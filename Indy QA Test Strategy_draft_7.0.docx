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3E6DC0" w14:textId="77777777" w:rsidR="0046546D" w:rsidRDefault="00807328" w:rsidP="00A957CB">
      <w:pPr>
        <w:pStyle w:val="BodyText"/>
        <w:tabs>
          <w:tab w:val="left" w:pos="900"/>
        </w:tabs>
        <w:rPr>
          <w:rFonts w:asciiTheme="majorHAnsi" w:hAnsiTheme="majorHAnsi" w:cstheme="majorHAnsi"/>
          <w:b/>
          <w:bCs/>
          <w:color w:val="008BB0"/>
          <w:sz w:val="52"/>
          <w:szCs w:val="44"/>
        </w:rPr>
      </w:pPr>
      <w:r w:rsidRPr="00ED7107">
        <w:rPr>
          <w:rFonts w:asciiTheme="majorHAnsi" w:hAnsiTheme="majorHAnsi" w:cstheme="majorHAnsi"/>
          <w:b/>
          <w:bCs/>
          <w:noProof/>
          <w:color w:val="008BB0"/>
          <w:sz w:val="52"/>
          <w:szCs w:val="44"/>
          <w:lang w:val="en-IN" w:eastAsia="en-IN"/>
        </w:rPr>
        <w:drawing>
          <wp:anchor distT="0" distB="0" distL="114300" distR="114300" simplePos="0" relativeHeight="251658244" behindDoc="0" locked="0" layoutInCell="1" allowOverlap="1" wp14:anchorId="4C3E7234" wp14:editId="4C3E7235">
            <wp:simplePos x="0" y="0"/>
            <wp:positionH relativeFrom="margin">
              <wp:posOffset>4705464</wp:posOffset>
            </wp:positionH>
            <wp:positionV relativeFrom="paragraph">
              <wp:posOffset>121</wp:posOffset>
            </wp:positionV>
            <wp:extent cx="1231265" cy="796925"/>
            <wp:effectExtent l="0" t="0" r="0" b="3175"/>
            <wp:wrapSquare wrapText="bothSides"/>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8" cstate="email">
                      <a:extLst>
                        <a:ext uri="{28A0092B-C50C-407E-A947-70E740481C1C}">
                          <a14:useLocalDpi xmlns:a14="http://schemas.microsoft.com/office/drawing/2010/main" val="0"/>
                        </a:ext>
                      </a:extLst>
                    </a:blip>
                    <a:stretch>
                      <a:fillRect/>
                    </a:stretch>
                  </pic:blipFill>
                  <pic:spPr>
                    <a:xfrm>
                      <a:off x="0" y="0"/>
                      <a:ext cx="1231265" cy="796925"/>
                    </a:xfrm>
                    <a:prstGeom prst="rect">
                      <a:avLst/>
                    </a:prstGeom>
                  </pic:spPr>
                </pic:pic>
              </a:graphicData>
            </a:graphic>
          </wp:anchor>
        </w:drawing>
      </w:r>
      <w:r>
        <w:rPr>
          <w:rFonts w:asciiTheme="majorHAnsi" w:hAnsiTheme="majorHAnsi" w:cstheme="majorHAnsi"/>
          <w:b/>
          <w:bCs/>
          <w:noProof/>
          <w:color w:val="008BB0"/>
          <w:sz w:val="52"/>
          <w:szCs w:val="44"/>
          <w:lang w:val="en-IN" w:eastAsia="en-IN"/>
        </w:rPr>
        <w:drawing>
          <wp:anchor distT="0" distB="0" distL="114300" distR="114300" simplePos="0" relativeHeight="251658240" behindDoc="1" locked="0" layoutInCell="1" allowOverlap="1" wp14:anchorId="4C3E7236" wp14:editId="4C3E7237">
            <wp:simplePos x="0" y="0"/>
            <wp:positionH relativeFrom="page">
              <wp:align>left</wp:align>
            </wp:positionH>
            <wp:positionV relativeFrom="paragraph">
              <wp:posOffset>-788670</wp:posOffset>
            </wp:positionV>
            <wp:extent cx="7974330" cy="10645140"/>
            <wp:effectExtent l="0" t="0" r="762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g for RFP proposal_07.jpg"/>
                    <pic:cNvPicPr/>
                  </pic:nvPicPr>
                  <pic:blipFill>
                    <a:blip r:embed="rId9">
                      <a:extLst>
                        <a:ext uri="{28A0092B-C50C-407E-A947-70E740481C1C}">
                          <a14:useLocalDpi xmlns:a14="http://schemas.microsoft.com/office/drawing/2010/main" val="0"/>
                        </a:ext>
                      </a:extLst>
                    </a:blip>
                    <a:stretch>
                      <a:fillRect/>
                    </a:stretch>
                  </pic:blipFill>
                  <pic:spPr>
                    <a:xfrm>
                      <a:off x="0" y="0"/>
                      <a:ext cx="7974330" cy="10645140"/>
                    </a:xfrm>
                    <a:prstGeom prst="rect">
                      <a:avLst/>
                    </a:prstGeom>
                  </pic:spPr>
                </pic:pic>
              </a:graphicData>
            </a:graphic>
            <wp14:sizeRelH relativeFrom="margin">
              <wp14:pctWidth>0</wp14:pctWidth>
            </wp14:sizeRelH>
            <wp14:sizeRelV relativeFrom="margin">
              <wp14:pctHeight>0</wp14:pctHeight>
            </wp14:sizeRelV>
          </wp:anchor>
        </w:drawing>
      </w:r>
      <w:r w:rsidR="00E248B6" w:rsidRPr="00CA2C01">
        <w:rPr>
          <w:rFonts w:asciiTheme="majorHAnsi" w:hAnsiTheme="majorHAnsi" w:cstheme="majorHAnsi"/>
          <w:b/>
          <w:bCs/>
          <w:noProof/>
          <w:color w:val="008BB0"/>
          <w:sz w:val="52"/>
          <w:szCs w:val="44"/>
          <w:lang w:val="en-IN" w:eastAsia="en-IN"/>
        </w:rPr>
        <w:drawing>
          <wp:anchor distT="0" distB="0" distL="114300" distR="114300" simplePos="0" relativeHeight="251658243" behindDoc="0" locked="0" layoutInCell="1" allowOverlap="1" wp14:anchorId="4C3E7238" wp14:editId="4C3E7239">
            <wp:simplePos x="0" y="0"/>
            <wp:positionH relativeFrom="margin">
              <wp:posOffset>0</wp:posOffset>
            </wp:positionH>
            <wp:positionV relativeFrom="paragraph">
              <wp:posOffset>0</wp:posOffset>
            </wp:positionV>
            <wp:extent cx="1409700" cy="2476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0px-Geico_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9700" cy="247650"/>
                    </a:xfrm>
                    <a:prstGeom prst="rect">
                      <a:avLst/>
                    </a:prstGeom>
                  </pic:spPr>
                </pic:pic>
              </a:graphicData>
            </a:graphic>
          </wp:anchor>
        </w:drawing>
      </w:r>
      <w:r w:rsidR="00ED7107">
        <w:rPr>
          <w:rFonts w:asciiTheme="majorHAnsi" w:hAnsiTheme="majorHAnsi" w:cstheme="majorHAnsi"/>
          <w:b/>
          <w:bCs/>
          <w:color w:val="008BB0"/>
          <w:sz w:val="52"/>
          <w:szCs w:val="44"/>
        </w:rPr>
        <w:tab/>
      </w:r>
    </w:p>
    <w:p w14:paraId="4C3E6DC1" w14:textId="77777777" w:rsidR="0046546D" w:rsidRDefault="0046546D" w:rsidP="00A957CB">
      <w:pPr>
        <w:pStyle w:val="BodyText"/>
        <w:rPr>
          <w:rFonts w:asciiTheme="majorHAnsi" w:hAnsiTheme="majorHAnsi" w:cstheme="majorHAnsi"/>
          <w:b/>
          <w:bCs/>
          <w:color w:val="008BB0"/>
          <w:sz w:val="52"/>
          <w:szCs w:val="44"/>
        </w:rPr>
      </w:pPr>
    </w:p>
    <w:p w14:paraId="4C3E6DC2" w14:textId="77777777" w:rsidR="004A332D" w:rsidRPr="00CA2C01" w:rsidRDefault="00421CE2" w:rsidP="00A957CB">
      <w:pPr>
        <w:pStyle w:val="BodyText"/>
        <w:rPr>
          <w:rFonts w:asciiTheme="majorHAnsi" w:hAnsiTheme="majorHAnsi" w:cstheme="majorHAnsi"/>
          <w:b/>
          <w:bCs/>
          <w:color w:val="008BB0"/>
          <w:sz w:val="60"/>
          <w:szCs w:val="60"/>
        </w:rPr>
      </w:pPr>
      <w:r w:rsidRPr="00E423AA">
        <w:rPr>
          <w:rFonts w:asciiTheme="majorHAnsi" w:hAnsiTheme="majorHAnsi" w:cstheme="majorHAnsi"/>
          <w:b/>
          <w:bCs/>
          <w:color w:val="70AD47" w:themeColor="accent6"/>
          <w:sz w:val="60"/>
          <w:szCs w:val="60"/>
        </w:rPr>
        <w:t>Test Strategy</w:t>
      </w:r>
      <w:r w:rsidRPr="00CA2C01">
        <w:rPr>
          <w:rFonts w:asciiTheme="majorHAnsi" w:hAnsiTheme="majorHAnsi" w:cstheme="majorHAnsi"/>
          <w:b/>
          <w:bCs/>
          <w:color w:val="008BB0"/>
          <w:sz w:val="60"/>
          <w:szCs w:val="60"/>
        </w:rPr>
        <w:t xml:space="preserve"> </w:t>
      </w:r>
    </w:p>
    <w:p w14:paraId="4C3E6DC3" w14:textId="77777777" w:rsidR="00421CE2" w:rsidRPr="00CA2C01" w:rsidRDefault="00421CE2" w:rsidP="00A957CB">
      <w:pPr>
        <w:pStyle w:val="BodyText"/>
        <w:tabs>
          <w:tab w:val="left" w:pos="6250"/>
        </w:tabs>
        <w:rPr>
          <w:rFonts w:asciiTheme="majorHAnsi" w:hAnsiTheme="majorHAnsi" w:cstheme="majorHAnsi"/>
          <w:b/>
          <w:bCs/>
          <w:color w:val="FFFFFF" w:themeColor="background1"/>
          <w:sz w:val="50"/>
          <w:szCs w:val="50"/>
        </w:rPr>
      </w:pPr>
      <w:r w:rsidRPr="00CA2C01">
        <w:rPr>
          <w:rFonts w:asciiTheme="majorHAnsi" w:hAnsiTheme="majorHAnsi" w:cstheme="majorHAnsi"/>
          <w:b/>
          <w:bCs/>
          <w:color w:val="FFFFFF" w:themeColor="background1"/>
          <w:sz w:val="50"/>
          <w:szCs w:val="50"/>
        </w:rPr>
        <w:t xml:space="preserve">GEICO </w:t>
      </w:r>
      <w:r w:rsidR="008D47CB" w:rsidRPr="00CA2C01">
        <w:rPr>
          <w:rFonts w:asciiTheme="majorHAnsi" w:hAnsiTheme="majorHAnsi" w:cstheme="majorHAnsi"/>
          <w:b/>
          <w:bCs/>
          <w:color w:val="FFFFFF" w:themeColor="background1"/>
          <w:sz w:val="50"/>
          <w:szCs w:val="50"/>
        </w:rPr>
        <w:t xml:space="preserve">Indy </w:t>
      </w:r>
      <w:r w:rsidR="004F3DE0">
        <w:rPr>
          <w:rFonts w:asciiTheme="majorHAnsi" w:hAnsiTheme="majorHAnsi" w:cstheme="majorHAnsi"/>
          <w:b/>
          <w:bCs/>
          <w:color w:val="FFFFFF" w:themeColor="background1"/>
          <w:sz w:val="50"/>
          <w:szCs w:val="50"/>
        </w:rPr>
        <w:t xml:space="preserve">COE </w:t>
      </w:r>
      <w:r w:rsidR="008D47CB" w:rsidRPr="00CA2C01">
        <w:rPr>
          <w:rFonts w:asciiTheme="majorHAnsi" w:hAnsiTheme="majorHAnsi" w:cstheme="majorHAnsi"/>
          <w:b/>
          <w:bCs/>
          <w:color w:val="FFFFFF" w:themeColor="background1"/>
          <w:sz w:val="50"/>
          <w:szCs w:val="50"/>
        </w:rPr>
        <w:t>QA</w:t>
      </w:r>
      <w:r w:rsidR="00CA2C01">
        <w:rPr>
          <w:rFonts w:asciiTheme="majorHAnsi" w:hAnsiTheme="majorHAnsi" w:cstheme="majorHAnsi"/>
          <w:b/>
          <w:bCs/>
          <w:color w:val="FFFFFF" w:themeColor="background1"/>
          <w:sz w:val="50"/>
          <w:szCs w:val="50"/>
        </w:rPr>
        <w:tab/>
      </w:r>
    </w:p>
    <w:p w14:paraId="4C3E6DC4" w14:textId="77777777" w:rsidR="00421CE2" w:rsidRPr="00EB5207" w:rsidRDefault="00421CE2" w:rsidP="00A957CB">
      <w:pPr>
        <w:pStyle w:val="BodyText"/>
        <w:rPr>
          <w:rFonts w:asciiTheme="majorHAnsi" w:hAnsiTheme="majorHAnsi" w:cstheme="majorHAnsi"/>
          <w:b/>
          <w:bCs/>
          <w:color w:val="008BB0"/>
          <w:sz w:val="44"/>
          <w:szCs w:val="44"/>
        </w:rPr>
      </w:pPr>
    </w:p>
    <w:p w14:paraId="4C3E6DC5" w14:textId="77777777" w:rsidR="00147CFE" w:rsidRPr="00EB5207" w:rsidRDefault="00147CFE" w:rsidP="00A957CB">
      <w:pPr>
        <w:pStyle w:val="BodyText"/>
        <w:rPr>
          <w:rFonts w:asciiTheme="majorHAnsi" w:hAnsiTheme="majorHAnsi" w:cstheme="majorHAnsi"/>
          <w:b/>
          <w:bCs/>
          <w:color w:val="008BB0"/>
          <w:sz w:val="44"/>
          <w:szCs w:val="44"/>
        </w:rPr>
      </w:pPr>
    </w:p>
    <w:p w14:paraId="4C3E6DC6" w14:textId="77777777" w:rsidR="00147CFE" w:rsidRPr="00EB5207" w:rsidRDefault="00147CFE" w:rsidP="00A957CB">
      <w:pPr>
        <w:pStyle w:val="BodyText"/>
        <w:rPr>
          <w:rFonts w:asciiTheme="majorHAnsi" w:hAnsiTheme="majorHAnsi" w:cstheme="majorHAnsi"/>
          <w:b/>
          <w:bCs/>
          <w:color w:val="008BB0"/>
          <w:sz w:val="44"/>
          <w:szCs w:val="44"/>
        </w:rPr>
      </w:pPr>
    </w:p>
    <w:p w14:paraId="4C3E6DC7" w14:textId="77777777" w:rsidR="00147CFE" w:rsidRPr="00EB5207" w:rsidRDefault="008D47CB" w:rsidP="00A957CB">
      <w:pPr>
        <w:pStyle w:val="BodyText"/>
        <w:rPr>
          <w:rFonts w:asciiTheme="majorHAnsi" w:hAnsiTheme="majorHAnsi" w:cstheme="majorHAnsi"/>
          <w:b/>
          <w:bCs/>
          <w:color w:val="008BB0"/>
          <w:sz w:val="44"/>
          <w:szCs w:val="44"/>
        </w:rPr>
      </w:pPr>
      <w:r>
        <w:rPr>
          <w:rFonts w:asciiTheme="majorHAnsi" w:hAnsiTheme="majorHAnsi" w:cstheme="majorHAnsi"/>
          <w:b/>
          <w:bCs/>
          <w:color w:val="008BB0"/>
          <w:sz w:val="44"/>
          <w:szCs w:val="44"/>
        </w:rPr>
        <w:t xml:space="preserve"> </w:t>
      </w:r>
    </w:p>
    <w:p w14:paraId="4C3E6DC8" w14:textId="77777777" w:rsidR="00147CFE" w:rsidRPr="00EB5207" w:rsidRDefault="00147CFE" w:rsidP="00A957CB">
      <w:pPr>
        <w:pStyle w:val="BodyText"/>
        <w:rPr>
          <w:rFonts w:asciiTheme="majorHAnsi" w:hAnsiTheme="majorHAnsi" w:cstheme="majorHAnsi"/>
          <w:b/>
          <w:bCs/>
          <w:color w:val="008BB0"/>
          <w:sz w:val="44"/>
          <w:szCs w:val="44"/>
        </w:rPr>
      </w:pPr>
    </w:p>
    <w:p w14:paraId="4C3E6DC9" w14:textId="77777777" w:rsidR="00147CFE" w:rsidRPr="00EB5207" w:rsidRDefault="00147CFE" w:rsidP="00A957CB">
      <w:pPr>
        <w:pStyle w:val="BodyText"/>
        <w:rPr>
          <w:rFonts w:asciiTheme="majorHAnsi" w:hAnsiTheme="majorHAnsi" w:cstheme="majorHAnsi"/>
          <w:b/>
          <w:bCs/>
          <w:color w:val="008BB0"/>
          <w:sz w:val="44"/>
          <w:szCs w:val="44"/>
        </w:rPr>
      </w:pPr>
    </w:p>
    <w:p w14:paraId="4C3E6DCA" w14:textId="77777777" w:rsidR="00147CFE" w:rsidRPr="00EB5207" w:rsidRDefault="00147CFE" w:rsidP="00A957CB">
      <w:pPr>
        <w:pStyle w:val="BodyText"/>
        <w:rPr>
          <w:rFonts w:asciiTheme="majorHAnsi" w:hAnsiTheme="majorHAnsi" w:cstheme="majorHAnsi"/>
          <w:b/>
          <w:bCs/>
          <w:color w:val="008BB0"/>
          <w:sz w:val="44"/>
          <w:szCs w:val="44"/>
        </w:rPr>
      </w:pPr>
    </w:p>
    <w:p w14:paraId="4C3E6DCB" w14:textId="77777777" w:rsidR="00147CFE" w:rsidRPr="00EB5207" w:rsidRDefault="00147CFE" w:rsidP="00A957CB">
      <w:pPr>
        <w:pStyle w:val="BodyText"/>
        <w:rPr>
          <w:rFonts w:asciiTheme="majorHAnsi" w:hAnsiTheme="majorHAnsi" w:cstheme="majorHAnsi"/>
          <w:b/>
          <w:bCs/>
          <w:color w:val="008BB0"/>
          <w:sz w:val="44"/>
          <w:szCs w:val="44"/>
        </w:rPr>
      </w:pPr>
    </w:p>
    <w:p w14:paraId="4C3E6DCC" w14:textId="77777777" w:rsidR="00147CFE" w:rsidRPr="00EB5207" w:rsidRDefault="00147CFE" w:rsidP="00A957CB">
      <w:pPr>
        <w:pStyle w:val="BodyText"/>
        <w:rPr>
          <w:rFonts w:asciiTheme="majorHAnsi" w:hAnsiTheme="majorHAnsi" w:cstheme="majorHAnsi"/>
          <w:b/>
          <w:bCs/>
          <w:color w:val="008BB0"/>
          <w:sz w:val="44"/>
          <w:szCs w:val="44"/>
        </w:rPr>
      </w:pPr>
    </w:p>
    <w:p w14:paraId="4C3E6DCD" w14:textId="77777777" w:rsidR="00147CFE" w:rsidRPr="00EB5207" w:rsidRDefault="00147CFE" w:rsidP="00A957CB">
      <w:pPr>
        <w:pStyle w:val="BodyText"/>
        <w:rPr>
          <w:rFonts w:asciiTheme="majorHAnsi" w:hAnsiTheme="majorHAnsi" w:cstheme="majorHAnsi"/>
          <w:b/>
          <w:bCs/>
          <w:color w:val="008BB0"/>
          <w:sz w:val="44"/>
          <w:szCs w:val="44"/>
        </w:rPr>
      </w:pPr>
    </w:p>
    <w:p w14:paraId="4C3E6DCE" w14:textId="77777777" w:rsidR="00147CFE" w:rsidRPr="00EB5207" w:rsidRDefault="00147CFE" w:rsidP="00A957CB">
      <w:pPr>
        <w:pStyle w:val="BodyText"/>
        <w:rPr>
          <w:rFonts w:asciiTheme="majorHAnsi" w:hAnsiTheme="majorHAnsi" w:cstheme="majorHAnsi"/>
          <w:b/>
          <w:bCs/>
          <w:color w:val="008BB0"/>
          <w:sz w:val="44"/>
          <w:szCs w:val="44"/>
        </w:rPr>
      </w:pPr>
    </w:p>
    <w:p w14:paraId="4C3E6DCF" w14:textId="77777777" w:rsidR="00147CFE" w:rsidRPr="00EB5207" w:rsidRDefault="00147CFE" w:rsidP="00A957CB">
      <w:pPr>
        <w:pStyle w:val="BodyText"/>
        <w:rPr>
          <w:rFonts w:asciiTheme="majorHAnsi" w:hAnsiTheme="majorHAnsi" w:cstheme="majorHAnsi"/>
          <w:b/>
          <w:bCs/>
          <w:color w:val="008BB0"/>
          <w:sz w:val="44"/>
          <w:szCs w:val="44"/>
        </w:rPr>
      </w:pPr>
    </w:p>
    <w:p w14:paraId="4C3E6DD0" w14:textId="77777777" w:rsidR="00147CFE" w:rsidRDefault="00147CFE" w:rsidP="00A957CB">
      <w:pPr>
        <w:pStyle w:val="BodyText"/>
        <w:rPr>
          <w:rFonts w:asciiTheme="majorHAnsi" w:hAnsiTheme="majorHAnsi" w:cstheme="majorHAnsi"/>
          <w:b/>
          <w:bCs/>
          <w:color w:val="008BB0"/>
          <w:sz w:val="44"/>
          <w:szCs w:val="44"/>
        </w:rPr>
      </w:pPr>
    </w:p>
    <w:p w14:paraId="4C3E6DD1" w14:textId="77777777" w:rsidR="00CA2C01" w:rsidRDefault="00807328" w:rsidP="00A957CB">
      <w:pPr>
        <w:pStyle w:val="BodyText"/>
        <w:rPr>
          <w:rFonts w:asciiTheme="majorHAnsi" w:hAnsiTheme="majorHAnsi" w:cstheme="majorHAnsi"/>
          <w:b/>
          <w:bCs/>
          <w:color w:val="008BB0"/>
          <w:sz w:val="44"/>
          <w:szCs w:val="44"/>
        </w:rPr>
      </w:pPr>
      <w:r w:rsidRPr="00CA2C01">
        <w:rPr>
          <w:rFonts w:asciiTheme="majorHAnsi" w:hAnsiTheme="majorHAnsi" w:cstheme="majorHAnsi"/>
          <w:b/>
          <w:bCs/>
          <w:noProof/>
          <w:color w:val="008BB0"/>
          <w:sz w:val="60"/>
          <w:szCs w:val="60"/>
          <w:lang w:val="en-IN" w:eastAsia="en-IN"/>
        </w:rPr>
        <mc:AlternateContent>
          <mc:Choice Requires="wps">
            <w:drawing>
              <wp:anchor distT="45720" distB="45720" distL="114300" distR="114300" simplePos="0" relativeHeight="251658242" behindDoc="0" locked="0" layoutInCell="1" allowOverlap="1" wp14:anchorId="4C3E723A" wp14:editId="4C3E723B">
                <wp:simplePos x="0" y="0"/>
                <wp:positionH relativeFrom="margin">
                  <wp:posOffset>4603713</wp:posOffset>
                </wp:positionH>
                <wp:positionV relativeFrom="paragraph">
                  <wp:posOffset>52921</wp:posOffset>
                </wp:positionV>
                <wp:extent cx="1685925" cy="1760087"/>
                <wp:effectExtent l="0" t="0" r="952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760087"/>
                        </a:xfrm>
                        <a:prstGeom prst="rect">
                          <a:avLst/>
                        </a:prstGeom>
                        <a:solidFill>
                          <a:srgbClr val="FFFFFF"/>
                        </a:solidFill>
                        <a:ln w="9525">
                          <a:noFill/>
                          <a:miter lim="800000"/>
                          <a:headEnd/>
                          <a:tailEnd/>
                        </a:ln>
                      </wps:spPr>
                      <wps:txbx>
                        <w:txbxContent>
                          <w:p w14:paraId="4C3E72AD" w14:textId="77777777" w:rsidR="005268BF" w:rsidRPr="00F5022C" w:rsidRDefault="005268BF" w:rsidP="00CA2C01">
                            <w:pPr>
                              <w:rPr>
                                <w:b/>
                                <w:sz w:val="24"/>
                                <w:szCs w:val="24"/>
                              </w:rPr>
                            </w:pPr>
                            <w:r w:rsidRPr="00F5022C">
                              <w:rPr>
                                <w:b/>
                                <w:sz w:val="24"/>
                                <w:szCs w:val="24"/>
                              </w:rPr>
                              <w:t>Eric Distler</w:t>
                            </w:r>
                          </w:p>
                          <w:p w14:paraId="4C3E72AE" w14:textId="77777777" w:rsidR="005268BF" w:rsidRPr="00F5022C" w:rsidRDefault="005268BF" w:rsidP="00CA2C01">
                            <w:pPr>
                              <w:rPr>
                                <w:sz w:val="24"/>
                                <w:szCs w:val="24"/>
                              </w:rPr>
                            </w:pPr>
                            <w:r>
                              <w:rPr>
                                <w:sz w:val="24"/>
                                <w:szCs w:val="24"/>
                              </w:rPr>
                              <w:t xml:space="preserve">IT </w:t>
                            </w:r>
                            <w:r w:rsidRPr="00F5022C">
                              <w:rPr>
                                <w:sz w:val="24"/>
                                <w:szCs w:val="24"/>
                              </w:rPr>
                              <w:t>Manager</w:t>
                            </w:r>
                          </w:p>
                          <w:p w14:paraId="4C3E72AF" w14:textId="77777777" w:rsidR="005268BF" w:rsidRPr="00F5022C" w:rsidRDefault="005268BF" w:rsidP="00F5022C">
                            <w:pPr>
                              <w:rPr>
                                <w:sz w:val="24"/>
                                <w:szCs w:val="24"/>
                              </w:rPr>
                            </w:pPr>
                            <w:r w:rsidRPr="00F5022C">
                              <w:rPr>
                                <w:sz w:val="24"/>
                                <w:szCs w:val="24"/>
                              </w:rPr>
                              <w:t>GEICO Ind</w:t>
                            </w:r>
                            <w:r>
                              <w:rPr>
                                <w:sz w:val="24"/>
                                <w:szCs w:val="24"/>
                              </w:rPr>
                              <w:t>y</w:t>
                            </w:r>
                            <w:r w:rsidRPr="00F5022C">
                              <w:rPr>
                                <w:sz w:val="24"/>
                                <w:szCs w:val="24"/>
                              </w:rPr>
                              <w:t xml:space="preserve"> </w:t>
                            </w:r>
                            <w:proofErr w:type="spellStart"/>
                            <w:r w:rsidRPr="00F5022C">
                              <w:rPr>
                                <w:sz w:val="24"/>
                                <w:szCs w:val="24"/>
                              </w:rPr>
                              <w:t>CoE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3E723A" id="_x0000_t202" coordsize="21600,21600" o:spt="202" path="m,l,21600r21600,l21600,xe">
                <v:stroke joinstyle="miter"/>
                <v:path gradientshapeok="t" o:connecttype="rect"/>
              </v:shapetype>
              <v:shape id="Text Box 2" o:spid="_x0000_s1026" type="#_x0000_t202" style="position:absolute;margin-left:362.5pt;margin-top:4.15pt;width:132.75pt;height:138.6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" stroked="f">
                <v:textbox>
                  <w:txbxContent>
                    <w:p w14:paraId="4C3E72AD" w14:textId="77777777" w:rsidR="005268BF" w:rsidRPr="00F5022C" w:rsidRDefault="005268BF" w:rsidP="00CA2C01">
                      <w:pPr>
                        <w:rPr>
                          <w:b/>
                          <w:sz w:val="24"/>
                          <w:szCs w:val="24"/>
                        </w:rPr>
                      </w:pPr>
                      <w:r w:rsidRPr="00F5022C">
                        <w:rPr>
                          <w:b/>
                          <w:sz w:val="24"/>
                          <w:szCs w:val="24"/>
                        </w:rPr>
                        <w:t>Eric Distler</w:t>
                      </w:r>
                    </w:p>
                    <w:p w14:paraId="4C3E72AE" w14:textId="77777777" w:rsidR="005268BF" w:rsidRPr="00F5022C" w:rsidRDefault="005268BF" w:rsidP="00CA2C01">
                      <w:pPr>
                        <w:rPr>
                          <w:sz w:val="24"/>
                          <w:szCs w:val="24"/>
                        </w:rPr>
                      </w:pPr>
                      <w:r>
                        <w:rPr>
                          <w:sz w:val="24"/>
                          <w:szCs w:val="24"/>
                        </w:rPr>
                        <w:t xml:space="preserve">IT </w:t>
                      </w:r>
                      <w:r w:rsidRPr="00F5022C">
                        <w:rPr>
                          <w:sz w:val="24"/>
                          <w:szCs w:val="24"/>
                        </w:rPr>
                        <w:t>Manager</w:t>
                      </w:r>
                    </w:p>
                    <w:p w14:paraId="4C3E72AF" w14:textId="77777777" w:rsidR="005268BF" w:rsidRPr="00F5022C" w:rsidRDefault="005268BF" w:rsidP="00F5022C">
                      <w:pPr>
                        <w:rPr>
                          <w:sz w:val="24"/>
                          <w:szCs w:val="24"/>
                        </w:rPr>
                      </w:pPr>
                      <w:r w:rsidRPr="00F5022C">
                        <w:rPr>
                          <w:sz w:val="24"/>
                          <w:szCs w:val="24"/>
                        </w:rPr>
                        <w:t>GEICO Ind</w:t>
                      </w:r>
                      <w:r>
                        <w:rPr>
                          <w:sz w:val="24"/>
                          <w:szCs w:val="24"/>
                        </w:rPr>
                        <w:t>y</w:t>
                      </w:r>
                      <w:r w:rsidRPr="00F5022C">
                        <w:rPr>
                          <w:sz w:val="24"/>
                          <w:szCs w:val="24"/>
                        </w:rPr>
                        <w:t xml:space="preserve"> </w:t>
                      </w:r>
                      <w:proofErr w:type="spellStart"/>
                      <w:r w:rsidRPr="00F5022C">
                        <w:rPr>
                          <w:sz w:val="24"/>
                          <w:szCs w:val="24"/>
                        </w:rPr>
                        <w:t>CoE</w:t>
                      </w:r>
                      <w:proofErr w:type="spellEnd"/>
                    </w:p>
                  </w:txbxContent>
                </v:textbox>
                <w10:wrap type="square" anchorx="margin"/>
              </v:shape>
            </w:pict>
          </mc:Fallback>
        </mc:AlternateContent>
      </w:r>
    </w:p>
    <w:p w14:paraId="4C3E6DD2" w14:textId="77777777" w:rsidR="00147CFE" w:rsidRPr="00EB5207" w:rsidRDefault="00147CFE" w:rsidP="00A957CB">
      <w:pPr>
        <w:pStyle w:val="BodyText"/>
        <w:rPr>
          <w:rFonts w:asciiTheme="majorHAnsi" w:hAnsiTheme="majorHAnsi" w:cstheme="majorHAnsi"/>
          <w:b/>
          <w:bCs/>
          <w:color w:val="008BB0"/>
          <w:sz w:val="44"/>
          <w:szCs w:val="44"/>
        </w:rPr>
      </w:pPr>
    </w:p>
    <w:p w14:paraId="4C3E6DD3" w14:textId="77777777" w:rsidR="00147CFE" w:rsidRPr="00EB5207" w:rsidRDefault="00147CFE" w:rsidP="00A957CB">
      <w:pPr>
        <w:pStyle w:val="BodyText"/>
        <w:rPr>
          <w:rFonts w:asciiTheme="majorHAnsi" w:hAnsiTheme="majorHAnsi" w:cstheme="majorHAnsi"/>
          <w:b/>
          <w:bCs/>
          <w:color w:val="008BB0"/>
          <w:sz w:val="44"/>
          <w:szCs w:val="44"/>
        </w:rPr>
      </w:pPr>
    </w:p>
    <w:p w14:paraId="4C3E6DD4" w14:textId="77777777" w:rsidR="00147CFE" w:rsidRDefault="00147CFE" w:rsidP="00A957CB">
      <w:pPr>
        <w:pStyle w:val="BodyText"/>
        <w:rPr>
          <w:rFonts w:asciiTheme="majorHAnsi" w:hAnsiTheme="majorHAnsi" w:cstheme="majorHAnsi"/>
          <w:b/>
          <w:bCs/>
          <w:color w:val="008BB0"/>
          <w:sz w:val="44"/>
          <w:szCs w:val="44"/>
        </w:rPr>
      </w:pPr>
    </w:p>
    <w:tbl>
      <w:tblPr>
        <w:tblStyle w:val="GridTable4-Accent1"/>
        <w:tblW w:w="0" w:type="auto"/>
        <w:tblLook w:val="04A0" w:firstRow="1" w:lastRow="0" w:firstColumn="1" w:lastColumn="0" w:noHBand="0" w:noVBand="1"/>
      </w:tblPr>
      <w:tblGrid>
        <w:gridCol w:w="925"/>
        <w:gridCol w:w="1211"/>
        <w:gridCol w:w="5023"/>
        <w:gridCol w:w="1857"/>
      </w:tblGrid>
      <w:tr w:rsidR="00673BBA" w:rsidRPr="00673BBA" w14:paraId="4C3E6DD9" w14:textId="77777777" w:rsidTr="00E32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3E6DD5" w14:textId="77777777" w:rsidR="00673BBA" w:rsidRPr="00673BBA" w:rsidRDefault="00673BBA" w:rsidP="00A957CB">
            <w:pPr>
              <w:jc w:val="center"/>
              <w:rPr>
                <w:rFonts w:cstheme="minorHAnsi"/>
                <w:color w:val="auto"/>
                <w:sz w:val="22"/>
              </w:rPr>
            </w:pPr>
            <w:r w:rsidRPr="00673BBA">
              <w:rPr>
                <w:rFonts w:cstheme="minorHAnsi"/>
                <w:color w:val="auto"/>
                <w:sz w:val="22"/>
              </w:rPr>
              <w:lastRenderedPageBreak/>
              <w:t>Version</w:t>
            </w:r>
          </w:p>
        </w:tc>
        <w:tc>
          <w:tcPr>
            <w:tcW w:w="0" w:type="auto"/>
          </w:tcPr>
          <w:p w14:paraId="4C3E6DD6" w14:textId="77777777" w:rsidR="00673BBA" w:rsidRPr="00673BBA" w:rsidRDefault="00673BBA" w:rsidP="00A957CB">
            <w:pPr>
              <w:jc w:val="center"/>
              <w:cnfStyle w:val="100000000000" w:firstRow="1" w:lastRow="0" w:firstColumn="0" w:lastColumn="0" w:oddVBand="0" w:evenVBand="0" w:oddHBand="0" w:evenHBand="0" w:firstRowFirstColumn="0" w:firstRowLastColumn="0" w:lastRowFirstColumn="0" w:lastRowLastColumn="0"/>
              <w:rPr>
                <w:rFonts w:cstheme="minorHAnsi"/>
                <w:color w:val="auto"/>
                <w:sz w:val="22"/>
              </w:rPr>
            </w:pPr>
            <w:r w:rsidRPr="00673BBA">
              <w:rPr>
                <w:rFonts w:cstheme="minorHAnsi"/>
                <w:color w:val="auto"/>
                <w:sz w:val="22"/>
              </w:rPr>
              <w:t>Date</w:t>
            </w:r>
          </w:p>
        </w:tc>
        <w:tc>
          <w:tcPr>
            <w:tcW w:w="5213" w:type="dxa"/>
          </w:tcPr>
          <w:p w14:paraId="4C3E6DD7" w14:textId="77777777" w:rsidR="00673BBA" w:rsidRPr="00673BBA" w:rsidRDefault="00673BBA" w:rsidP="00A957CB">
            <w:pPr>
              <w:jc w:val="center"/>
              <w:cnfStyle w:val="100000000000" w:firstRow="1" w:lastRow="0" w:firstColumn="0" w:lastColumn="0" w:oddVBand="0" w:evenVBand="0" w:oddHBand="0" w:evenHBand="0" w:firstRowFirstColumn="0" w:firstRowLastColumn="0" w:lastRowFirstColumn="0" w:lastRowLastColumn="0"/>
              <w:rPr>
                <w:rFonts w:cstheme="minorHAnsi"/>
                <w:color w:val="auto"/>
                <w:sz w:val="22"/>
              </w:rPr>
            </w:pPr>
            <w:r w:rsidRPr="00673BBA">
              <w:rPr>
                <w:rFonts w:cstheme="minorHAnsi"/>
                <w:color w:val="auto"/>
                <w:sz w:val="22"/>
              </w:rPr>
              <w:t>Description</w:t>
            </w:r>
          </w:p>
        </w:tc>
        <w:tc>
          <w:tcPr>
            <w:tcW w:w="1601" w:type="dxa"/>
          </w:tcPr>
          <w:p w14:paraId="4C3E6DD8" w14:textId="77777777" w:rsidR="00673BBA" w:rsidRPr="00673BBA" w:rsidRDefault="00673BBA" w:rsidP="00A957CB">
            <w:pPr>
              <w:jc w:val="center"/>
              <w:cnfStyle w:val="100000000000" w:firstRow="1" w:lastRow="0" w:firstColumn="0" w:lastColumn="0" w:oddVBand="0" w:evenVBand="0" w:oddHBand="0" w:evenHBand="0" w:firstRowFirstColumn="0" w:firstRowLastColumn="0" w:lastRowFirstColumn="0" w:lastRowLastColumn="0"/>
              <w:rPr>
                <w:rFonts w:cstheme="minorHAnsi"/>
                <w:color w:val="auto"/>
                <w:sz w:val="22"/>
              </w:rPr>
            </w:pPr>
            <w:r w:rsidRPr="00673BBA">
              <w:rPr>
                <w:rFonts w:cstheme="minorHAnsi"/>
                <w:color w:val="auto"/>
                <w:sz w:val="22"/>
              </w:rPr>
              <w:t>Created by</w:t>
            </w:r>
          </w:p>
        </w:tc>
      </w:tr>
      <w:tr w:rsidR="00673BBA" w:rsidRPr="00673BBA" w14:paraId="4C3E6DDE" w14:textId="77777777" w:rsidTr="00E32B0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tcPr>
          <w:p w14:paraId="4C3E6DDA" w14:textId="77777777" w:rsidR="00673BBA" w:rsidRPr="00673BBA" w:rsidRDefault="002B0C46" w:rsidP="00A957CB">
            <w:pPr>
              <w:jc w:val="both"/>
              <w:rPr>
                <w:rFonts w:cstheme="minorHAnsi"/>
                <w:sz w:val="22"/>
              </w:rPr>
            </w:pPr>
            <w:r>
              <w:rPr>
                <w:rFonts w:cstheme="minorHAnsi"/>
                <w:sz w:val="22"/>
              </w:rPr>
              <w:t>Draft</w:t>
            </w:r>
          </w:p>
        </w:tc>
        <w:tc>
          <w:tcPr>
            <w:tcW w:w="0" w:type="auto"/>
          </w:tcPr>
          <w:p w14:paraId="4C3E6DDB" w14:textId="4B3A8AC5" w:rsidR="00673BBA" w:rsidRPr="00C615C3" w:rsidRDefault="005E5E88" w:rsidP="00A957CB">
            <w:pPr>
              <w:jc w:val="both"/>
              <w:cnfStyle w:val="000000100000" w:firstRow="0" w:lastRow="0" w:firstColumn="0" w:lastColumn="0" w:oddVBand="0" w:evenVBand="0" w:oddHBand="1" w:evenHBand="0" w:firstRowFirstColumn="0" w:firstRowLastColumn="0" w:lastRowFirstColumn="0" w:lastRowLastColumn="0"/>
              <w:rPr>
                <w:rFonts w:cstheme="minorHAnsi"/>
                <w:b/>
                <w:sz w:val="22"/>
              </w:rPr>
            </w:pPr>
            <w:r>
              <w:rPr>
                <w:rFonts w:cstheme="minorHAnsi"/>
                <w:b/>
                <w:sz w:val="22"/>
              </w:rPr>
              <w:t>10</w:t>
            </w:r>
            <w:r w:rsidR="00673BBA" w:rsidRPr="00C615C3">
              <w:rPr>
                <w:rFonts w:cstheme="minorHAnsi"/>
                <w:b/>
                <w:sz w:val="22"/>
              </w:rPr>
              <w:t>/</w:t>
            </w:r>
            <w:r w:rsidR="00C65754">
              <w:rPr>
                <w:rFonts w:cstheme="minorHAnsi"/>
                <w:b/>
                <w:sz w:val="22"/>
              </w:rPr>
              <w:t>15</w:t>
            </w:r>
            <w:r w:rsidR="00673BBA" w:rsidRPr="00C615C3">
              <w:rPr>
                <w:rFonts w:cstheme="minorHAnsi"/>
                <w:b/>
                <w:sz w:val="22"/>
              </w:rPr>
              <w:t>/2018</w:t>
            </w:r>
          </w:p>
        </w:tc>
        <w:tc>
          <w:tcPr>
            <w:tcW w:w="5213" w:type="dxa"/>
          </w:tcPr>
          <w:p w14:paraId="4C3E6DDC"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r w:rsidRPr="00673BBA">
              <w:rPr>
                <w:rFonts w:cstheme="minorHAnsi"/>
                <w:sz w:val="22"/>
              </w:rPr>
              <w:t>Draft</w:t>
            </w:r>
            <w:r w:rsidR="002B0C46">
              <w:rPr>
                <w:rFonts w:cstheme="minorHAnsi"/>
                <w:sz w:val="22"/>
              </w:rPr>
              <w:t xml:space="preserve"> version of the strategy for review with Eric D</w:t>
            </w:r>
          </w:p>
        </w:tc>
        <w:tc>
          <w:tcPr>
            <w:tcW w:w="1601" w:type="dxa"/>
          </w:tcPr>
          <w:p w14:paraId="4C3E6DDD" w14:textId="77777777" w:rsidR="00673BBA" w:rsidRPr="00673BBA" w:rsidRDefault="002B0C46"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r>
              <w:rPr>
                <w:rFonts w:cstheme="minorHAnsi"/>
                <w:sz w:val="22"/>
              </w:rPr>
              <w:t>ValueMomentum</w:t>
            </w:r>
          </w:p>
        </w:tc>
      </w:tr>
      <w:tr w:rsidR="00673BBA" w:rsidRPr="00673BBA" w14:paraId="4C3E6DE3" w14:textId="77777777" w:rsidTr="00E32B04">
        <w:trPr>
          <w:trHeight w:val="268"/>
        </w:trPr>
        <w:tc>
          <w:tcPr>
            <w:cnfStyle w:val="001000000000" w:firstRow="0" w:lastRow="0" w:firstColumn="1" w:lastColumn="0" w:oddVBand="0" w:evenVBand="0" w:oddHBand="0" w:evenHBand="0" w:firstRowFirstColumn="0" w:firstRowLastColumn="0" w:lastRowFirstColumn="0" w:lastRowLastColumn="0"/>
            <w:tcW w:w="0" w:type="auto"/>
          </w:tcPr>
          <w:p w14:paraId="4C3E6DDF" w14:textId="77777777" w:rsidR="00673BBA" w:rsidRPr="00673BBA" w:rsidRDefault="00673BBA" w:rsidP="00A957CB">
            <w:pPr>
              <w:jc w:val="both"/>
              <w:rPr>
                <w:rFonts w:cstheme="minorHAnsi"/>
                <w:sz w:val="22"/>
              </w:rPr>
            </w:pPr>
          </w:p>
        </w:tc>
        <w:tc>
          <w:tcPr>
            <w:tcW w:w="0" w:type="auto"/>
          </w:tcPr>
          <w:p w14:paraId="4C3E6DE0" w14:textId="77777777" w:rsidR="00673BBA" w:rsidRPr="00673BBA" w:rsidRDefault="00673BBA" w:rsidP="00A957CB">
            <w:pPr>
              <w:jc w:val="both"/>
              <w:cnfStyle w:val="000000000000" w:firstRow="0" w:lastRow="0" w:firstColumn="0" w:lastColumn="0" w:oddVBand="0" w:evenVBand="0" w:oddHBand="0" w:evenHBand="0" w:firstRowFirstColumn="0" w:firstRowLastColumn="0" w:lastRowFirstColumn="0" w:lastRowLastColumn="0"/>
              <w:rPr>
                <w:rFonts w:cstheme="minorHAnsi"/>
                <w:sz w:val="22"/>
              </w:rPr>
            </w:pPr>
          </w:p>
        </w:tc>
        <w:tc>
          <w:tcPr>
            <w:tcW w:w="5213" w:type="dxa"/>
          </w:tcPr>
          <w:p w14:paraId="4C3E6DE1" w14:textId="77777777" w:rsidR="00673BBA" w:rsidRPr="00673BBA" w:rsidRDefault="00673BBA" w:rsidP="00A957CB">
            <w:pPr>
              <w:jc w:val="both"/>
              <w:cnfStyle w:val="000000000000" w:firstRow="0" w:lastRow="0" w:firstColumn="0" w:lastColumn="0" w:oddVBand="0" w:evenVBand="0" w:oddHBand="0" w:evenHBand="0" w:firstRowFirstColumn="0" w:firstRowLastColumn="0" w:lastRowFirstColumn="0" w:lastRowLastColumn="0"/>
              <w:rPr>
                <w:rFonts w:cstheme="minorHAnsi"/>
                <w:sz w:val="22"/>
              </w:rPr>
            </w:pPr>
          </w:p>
        </w:tc>
        <w:tc>
          <w:tcPr>
            <w:tcW w:w="1601" w:type="dxa"/>
          </w:tcPr>
          <w:p w14:paraId="4C3E6DE2" w14:textId="77777777" w:rsidR="00673BBA" w:rsidRPr="00673BBA" w:rsidRDefault="00673BBA" w:rsidP="00A957CB">
            <w:pPr>
              <w:jc w:val="both"/>
              <w:cnfStyle w:val="000000000000" w:firstRow="0" w:lastRow="0" w:firstColumn="0" w:lastColumn="0" w:oddVBand="0" w:evenVBand="0" w:oddHBand="0" w:evenHBand="0" w:firstRowFirstColumn="0" w:firstRowLastColumn="0" w:lastRowFirstColumn="0" w:lastRowLastColumn="0"/>
              <w:rPr>
                <w:rFonts w:cstheme="minorHAnsi"/>
                <w:sz w:val="22"/>
              </w:rPr>
            </w:pPr>
          </w:p>
        </w:tc>
      </w:tr>
      <w:tr w:rsidR="00673BBA" w:rsidRPr="00673BBA" w14:paraId="4C3E6DE8" w14:textId="77777777" w:rsidTr="00E32B0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tcPr>
          <w:p w14:paraId="4C3E6DE4" w14:textId="77777777" w:rsidR="00673BBA" w:rsidRPr="00673BBA" w:rsidRDefault="00673BBA" w:rsidP="00A957CB">
            <w:pPr>
              <w:jc w:val="both"/>
              <w:rPr>
                <w:rFonts w:cstheme="minorHAnsi"/>
                <w:sz w:val="22"/>
              </w:rPr>
            </w:pPr>
          </w:p>
        </w:tc>
        <w:tc>
          <w:tcPr>
            <w:tcW w:w="0" w:type="auto"/>
          </w:tcPr>
          <w:p w14:paraId="4C3E6DE5"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p>
        </w:tc>
        <w:tc>
          <w:tcPr>
            <w:tcW w:w="5213" w:type="dxa"/>
          </w:tcPr>
          <w:p w14:paraId="4C3E6DE6"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p>
        </w:tc>
        <w:tc>
          <w:tcPr>
            <w:tcW w:w="1601" w:type="dxa"/>
          </w:tcPr>
          <w:p w14:paraId="4C3E6DE7"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p>
        </w:tc>
      </w:tr>
      <w:tr w:rsidR="00673BBA" w:rsidRPr="00673BBA" w14:paraId="4C3E6DED" w14:textId="77777777" w:rsidTr="00E32B04">
        <w:trPr>
          <w:trHeight w:val="268"/>
        </w:trPr>
        <w:tc>
          <w:tcPr>
            <w:cnfStyle w:val="001000000000" w:firstRow="0" w:lastRow="0" w:firstColumn="1" w:lastColumn="0" w:oddVBand="0" w:evenVBand="0" w:oddHBand="0" w:evenHBand="0" w:firstRowFirstColumn="0" w:firstRowLastColumn="0" w:lastRowFirstColumn="0" w:lastRowLastColumn="0"/>
            <w:tcW w:w="0" w:type="auto"/>
          </w:tcPr>
          <w:p w14:paraId="4C3E6DE9" w14:textId="77777777" w:rsidR="00673BBA" w:rsidRPr="00673BBA" w:rsidRDefault="00673BBA" w:rsidP="00A957CB">
            <w:pPr>
              <w:jc w:val="both"/>
              <w:rPr>
                <w:rFonts w:cstheme="minorHAnsi"/>
                <w:sz w:val="22"/>
              </w:rPr>
            </w:pPr>
          </w:p>
        </w:tc>
        <w:tc>
          <w:tcPr>
            <w:tcW w:w="0" w:type="auto"/>
          </w:tcPr>
          <w:p w14:paraId="4C3E6DEA" w14:textId="77777777" w:rsidR="00673BBA" w:rsidRPr="00673BBA" w:rsidRDefault="00673BBA" w:rsidP="00A957CB">
            <w:pPr>
              <w:jc w:val="both"/>
              <w:cnfStyle w:val="000000000000" w:firstRow="0" w:lastRow="0" w:firstColumn="0" w:lastColumn="0" w:oddVBand="0" w:evenVBand="0" w:oddHBand="0" w:evenHBand="0" w:firstRowFirstColumn="0" w:firstRowLastColumn="0" w:lastRowFirstColumn="0" w:lastRowLastColumn="0"/>
              <w:rPr>
                <w:rFonts w:cstheme="minorHAnsi"/>
                <w:sz w:val="22"/>
              </w:rPr>
            </w:pPr>
          </w:p>
        </w:tc>
        <w:tc>
          <w:tcPr>
            <w:tcW w:w="5213" w:type="dxa"/>
          </w:tcPr>
          <w:p w14:paraId="4C3E6DEB" w14:textId="77777777" w:rsidR="00673BBA" w:rsidRPr="00673BBA" w:rsidRDefault="00673BBA" w:rsidP="00A957CB">
            <w:pPr>
              <w:jc w:val="both"/>
              <w:cnfStyle w:val="000000000000" w:firstRow="0" w:lastRow="0" w:firstColumn="0" w:lastColumn="0" w:oddVBand="0" w:evenVBand="0" w:oddHBand="0" w:evenHBand="0" w:firstRowFirstColumn="0" w:firstRowLastColumn="0" w:lastRowFirstColumn="0" w:lastRowLastColumn="0"/>
              <w:rPr>
                <w:rFonts w:cstheme="minorHAnsi"/>
                <w:sz w:val="22"/>
              </w:rPr>
            </w:pPr>
          </w:p>
        </w:tc>
        <w:tc>
          <w:tcPr>
            <w:tcW w:w="1601" w:type="dxa"/>
          </w:tcPr>
          <w:p w14:paraId="4C3E6DEC" w14:textId="77777777" w:rsidR="00673BBA" w:rsidRPr="00673BBA" w:rsidRDefault="00673BBA" w:rsidP="00A957CB">
            <w:pPr>
              <w:jc w:val="both"/>
              <w:cnfStyle w:val="000000000000" w:firstRow="0" w:lastRow="0" w:firstColumn="0" w:lastColumn="0" w:oddVBand="0" w:evenVBand="0" w:oddHBand="0" w:evenHBand="0" w:firstRowFirstColumn="0" w:firstRowLastColumn="0" w:lastRowFirstColumn="0" w:lastRowLastColumn="0"/>
              <w:rPr>
                <w:rFonts w:cstheme="minorHAnsi"/>
                <w:sz w:val="22"/>
              </w:rPr>
            </w:pPr>
          </w:p>
        </w:tc>
      </w:tr>
      <w:tr w:rsidR="00673BBA" w:rsidRPr="00673BBA" w14:paraId="4C3E6DF2" w14:textId="77777777" w:rsidTr="00E32B0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tcPr>
          <w:p w14:paraId="4C3E6DEE" w14:textId="77777777" w:rsidR="00673BBA" w:rsidRPr="00673BBA" w:rsidRDefault="00673BBA" w:rsidP="00A957CB">
            <w:pPr>
              <w:jc w:val="both"/>
              <w:rPr>
                <w:rFonts w:cstheme="minorHAnsi"/>
                <w:sz w:val="22"/>
              </w:rPr>
            </w:pPr>
          </w:p>
        </w:tc>
        <w:tc>
          <w:tcPr>
            <w:tcW w:w="0" w:type="auto"/>
          </w:tcPr>
          <w:p w14:paraId="4C3E6DEF"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p>
        </w:tc>
        <w:tc>
          <w:tcPr>
            <w:tcW w:w="5213" w:type="dxa"/>
          </w:tcPr>
          <w:p w14:paraId="4C3E6DF0"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p>
        </w:tc>
        <w:tc>
          <w:tcPr>
            <w:tcW w:w="1601" w:type="dxa"/>
          </w:tcPr>
          <w:p w14:paraId="4C3E6DF1" w14:textId="77777777" w:rsidR="00673BBA" w:rsidRPr="00673BBA" w:rsidRDefault="00673BBA" w:rsidP="00A957CB">
            <w:pPr>
              <w:jc w:val="both"/>
              <w:cnfStyle w:val="000000100000" w:firstRow="0" w:lastRow="0" w:firstColumn="0" w:lastColumn="0" w:oddVBand="0" w:evenVBand="0" w:oddHBand="1" w:evenHBand="0" w:firstRowFirstColumn="0" w:firstRowLastColumn="0" w:lastRowFirstColumn="0" w:lastRowLastColumn="0"/>
              <w:rPr>
                <w:rFonts w:cstheme="minorHAnsi"/>
                <w:sz w:val="22"/>
              </w:rPr>
            </w:pPr>
          </w:p>
        </w:tc>
      </w:tr>
    </w:tbl>
    <w:p w14:paraId="4C3E6DF3" w14:textId="77777777" w:rsidR="00673BBA" w:rsidRDefault="00673BBA" w:rsidP="00A957CB">
      <w:pPr>
        <w:spacing w:after="0" w:line="240" w:lineRule="auto"/>
        <w:rPr>
          <w:sz w:val="32"/>
          <w:szCs w:val="32"/>
        </w:rPr>
      </w:pPr>
    </w:p>
    <w:p w14:paraId="4C3E6DF4" w14:textId="77777777" w:rsidR="00B73585" w:rsidRDefault="00B73585" w:rsidP="00A957CB">
      <w:pPr>
        <w:spacing w:after="0" w:line="240" w:lineRule="auto"/>
      </w:pPr>
      <w:r>
        <w:br w:type="page"/>
      </w:r>
    </w:p>
    <w:sdt>
      <w:sdtPr>
        <w:rPr>
          <w:rFonts w:asciiTheme="minorHAnsi" w:eastAsiaTheme="minorEastAsia" w:hAnsiTheme="minorHAnsi" w:cstheme="minorBidi"/>
          <w:color w:val="auto"/>
          <w:sz w:val="21"/>
          <w:szCs w:val="21"/>
        </w:rPr>
        <w:id w:val="-742341789"/>
        <w:docPartObj>
          <w:docPartGallery w:val="Table of Contents"/>
          <w:docPartUnique/>
        </w:docPartObj>
      </w:sdtPr>
      <w:sdtEndPr>
        <w:rPr>
          <w:b/>
          <w:bCs/>
          <w:noProof/>
          <w:sz w:val="20"/>
        </w:rPr>
      </w:sdtEndPr>
      <w:sdtContent>
        <w:p w14:paraId="4C3E6DF5" w14:textId="77777777" w:rsidR="00DB7773" w:rsidRPr="00582CAA" w:rsidRDefault="00DB7773" w:rsidP="00A957CB">
          <w:pPr>
            <w:pStyle w:val="TOCHeading"/>
            <w:numPr>
              <w:ilvl w:val="0"/>
              <w:numId w:val="0"/>
            </w:numPr>
            <w:spacing w:after="0"/>
            <w:rPr>
              <w:b/>
            </w:rPr>
          </w:pPr>
          <w:r w:rsidRPr="00582CAA">
            <w:rPr>
              <w:b/>
            </w:rPr>
            <w:t>Table of Contents</w:t>
          </w:r>
        </w:p>
        <w:p w14:paraId="1CF4356A" w14:textId="351B35C3" w:rsidR="005268BF" w:rsidRDefault="00DB7773">
          <w:pPr>
            <w:pStyle w:val="TOC1"/>
            <w:rPr>
              <w:ins w:id="0" w:author="Viswanath Maddali" w:date="2018-10-22T03:42:00Z"/>
              <w:noProof/>
              <w:sz w:val="22"/>
              <w:szCs w:val="22"/>
              <w:lang w:val="en-US"/>
            </w:rPr>
          </w:pPr>
          <w:r w:rsidRPr="0067270A">
            <w:rPr>
              <w:b/>
              <w:bCs/>
              <w:noProof/>
            </w:rPr>
            <w:fldChar w:fldCharType="begin"/>
          </w:r>
          <w:r w:rsidRPr="0067270A">
            <w:rPr>
              <w:b/>
              <w:bCs/>
              <w:noProof/>
            </w:rPr>
            <w:instrText xml:space="preserve"> TOC \o "1-3" \h \z \u </w:instrText>
          </w:r>
          <w:r w:rsidRPr="0067270A">
            <w:rPr>
              <w:b/>
              <w:bCs/>
              <w:noProof/>
            </w:rPr>
            <w:fldChar w:fldCharType="separate"/>
          </w:r>
          <w:ins w:id="1" w:author="Viswanath Maddali" w:date="2018-10-22T03:42:00Z">
            <w:r w:rsidR="005268BF" w:rsidRPr="00DE25F1">
              <w:rPr>
                <w:rStyle w:val="Hyperlink"/>
                <w:noProof/>
              </w:rPr>
              <w:fldChar w:fldCharType="begin"/>
            </w:r>
            <w:r w:rsidR="005268BF" w:rsidRPr="00DE25F1">
              <w:rPr>
                <w:rStyle w:val="Hyperlink"/>
                <w:noProof/>
              </w:rPr>
              <w:instrText xml:space="preserve"> </w:instrText>
            </w:r>
            <w:r w:rsidR="005268BF">
              <w:rPr>
                <w:noProof/>
              </w:rPr>
              <w:instrText>HYPERLINK \l "_Toc527943049"</w:instrText>
            </w:r>
            <w:r w:rsidR="005268BF" w:rsidRPr="00DE25F1">
              <w:rPr>
                <w:rStyle w:val="Hyperlink"/>
                <w:noProof/>
              </w:rPr>
              <w:instrText xml:space="preserve"> </w:instrText>
            </w:r>
            <w:r w:rsidR="005268BF" w:rsidRPr="00DE25F1">
              <w:rPr>
                <w:rStyle w:val="Hyperlink"/>
                <w:noProof/>
              </w:rPr>
            </w:r>
            <w:r w:rsidR="005268BF" w:rsidRPr="00DE25F1">
              <w:rPr>
                <w:rStyle w:val="Hyperlink"/>
                <w:noProof/>
              </w:rPr>
              <w:fldChar w:fldCharType="separate"/>
            </w:r>
            <w:r w:rsidR="005268BF" w:rsidRPr="00DE25F1">
              <w:rPr>
                <w:rStyle w:val="Hyperlink"/>
                <w:rFonts w:cs="Times New Roman"/>
                <w:noProof/>
                <w14:scene3d>
                  <w14:camera w14:prst="orthographicFront"/>
                  <w14:lightRig w14:rig="threePt" w14:dir="t">
                    <w14:rot w14:lat="0" w14:lon="0" w14:rev="0"/>
                  </w14:lightRig>
                </w14:scene3d>
              </w:rPr>
              <w:t>1</w:t>
            </w:r>
            <w:r w:rsidR="005268BF">
              <w:rPr>
                <w:noProof/>
                <w:sz w:val="22"/>
                <w:szCs w:val="22"/>
                <w:lang w:val="en-US"/>
              </w:rPr>
              <w:tab/>
            </w:r>
            <w:r w:rsidR="005268BF" w:rsidRPr="00DE25F1">
              <w:rPr>
                <w:rStyle w:val="Hyperlink"/>
                <w:noProof/>
              </w:rPr>
              <w:t>Introduction</w:t>
            </w:r>
            <w:r w:rsidR="005268BF">
              <w:rPr>
                <w:noProof/>
                <w:webHidden/>
              </w:rPr>
              <w:tab/>
            </w:r>
            <w:r w:rsidR="005268BF">
              <w:rPr>
                <w:noProof/>
                <w:webHidden/>
              </w:rPr>
              <w:fldChar w:fldCharType="begin"/>
            </w:r>
            <w:r w:rsidR="005268BF">
              <w:rPr>
                <w:noProof/>
                <w:webHidden/>
              </w:rPr>
              <w:instrText xml:space="preserve"> PAGEREF _Toc527943049 \h </w:instrText>
            </w:r>
            <w:r w:rsidR="005268BF">
              <w:rPr>
                <w:noProof/>
                <w:webHidden/>
              </w:rPr>
            </w:r>
          </w:ins>
          <w:r w:rsidR="005268BF">
            <w:rPr>
              <w:noProof/>
              <w:webHidden/>
            </w:rPr>
            <w:fldChar w:fldCharType="separate"/>
          </w:r>
          <w:ins w:id="2" w:author="Viswanath Maddali" w:date="2018-10-22T03:42:00Z">
            <w:r w:rsidR="005268BF">
              <w:rPr>
                <w:noProof/>
                <w:webHidden/>
              </w:rPr>
              <w:t>4</w:t>
            </w:r>
            <w:r w:rsidR="005268BF">
              <w:rPr>
                <w:noProof/>
                <w:webHidden/>
              </w:rPr>
              <w:fldChar w:fldCharType="end"/>
            </w:r>
            <w:r w:rsidR="005268BF" w:rsidRPr="00DE25F1">
              <w:rPr>
                <w:rStyle w:val="Hyperlink"/>
                <w:noProof/>
              </w:rPr>
              <w:fldChar w:fldCharType="end"/>
            </w:r>
          </w:ins>
        </w:p>
        <w:p w14:paraId="5FB1E72B" w14:textId="776ED641" w:rsidR="005268BF" w:rsidRDefault="005268BF">
          <w:pPr>
            <w:pStyle w:val="TOC2"/>
            <w:rPr>
              <w:ins w:id="3" w:author="Viswanath Maddali" w:date="2018-10-22T03:42:00Z"/>
              <w:noProof/>
              <w:sz w:val="22"/>
              <w:szCs w:val="22"/>
              <w:lang w:val="en-US"/>
            </w:rPr>
          </w:pPr>
          <w:ins w:id="4"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"_Toc527943050"</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1.1</w:t>
            </w:r>
            <w:r>
              <w:rPr>
                <w:noProof/>
                <w:sz w:val="22"/>
                <w:szCs w:val="22"/>
                <w:lang w:val="en-US"/>
              </w:rPr>
              <w:tab/>
            </w:r>
            <w:r w:rsidRPr="00DE25F1">
              <w:rPr>
                <w:rStyle w:val="Hyperlink"/>
                <w:noProof/>
              </w:rPr>
              <w:t>Intended Audience</w:t>
            </w:r>
            <w:r>
              <w:rPr>
                <w:noProof/>
                <w:webHidden/>
              </w:rPr>
              <w:tab/>
            </w:r>
            <w:r>
              <w:rPr>
                <w:noProof/>
                <w:webHidden/>
              </w:rPr>
              <w:fldChar w:fldCharType="begin"/>
            </w:r>
            <w:r>
              <w:rPr>
                <w:noProof/>
                <w:webHidden/>
              </w:rPr>
              <w:instrText xml:space="preserve"> PAGEREF _Toc527943050 \h </w:instrText>
            </w:r>
            <w:r>
              <w:rPr>
                <w:noProof/>
                <w:webHidden/>
              </w:rPr>
            </w:r>
          </w:ins>
          <w:r>
            <w:rPr>
              <w:noProof/>
              <w:webHidden/>
            </w:rPr>
            <w:fldChar w:fldCharType="separate"/>
          </w:r>
          <w:ins w:id="5" w:author="Viswanath Maddali" w:date="2018-10-22T03:42:00Z">
            <w:r>
              <w:rPr>
                <w:noProof/>
                <w:webHidden/>
              </w:rPr>
              <w:t>4</w:t>
            </w:r>
            <w:r>
              <w:rPr>
                <w:noProof/>
                <w:webHidden/>
              </w:rPr>
              <w:fldChar w:fldCharType="end"/>
            </w:r>
            <w:r w:rsidRPr="00DE25F1">
              <w:rPr>
                <w:rStyle w:val="Hyperlink"/>
                <w:noProof/>
              </w:rPr>
              <w:fldChar w:fldCharType="end"/>
            </w:r>
          </w:ins>
        </w:p>
        <w:p w14:paraId="46FE3749" w14:textId="7F715363" w:rsidR="005268BF" w:rsidRDefault="005268BF">
          <w:pPr>
            <w:pStyle w:val="TOC2"/>
            <w:rPr>
              <w:ins w:id="6" w:author="Viswanath Maddali" w:date="2018-10-22T03:42:00Z"/>
              <w:noProof/>
              <w:sz w:val="22"/>
              <w:szCs w:val="22"/>
              <w:lang w:val="en-US"/>
            </w:rPr>
          </w:pPr>
          <w:ins w:id="7"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"_Toc527943051"</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1.2</w:t>
            </w:r>
            <w:r>
              <w:rPr>
                <w:noProof/>
                <w:sz w:val="22"/>
                <w:szCs w:val="22"/>
                <w:lang w:val="en-US"/>
              </w:rPr>
              <w:tab/>
            </w:r>
            <w:r w:rsidRPr="00DE25F1">
              <w:rPr>
                <w:rStyle w:val="Hyperlink"/>
                <w:noProof/>
              </w:rPr>
              <w:t>Testing objectives and critical success factors</w:t>
            </w:r>
            <w:r>
              <w:rPr>
                <w:noProof/>
                <w:webHidden/>
              </w:rPr>
              <w:tab/>
            </w:r>
            <w:r>
              <w:rPr>
                <w:noProof/>
                <w:webHidden/>
              </w:rPr>
              <w:fldChar w:fldCharType="begin"/>
            </w:r>
            <w:r>
              <w:rPr>
                <w:noProof/>
                <w:webHidden/>
              </w:rPr>
              <w:instrText xml:space="preserve"> PAGEREF _Toc527943051 \h </w:instrText>
            </w:r>
            <w:r>
              <w:rPr>
                <w:noProof/>
                <w:webHidden/>
              </w:rPr>
            </w:r>
          </w:ins>
          <w:r>
            <w:rPr>
              <w:noProof/>
              <w:webHidden/>
            </w:rPr>
            <w:fldChar w:fldCharType="separate"/>
          </w:r>
          <w:ins w:id="8" w:author="Viswanath Maddali" w:date="2018-10-22T03:42:00Z">
            <w:r>
              <w:rPr>
                <w:noProof/>
                <w:webHidden/>
              </w:rPr>
              <w:t>5</w:t>
            </w:r>
            <w:r>
              <w:rPr>
                <w:noProof/>
                <w:webHidden/>
              </w:rPr>
              <w:fldChar w:fldCharType="end"/>
            </w:r>
            <w:r w:rsidRPr="00DE25F1">
              <w:rPr>
                <w:rStyle w:val="Hyperlink"/>
                <w:noProof/>
              </w:rPr>
              <w:fldChar w:fldCharType="end"/>
            </w:r>
          </w:ins>
        </w:p>
        <w:p w14:paraId="219BBD1E" w14:textId="66C40245" w:rsidR="005268BF" w:rsidRDefault="005268BF">
          <w:pPr>
            <w:pStyle w:val="TOC1"/>
            <w:rPr>
              <w:ins w:id="9" w:author="Viswanath Maddali" w:date="2018-10-22T03:42:00Z"/>
              <w:noProof/>
              <w:sz w:val="22"/>
              <w:szCs w:val="22"/>
              <w:lang w:val="en-US"/>
            </w:rPr>
          </w:pPr>
          <w:ins w:id="10"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"_Toc527943052"</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2</w:t>
            </w:r>
            <w:r>
              <w:rPr>
                <w:noProof/>
                <w:sz w:val="22"/>
                <w:szCs w:val="22"/>
                <w:lang w:val="en-US"/>
              </w:rPr>
              <w:tab/>
            </w:r>
            <w:r w:rsidRPr="00DE25F1">
              <w:rPr>
                <w:rStyle w:val="Hyperlink"/>
                <w:noProof/>
              </w:rPr>
              <w:t>In Scope &amp; Out of Scope</w:t>
            </w:r>
            <w:r>
              <w:rPr>
                <w:noProof/>
                <w:webHidden/>
              </w:rPr>
              <w:tab/>
            </w:r>
            <w:r>
              <w:rPr>
                <w:noProof/>
                <w:webHidden/>
              </w:rPr>
              <w:fldChar w:fldCharType="begin"/>
            </w:r>
            <w:r>
              <w:rPr>
                <w:noProof/>
                <w:webHidden/>
              </w:rPr>
              <w:instrText xml:space="preserve"> PAGEREF _Toc527943052 \h </w:instrText>
            </w:r>
            <w:r>
              <w:rPr>
                <w:noProof/>
                <w:webHidden/>
              </w:rPr>
            </w:r>
          </w:ins>
          <w:r>
            <w:rPr>
              <w:noProof/>
              <w:webHidden/>
            </w:rPr>
            <w:fldChar w:fldCharType="separate"/>
          </w:r>
          <w:ins w:id="11" w:author="Viswanath Maddali" w:date="2018-10-22T03:42:00Z">
            <w:r>
              <w:rPr>
                <w:noProof/>
                <w:webHidden/>
              </w:rPr>
              <w:t>6</w:t>
            </w:r>
            <w:r>
              <w:rPr>
                <w:noProof/>
                <w:webHidden/>
              </w:rPr>
              <w:fldChar w:fldCharType="end"/>
            </w:r>
            <w:r w:rsidRPr="00DE25F1">
              <w:rPr>
                <w:rStyle w:val="Hyperlink"/>
                <w:noProof/>
              </w:rPr>
              <w:fldChar w:fldCharType="end"/>
            </w:r>
          </w:ins>
        </w:p>
        <w:p w14:paraId="6EB2FA51" w14:textId="1A3C679C" w:rsidR="005268BF" w:rsidRDefault="005268BF">
          <w:pPr>
            <w:pStyle w:val="TOC2"/>
            <w:rPr>
              <w:ins w:id="12" w:author="Viswanath Maddali" w:date="2018-10-22T03:42:00Z"/>
              <w:noProof/>
              <w:sz w:val="22"/>
              <w:szCs w:val="22"/>
              <w:lang w:val="en-US"/>
            </w:rPr>
          </w:pPr>
          <w:ins w:id="13"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"_Toc527943053"</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2.1</w:t>
            </w:r>
            <w:r>
              <w:rPr>
                <w:noProof/>
                <w:sz w:val="22"/>
                <w:szCs w:val="22"/>
                <w:lang w:val="en-US"/>
              </w:rPr>
              <w:tab/>
            </w:r>
            <w:r w:rsidRPr="00DE25F1">
              <w:rPr>
                <w:rStyle w:val="Hyperlink"/>
                <w:noProof/>
              </w:rPr>
              <w:t>In scope items</w:t>
            </w:r>
            <w:r>
              <w:rPr>
                <w:noProof/>
                <w:webHidden/>
              </w:rPr>
              <w:tab/>
            </w:r>
            <w:r>
              <w:rPr>
                <w:noProof/>
                <w:webHidden/>
              </w:rPr>
              <w:fldChar w:fldCharType="begin"/>
            </w:r>
            <w:r>
              <w:rPr>
                <w:noProof/>
                <w:webHidden/>
              </w:rPr>
              <w:instrText xml:space="preserve"> PAGEREF _Toc527943053 \h </w:instrText>
            </w:r>
            <w:r>
              <w:rPr>
                <w:noProof/>
                <w:webHidden/>
              </w:rPr>
            </w:r>
          </w:ins>
          <w:r>
            <w:rPr>
              <w:noProof/>
              <w:webHidden/>
            </w:rPr>
            <w:fldChar w:fldCharType="separate"/>
          </w:r>
          <w:ins w:id="14" w:author="Viswanath Maddali" w:date="2018-10-22T03:42:00Z">
            <w:r>
              <w:rPr>
                <w:noProof/>
                <w:webHidden/>
              </w:rPr>
              <w:t>6</w:t>
            </w:r>
            <w:r>
              <w:rPr>
                <w:noProof/>
                <w:webHidden/>
              </w:rPr>
              <w:fldChar w:fldCharType="end"/>
            </w:r>
            <w:r w:rsidRPr="00DE25F1">
              <w:rPr>
                <w:rStyle w:val="Hyperlink"/>
                <w:noProof/>
              </w:rPr>
              <w:fldChar w:fldCharType="end"/>
            </w:r>
          </w:ins>
        </w:p>
        <w:p w14:paraId="6339EE22" w14:textId="46EA0DBA" w:rsidR="005268BF" w:rsidRDefault="005268BF">
          <w:pPr>
            <w:pStyle w:val="TOC2"/>
            <w:rPr>
              <w:ins w:id="15" w:author="Viswanath Maddali" w:date="2018-10-22T03:42:00Z"/>
              <w:noProof/>
              <w:sz w:val="22"/>
              <w:szCs w:val="22"/>
              <w:lang w:val="en-US"/>
            </w:rPr>
          </w:pPr>
          <w:ins w:id="16"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"_Toc527943054"</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2.2</w:t>
            </w:r>
            <w:r>
              <w:rPr>
                <w:noProof/>
                <w:sz w:val="22"/>
                <w:szCs w:val="22"/>
                <w:lang w:val="en-US"/>
              </w:rPr>
              <w:tab/>
            </w:r>
            <w:r w:rsidRPr="00DE25F1">
              <w:rPr>
                <w:rStyle w:val="Hyperlink"/>
                <w:noProof/>
              </w:rPr>
              <w:t>Out of scope of items</w:t>
            </w:r>
            <w:r>
              <w:rPr>
                <w:noProof/>
                <w:webHidden/>
              </w:rPr>
              <w:tab/>
            </w:r>
            <w:r>
              <w:rPr>
                <w:noProof/>
                <w:webHidden/>
              </w:rPr>
              <w:fldChar w:fldCharType="begin"/>
            </w:r>
            <w:r>
              <w:rPr>
                <w:noProof/>
                <w:webHidden/>
              </w:rPr>
              <w:instrText xml:space="preserve"> PAGEREF _Toc527943054 \h </w:instrText>
            </w:r>
            <w:r>
              <w:rPr>
                <w:noProof/>
                <w:webHidden/>
              </w:rPr>
            </w:r>
          </w:ins>
          <w:r>
            <w:rPr>
              <w:noProof/>
              <w:webHidden/>
            </w:rPr>
            <w:fldChar w:fldCharType="separate"/>
          </w:r>
          <w:ins w:id="17" w:author="Viswanath Maddali" w:date="2018-10-22T03:42:00Z">
            <w:r>
              <w:rPr>
                <w:noProof/>
                <w:webHidden/>
              </w:rPr>
              <w:t>6</w:t>
            </w:r>
            <w:r>
              <w:rPr>
                <w:noProof/>
                <w:webHidden/>
              </w:rPr>
              <w:fldChar w:fldCharType="end"/>
            </w:r>
            <w:r w:rsidRPr="00DE25F1">
              <w:rPr>
                <w:rStyle w:val="Hyperlink"/>
                <w:noProof/>
              </w:rPr>
              <w:fldChar w:fldCharType="end"/>
            </w:r>
          </w:ins>
        </w:p>
        <w:p w14:paraId="4071802B" w14:textId="78CF3F32" w:rsidR="005268BF" w:rsidRDefault="005268BF">
          <w:pPr>
            <w:pStyle w:val="TOC1"/>
            <w:rPr>
              <w:ins w:id="18" w:author="Viswanath Maddali" w:date="2018-10-22T03:42:00Z"/>
              <w:noProof/>
              <w:sz w:val="22"/>
              <w:szCs w:val="22"/>
              <w:lang w:val="en-US"/>
            </w:rPr>
          </w:pPr>
          <w:ins w:id="19"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"_Toc527943055"</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3</w:t>
            </w:r>
            <w:r>
              <w:rPr>
                <w:noProof/>
                <w:sz w:val="22"/>
                <w:szCs w:val="22"/>
                <w:lang w:val="en-US"/>
              </w:rPr>
              <w:tab/>
            </w:r>
            <w:r w:rsidRPr="00DE25F1">
              <w:rPr>
                <w:rStyle w:val="Hyperlink"/>
                <w:noProof/>
              </w:rPr>
              <w:t>Roles and Responsibilities</w:t>
            </w:r>
            <w:r>
              <w:rPr>
                <w:noProof/>
                <w:webHidden/>
              </w:rPr>
              <w:tab/>
            </w:r>
            <w:r>
              <w:rPr>
                <w:noProof/>
                <w:webHidden/>
              </w:rPr>
              <w:fldChar w:fldCharType="begin"/>
            </w:r>
            <w:r>
              <w:rPr>
                <w:noProof/>
                <w:webHidden/>
              </w:rPr>
              <w:instrText xml:space="preserve"> PAGEREF _Toc527943055 \h </w:instrText>
            </w:r>
            <w:r>
              <w:rPr>
                <w:noProof/>
                <w:webHidden/>
              </w:rPr>
            </w:r>
          </w:ins>
          <w:r>
            <w:rPr>
              <w:noProof/>
              <w:webHidden/>
            </w:rPr>
            <w:fldChar w:fldCharType="separate"/>
          </w:r>
          <w:ins w:id="20" w:author="Viswanath Maddali" w:date="2018-10-22T03:42:00Z">
            <w:r>
              <w:rPr>
                <w:noProof/>
                <w:webHidden/>
              </w:rPr>
              <w:t>7</w:t>
            </w:r>
            <w:r>
              <w:rPr>
                <w:noProof/>
                <w:webHidden/>
              </w:rPr>
              <w:fldChar w:fldCharType="end"/>
            </w:r>
            <w:r w:rsidRPr="00DE25F1">
              <w:rPr>
                <w:rStyle w:val="Hyperlink"/>
                <w:noProof/>
              </w:rPr>
              <w:fldChar w:fldCharType="end"/>
            </w:r>
          </w:ins>
        </w:p>
        <w:p w14:paraId="5D4EC816" w14:textId="2FC7EEF7" w:rsidR="005268BF" w:rsidRDefault="005268BF">
          <w:pPr>
            <w:pStyle w:val="TOC1"/>
            <w:rPr>
              <w:ins w:id="21" w:author="Viswanath Maddali" w:date="2018-10-22T03:42:00Z"/>
              <w:noProof/>
              <w:sz w:val="22"/>
              <w:szCs w:val="22"/>
              <w:lang w:val="en-US"/>
            </w:rPr>
          </w:pPr>
          <w:ins w:id="22"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"_Toc527943056"</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4</w:t>
            </w:r>
            <w:r>
              <w:rPr>
                <w:noProof/>
                <w:sz w:val="22"/>
                <w:szCs w:val="22"/>
                <w:lang w:val="en-US"/>
              </w:rPr>
              <w:tab/>
            </w:r>
            <w:r w:rsidRPr="00DE25F1">
              <w:rPr>
                <w:rStyle w:val="Hyperlink"/>
                <w:noProof/>
              </w:rPr>
              <w:t>Test automation solution</w:t>
            </w:r>
            <w:r>
              <w:rPr>
                <w:noProof/>
                <w:webHidden/>
              </w:rPr>
              <w:tab/>
            </w:r>
            <w:r>
              <w:rPr>
                <w:noProof/>
                <w:webHidden/>
              </w:rPr>
              <w:fldChar w:fldCharType="begin"/>
            </w:r>
            <w:r>
              <w:rPr>
                <w:noProof/>
                <w:webHidden/>
              </w:rPr>
              <w:instrText xml:space="preserve"> PAGEREF _Toc527943056 \h </w:instrText>
            </w:r>
            <w:r>
              <w:rPr>
                <w:noProof/>
                <w:webHidden/>
              </w:rPr>
            </w:r>
          </w:ins>
          <w:r>
            <w:rPr>
              <w:noProof/>
              <w:webHidden/>
            </w:rPr>
            <w:fldChar w:fldCharType="separate"/>
          </w:r>
          <w:ins w:id="23" w:author="Viswanath Maddali" w:date="2018-10-22T03:42:00Z">
            <w:r>
              <w:rPr>
                <w:noProof/>
                <w:webHidden/>
              </w:rPr>
              <w:t>10</w:t>
            </w:r>
            <w:r>
              <w:rPr>
                <w:noProof/>
                <w:webHidden/>
              </w:rPr>
              <w:fldChar w:fldCharType="end"/>
            </w:r>
            <w:r w:rsidRPr="00DE25F1">
              <w:rPr>
                <w:rStyle w:val="Hyperlink"/>
                <w:noProof/>
              </w:rPr>
              <w:fldChar w:fldCharType="end"/>
            </w:r>
          </w:ins>
        </w:p>
        <w:p w14:paraId="325EE55C" w14:textId="218220C6" w:rsidR="005268BF" w:rsidRDefault="005268BF">
          <w:pPr>
            <w:pStyle w:val="TOC2"/>
            <w:rPr>
              <w:ins w:id="24" w:author="Viswanath Maddali" w:date="2018-10-22T03:42:00Z"/>
              <w:noProof/>
              <w:sz w:val="22"/>
              <w:szCs w:val="22"/>
              <w:lang w:val="en-US"/>
            </w:rPr>
          </w:pPr>
          <w:ins w:id="25"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"_Toc527943057"</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4.1</w:t>
            </w:r>
            <w:r>
              <w:rPr>
                <w:noProof/>
                <w:sz w:val="22"/>
                <w:szCs w:val="22"/>
                <w:lang w:val="en-US"/>
              </w:rPr>
              <w:tab/>
            </w:r>
            <w:r w:rsidRPr="00DE25F1">
              <w:rPr>
                <w:rStyle w:val="Hyperlink"/>
                <w:noProof/>
              </w:rPr>
              <w:t>Overview of test automation solution</w:t>
            </w:r>
            <w:r>
              <w:rPr>
                <w:noProof/>
                <w:webHidden/>
              </w:rPr>
              <w:tab/>
            </w:r>
            <w:r>
              <w:rPr>
                <w:noProof/>
                <w:webHidden/>
              </w:rPr>
              <w:fldChar w:fldCharType="begin"/>
            </w:r>
            <w:r>
              <w:rPr>
                <w:noProof/>
                <w:webHidden/>
              </w:rPr>
              <w:instrText xml:space="preserve"> PAGEREF _Toc527943057 \h </w:instrText>
            </w:r>
            <w:r>
              <w:rPr>
                <w:noProof/>
                <w:webHidden/>
              </w:rPr>
            </w:r>
          </w:ins>
          <w:r>
            <w:rPr>
              <w:noProof/>
              <w:webHidden/>
            </w:rPr>
            <w:fldChar w:fldCharType="separate"/>
          </w:r>
          <w:ins w:id="26" w:author="Viswanath Maddali" w:date="2018-10-22T03:42:00Z">
            <w:r>
              <w:rPr>
                <w:noProof/>
                <w:webHidden/>
              </w:rPr>
              <w:t>10</w:t>
            </w:r>
            <w:r>
              <w:rPr>
                <w:noProof/>
                <w:webHidden/>
              </w:rPr>
              <w:fldChar w:fldCharType="end"/>
            </w:r>
            <w:r w:rsidRPr="00DE25F1">
              <w:rPr>
                <w:rStyle w:val="Hyperlink"/>
                <w:noProof/>
              </w:rPr>
              <w:fldChar w:fldCharType="end"/>
            </w:r>
          </w:ins>
        </w:p>
        <w:p w14:paraId="7D91CD70" w14:textId="7DB686B4" w:rsidR="005268BF" w:rsidRDefault="005268BF">
          <w:pPr>
            <w:pStyle w:val="TOC2"/>
            <w:rPr>
              <w:ins w:id="27" w:author="Viswanath Maddali" w:date="2018-10-22T03:42:00Z"/>
              <w:noProof/>
              <w:sz w:val="22"/>
              <w:szCs w:val="22"/>
              <w:lang w:val="en-US"/>
            </w:rPr>
          </w:pPr>
          <w:ins w:id="28"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"_Toc527943058"</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4.2</w:t>
            </w:r>
            <w:r>
              <w:rPr>
                <w:noProof/>
                <w:sz w:val="22"/>
                <w:szCs w:val="22"/>
                <w:lang w:val="en-US"/>
              </w:rPr>
              <w:tab/>
            </w:r>
            <w:r w:rsidRPr="00DE25F1">
              <w:rPr>
                <w:rStyle w:val="Hyperlink"/>
                <w:noProof/>
              </w:rPr>
              <w:t>Test automation solution architecture</w:t>
            </w:r>
            <w:r>
              <w:rPr>
                <w:noProof/>
                <w:webHidden/>
              </w:rPr>
              <w:tab/>
            </w:r>
            <w:r>
              <w:rPr>
                <w:noProof/>
                <w:webHidden/>
              </w:rPr>
              <w:fldChar w:fldCharType="begin"/>
            </w:r>
            <w:r>
              <w:rPr>
                <w:noProof/>
                <w:webHidden/>
              </w:rPr>
              <w:instrText xml:space="preserve"> PAGEREF _Toc527943058 \h </w:instrText>
            </w:r>
            <w:r>
              <w:rPr>
                <w:noProof/>
                <w:webHidden/>
              </w:rPr>
            </w:r>
          </w:ins>
          <w:r>
            <w:rPr>
              <w:noProof/>
              <w:webHidden/>
            </w:rPr>
            <w:fldChar w:fldCharType="separate"/>
          </w:r>
          <w:ins w:id="29" w:author="Viswanath Maddali" w:date="2018-10-22T03:42:00Z">
            <w:r>
              <w:rPr>
                <w:noProof/>
                <w:webHidden/>
              </w:rPr>
              <w:t>11</w:t>
            </w:r>
            <w:r>
              <w:rPr>
                <w:noProof/>
                <w:webHidden/>
              </w:rPr>
              <w:fldChar w:fldCharType="end"/>
            </w:r>
            <w:r w:rsidRPr="00DE25F1">
              <w:rPr>
                <w:rStyle w:val="Hyperlink"/>
                <w:noProof/>
              </w:rPr>
              <w:fldChar w:fldCharType="end"/>
            </w:r>
          </w:ins>
        </w:p>
        <w:p w14:paraId="5D834BC7" w14:textId="135FA609" w:rsidR="005268BF" w:rsidRDefault="005268BF">
          <w:pPr>
            <w:pStyle w:val="TOC1"/>
            <w:rPr>
              <w:ins w:id="30" w:author="Viswanath Maddali" w:date="2018-10-22T03:42:00Z"/>
              <w:noProof/>
              <w:sz w:val="22"/>
              <w:szCs w:val="22"/>
              <w:lang w:val="en-US"/>
            </w:rPr>
          </w:pPr>
          <w:ins w:id="31"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"_Toc527943093"</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w:t>
            </w:r>
            <w:r>
              <w:rPr>
                <w:noProof/>
                <w:sz w:val="22"/>
                <w:szCs w:val="22"/>
                <w:lang w:val="en-US"/>
              </w:rPr>
              <w:tab/>
            </w:r>
            <w:r w:rsidRPr="00DE25F1">
              <w:rPr>
                <w:rStyle w:val="Hyperlink"/>
                <w:noProof/>
              </w:rPr>
              <w:t>Testing approach across architectural layers</w:t>
            </w:r>
            <w:r>
              <w:rPr>
                <w:noProof/>
                <w:webHidden/>
              </w:rPr>
              <w:tab/>
            </w:r>
            <w:r>
              <w:rPr>
                <w:noProof/>
                <w:webHidden/>
              </w:rPr>
              <w:fldChar w:fldCharType="begin"/>
            </w:r>
            <w:r>
              <w:rPr>
                <w:noProof/>
                <w:webHidden/>
              </w:rPr>
              <w:instrText xml:space="preserve"> PAGEREF _Toc527943093 \h </w:instrText>
            </w:r>
            <w:r>
              <w:rPr>
                <w:noProof/>
                <w:webHidden/>
              </w:rPr>
            </w:r>
          </w:ins>
          <w:r>
            <w:rPr>
              <w:noProof/>
              <w:webHidden/>
            </w:rPr>
            <w:fldChar w:fldCharType="separate"/>
          </w:r>
          <w:ins w:id="32" w:author="Viswanath Maddali" w:date="2018-10-22T03:42:00Z">
            <w:r>
              <w:rPr>
                <w:noProof/>
                <w:webHidden/>
              </w:rPr>
              <w:t>12</w:t>
            </w:r>
            <w:r>
              <w:rPr>
                <w:noProof/>
                <w:webHidden/>
              </w:rPr>
              <w:fldChar w:fldCharType="end"/>
            </w:r>
            <w:r w:rsidRPr="00DE25F1">
              <w:rPr>
                <w:rStyle w:val="Hyperlink"/>
                <w:noProof/>
              </w:rPr>
              <w:fldChar w:fldCharType="end"/>
            </w:r>
          </w:ins>
        </w:p>
        <w:p w14:paraId="10FF0882" w14:textId="4167020B" w:rsidR="005268BF" w:rsidRDefault="005268BF">
          <w:pPr>
            <w:pStyle w:val="TOC2"/>
            <w:rPr>
              <w:ins w:id="33" w:author="Viswanath Maddali" w:date="2018-10-22T03:42:00Z"/>
              <w:noProof/>
              <w:sz w:val="22"/>
              <w:szCs w:val="22"/>
              <w:lang w:val="en-US"/>
            </w:rPr>
          </w:pPr>
          <w:ins w:id="34"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"_Toc527943094"</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5.1</w:t>
            </w:r>
            <w:r>
              <w:rPr>
                <w:noProof/>
                <w:sz w:val="22"/>
                <w:szCs w:val="22"/>
                <w:lang w:val="en-US"/>
              </w:rPr>
              <w:tab/>
            </w:r>
            <w:r w:rsidRPr="00DE25F1">
              <w:rPr>
                <w:rStyle w:val="Hyperlink"/>
                <w:noProof/>
              </w:rPr>
              <w:t>Overview</w:t>
            </w:r>
            <w:r>
              <w:rPr>
                <w:noProof/>
                <w:webHidden/>
              </w:rPr>
              <w:tab/>
            </w:r>
            <w:r>
              <w:rPr>
                <w:noProof/>
                <w:webHidden/>
              </w:rPr>
              <w:fldChar w:fldCharType="begin"/>
            </w:r>
            <w:r>
              <w:rPr>
                <w:noProof/>
                <w:webHidden/>
              </w:rPr>
              <w:instrText xml:space="preserve"> PAGEREF _Toc527943094 \h </w:instrText>
            </w:r>
            <w:r>
              <w:rPr>
                <w:noProof/>
                <w:webHidden/>
              </w:rPr>
            </w:r>
          </w:ins>
          <w:r>
            <w:rPr>
              <w:noProof/>
              <w:webHidden/>
            </w:rPr>
            <w:fldChar w:fldCharType="separate"/>
          </w:r>
          <w:ins w:id="35" w:author="Viswanath Maddali" w:date="2018-10-22T03:42:00Z">
            <w:r>
              <w:rPr>
                <w:noProof/>
                <w:webHidden/>
              </w:rPr>
              <w:t>12</w:t>
            </w:r>
            <w:r>
              <w:rPr>
                <w:noProof/>
                <w:webHidden/>
              </w:rPr>
              <w:fldChar w:fldCharType="end"/>
            </w:r>
            <w:r w:rsidRPr="00DE25F1">
              <w:rPr>
                <w:rStyle w:val="Hyperlink"/>
                <w:noProof/>
              </w:rPr>
              <w:fldChar w:fldCharType="end"/>
            </w:r>
          </w:ins>
        </w:p>
        <w:p w14:paraId="22F61654" w14:textId="69980161" w:rsidR="005268BF" w:rsidRDefault="005268BF">
          <w:pPr>
            <w:pStyle w:val="TOC2"/>
            <w:rPr>
              <w:ins w:id="36" w:author="Viswanath Maddali" w:date="2018-10-22T03:42:00Z"/>
              <w:noProof/>
              <w:sz w:val="22"/>
              <w:szCs w:val="22"/>
              <w:lang w:val="en-US"/>
            </w:rPr>
          </w:pPr>
          <w:ins w:id="37"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"_Toc527943095"</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5.2</w:t>
            </w:r>
            <w:r>
              <w:rPr>
                <w:noProof/>
                <w:sz w:val="22"/>
                <w:szCs w:val="22"/>
                <w:lang w:val="en-US"/>
              </w:rPr>
              <w:tab/>
            </w:r>
            <w:r w:rsidRPr="00DE25F1">
              <w:rPr>
                <w:rStyle w:val="Hyperlink"/>
                <w:noProof/>
              </w:rPr>
              <w:t>UI Tier</w:t>
            </w:r>
            <w:r>
              <w:rPr>
                <w:noProof/>
                <w:webHidden/>
              </w:rPr>
              <w:tab/>
            </w:r>
            <w:r>
              <w:rPr>
                <w:noProof/>
                <w:webHidden/>
              </w:rPr>
              <w:fldChar w:fldCharType="begin"/>
            </w:r>
            <w:r>
              <w:rPr>
                <w:noProof/>
                <w:webHidden/>
              </w:rPr>
              <w:instrText xml:space="preserve"> PAGEREF _Toc527943095 \h </w:instrText>
            </w:r>
            <w:r>
              <w:rPr>
                <w:noProof/>
                <w:webHidden/>
              </w:rPr>
            </w:r>
          </w:ins>
          <w:r>
            <w:rPr>
              <w:noProof/>
              <w:webHidden/>
            </w:rPr>
            <w:fldChar w:fldCharType="separate"/>
          </w:r>
          <w:ins w:id="38" w:author="Viswanath Maddali" w:date="2018-10-22T03:42:00Z">
            <w:r>
              <w:rPr>
                <w:noProof/>
                <w:webHidden/>
              </w:rPr>
              <w:t>14</w:t>
            </w:r>
            <w:r>
              <w:rPr>
                <w:noProof/>
                <w:webHidden/>
              </w:rPr>
              <w:fldChar w:fldCharType="end"/>
            </w:r>
            <w:r w:rsidRPr="00DE25F1">
              <w:rPr>
                <w:rStyle w:val="Hyperlink"/>
                <w:noProof/>
              </w:rPr>
              <w:fldChar w:fldCharType="end"/>
            </w:r>
          </w:ins>
        </w:p>
        <w:p w14:paraId="55C369B5" w14:textId="0502BA98" w:rsidR="005268BF" w:rsidRDefault="005268BF">
          <w:pPr>
            <w:pStyle w:val="TOC2"/>
            <w:rPr>
              <w:ins w:id="39" w:author="Viswanath Maddali" w:date="2018-10-22T03:42:00Z"/>
              <w:noProof/>
              <w:sz w:val="22"/>
              <w:szCs w:val="22"/>
              <w:lang w:val="en-US"/>
            </w:rPr>
          </w:pPr>
          <w:ins w:id="40"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"_Toc527943096"</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5.3</w:t>
            </w:r>
            <w:r>
              <w:rPr>
                <w:noProof/>
                <w:sz w:val="22"/>
                <w:szCs w:val="22"/>
                <w:lang w:val="en-US"/>
              </w:rPr>
              <w:tab/>
            </w:r>
            <w:r w:rsidRPr="00DE25F1">
              <w:rPr>
                <w:rStyle w:val="Hyperlink"/>
                <w:noProof/>
              </w:rPr>
              <w:t>Presentation Tier</w:t>
            </w:r>
            <w:r>
              <w:rPr>
                <w:noProof/>
                <w:webHidden/>
              </w:rPr>
              <w:tab/>
            </w:r>
            <w:r>
              <w:rPr>
                <w:noProof/>
                <w:webHidden/>
              </w:rPr>
              <w:fldChar w:fldCharType="begin"/>
            </w:r>
            <w:r>
              <w:rPr>
                <w:noProof/>
                <w:webHidden/>
              </w:rPr>
              <w:instrText xml:space="preserve"> PAGEREF _Toc527943096 \h </w:instrText>
            </w:r>
            <w:r>
              <w:rPr>
                <w:noProof/>
                <w:webHidden/>
              </w:rPr>
            </w:r>
          </w:ins>
          <w:r>
            <w:rPr>
              <w:noProof/>
              <w:webHidden/>
            </w:rPr>
            <w:fldChar w:fldCharType="separate"/>
          </w:r>
          <w:ins w:id="41" w:author="Viswanath Maddali" w:date="2018-10-22T03:42:00Z">
            <w:r>
              <w:rPr>
                <w:noProof/>
                <w:webHidden/>
              </w:rPr>
              <w:t>15</w:t>
            </w:r>
            <w:r>
              <w:rPr>
                <w:noProof/>
                <w:webHidden/>
              </w:rPr>
              <w:fldChar w:fldCharType="end"/>
            </w:r>
            <w:r w:rsidRPr="00DE25F1">
              <w:rPr>
                <w:rStyle w:val="Hyperlink"/>
                <w:noProof/>
              </w:rPr>
              <w:fldChar w:fldCharType="end"/>
            </w:r>
          </w:ins>
        </w:p>
        <w:p w14:paraId="44BB32C0" w14:textId="6DFAD560" w:rsidR="005268BF" w:rsidRDefault="005268BF">
          <w:pPr>
            <w:pStyle w:val="TOC2"/>
            <w:rPr>
              <w:ins w:id="42" w:author="Viswanath Maddali" w:date="2018-10-22T03:42:00Z"/>
              <w:noProof/>
              <w:sz w:val="22"/>
              <w:szCs w:val="22"/>
              <w:lang w:val="en-US"/>
            </w:rPr>
          </w:pPr>
          <w:ins w:id="43"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"_Toc527943097"</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5.4</w:t>
            </w:r>
            <w:r>
              <w:rPr>
                <w:noProof/>
                <w:sz w:val="22"/>
                <w:szCs w:val="22"/>
                <w:lang w:val="en-US"/>
              </w:rPr>
              <w:tab/>
            </w:r>
            <w:r w:rsidRPr="00DE25F1">
              <w:rPr>
                <w:rStyle w:val="Hyperlink"/>
                <w:noProof/>
              </w:rPr>
              <w:t>Business Tier</w:t>
            </w:r>
            <w:r>
              <w:rPr>
                <w:noProof/>
                <w:webHidden/>
              </w:rPr>
              <w:tab/>
            </w:r>
            <w:r>
              <w:rPr>
                <w:noProof/>
                <w:webHidden/>
              </w:rPr>
              <w:fldChar w:fldCharType="begin"/>
            </w:r>
            <w:r>
              <w:rPr>
                <w:noProof/>
                <w:webHidden/>
              </w:rPr>
              <w:instrText xml:space="preserve"> PAGEREF _Toc527943097 \h </w:instrText>
            </w:r>
            <w:r>
              <w:rPr>
                <w:noProof/>
                <w:webHidden/>
              </w:rPr>
            </w:r>
          </w:ins>
          <w:r>
            <w:rPr>
              <w:noProof/>
              <w:webHidden/>
            </w:rPr>
            <w:fldChar w:fldCharType="separate"/>
          </w:r>
          <w:ins w:id="44" w:author="Viswanath Maddali" w:date="2018-10-22T03:42:00Z">
            <w:r>
              <w:rPr>
                <w:noProof/>
                <w:webHidden/>
              </w:rPr>
              <w:t>15</w:t>
            </w:r>
            <w:r>
              <w:rPr>
                <w:noProof/>
                <w:webHidden/>
              </w:rPr>
              <w:fldChar w:fldCharType="end"/>
            </w:r>
            <w:r w:rsidRPr="00DE25F1">
              <w:rPr>
                <w:rStyle w:val="Hyperlink"/>
                <w:noProof/>
              </w:rPr>
              <w:fldChar w:fldCharType="end"/>
            </w:r>
          </w:ins>
        </w:p>
        <w:p w14:paraId="5C96BC1A" w14:textId="69CC03C8" w:rsidR="005268BF" w:rsidRDefault="005268BF">
          <w:pPr>
            <w:pStyle w:val="TOC2"/>
            <w:rPr>
              <w:ins w:id="45" w:author="Viswanath Maddali" w:date="2018-10-22T03:42:00Z"/>
              <w:noProof/>
              <w:sz w:val="22"/>
              <w:szCs w:val="22"/>
              <w:lang w:val="en-US"/>
            </w:rPr>
          </w:pPr>
          <w:ins w:id="46"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"_Toc527943098"</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5.5</w:t>
            </w:r>
            <w:r>
              <w:rPr>
                <w:noProof/>
                <w:sz w:val="22"/>
                <w:szCs w:val="22"/>
                <w:lang w:val="en-US"/>
              </w:rPr>
              <w:tab/>
            </w:r>
            <w:r w:rsidRPr="00DE25F1">
              <w:rPr>
                <w:rStyle w:val="Hyperlink"/>
                <w:noProof/>
              </w:rPr>
              <w:t>Integration Tier</w:t>
            </w:r>
            <w:r>
              <w:rPr>
                <w:noProof/>
                <w:webHidden/>
              </w:rPr>
              <w:tab/>
            </w:r>
            <w:r>
              <w:rPr>
                <w:noProof/>
                <w:webHidden/>
              </w:rPr>
              <w:fldChar w:fldCharType="begin"/>
            </w:r>
            <w:r>
              <w:rPr>
                <w:noProof/>
                <w:webHidden/>
              </w:rPr>
              <w:instrText xml:space="preserve"> PAGEREF _Toc527943098 \h </w:instrText>
            </w:r>
            <w:r>
              <w:rPr>
                <w:noProof/>
                <w:webHidden/>
              </w:rPr>
            </w:r>
          </w:ins>
          <w:r>
            <w:rPr>
              <w:noProof/>
              <w:webHidden/>
            </w:rPr>
            <w:fldChar w:fldCharType="separate"/>
          </w:r>
          <w:ins w:id="47" w:author="Viswanath Maddali" w:date="2018-10-22T03:42:00Z">
            <w:r>
              <w:rPr>
                <w:noProof/>
                <w:webHidden/>
              </w:rPr>
              <w:t>17</w:t>
            </w:r>
            <w:r>
              <w:rPr>
                <w:noProof/>
                <w:webHidden/>
              </w:rPr>
              <w:fldChar w:fldCharType="end"/>
            </w:r>
            <w:r w:rsidRPr="00DE25F1">
              <w:rPr>
                <w:rStyle w:val="Hyperlink"/>
                <w:noProof/>
              </w:rPr>
              <w:fldChar w:fldCharType="end"/>
            </w:r>
          </w:ins>
        </w:p>
        <w:p w14:paraId="1DBB0ECF" w14:textId="318DD089" w:rsidR="005268BF" w:rsidRDefault="005268BF">
          <w:pPr>
            <w:pStyle w:val="TOC2"/>
            <w:rPr>
              <w:ins w:id="48" w:author="Viswanath Maddali" w:date="2018-10-22T03:42:00Z"/>
              <w:noProof/>
              <w:sz w:val="22"/>
              <w:szCs w:val="22"/>
              <w:lang w:val="en-US"/>
            </w:rPr>
          </w:pPr>
          <w:ins w:id="49"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"_Toc527943099"</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5.6</w:t>
            </w:r>
            <w:r>
              <w:rPr>
                <w:noProof/>
                <w:sz w:val="22"/>
                <w:szCs w:val="22"/>
                <w:lang w:val="en-US"/>
              </w:rPr>
              <w:tab/>
            </w:r>
            <w:r w:rsidRPr="00DE25F1">
              <w:rPr>
                <w:rStyle w:val="Hyperlink"/>
                <w:noProof/>
              </w:rPr>
              <w:t>Duck Creek layer testing</w:t>
            </w:r>
            <w:r>
              <w:rPr>
                <w:noProof/>
                <w:webHidden/>
              </w:rPr>
              <w:tab/>
            </w:r>
            <w:r>
              <w:rPr>
                <w:noProof/>
                <w:webHidden/>
              </w:rPr>
              <w:fldChar w:fldCharType="begin"/>
            </w:r>
            <w:r>
              <w:rPr>
                <w:noProof/>
                <w:webHidden/>
              </w:rPr>
              <w:instrText xml:space="preserve"> PAGEREF _Toc527943099 \h </w:instrText>
            </w:r>
            <w:r>
              <w:rPr>
                <w:noProof/>
                <w:webHidden/>
              </w:rPr>
            </w:r>
          </w:ins>
          <w:r>
            <w:rPr>
              <w:noProof/>
              <w:webHidden/>
            </w:rPr>
            <w:fldChar w:fldCharType="separate"/>
          </w:r>
          <w:ins w:id="50" w:author="Viswanath Maddali" w:date="2018-10-22T03:42:00Z">
            <w:r>
              <w:rPr>
                <w:noProof/>
                <w:webHidden/>
              </w:rPr>
              <w:t>22</w:t>
            </w:r>
            <w:r>
              <w:rPr>
                <w:noProof/>
                <w:webHidden/>
              </w:rPr>
              <w:fldChar w:fldCharType="end"/>
            </w:r>
            <w:r w:rsidRPr="00DE25F1">
              <w:rPr>
                <w:rStyle w:val="Hyperlink"/>
                <w:noProof/>
              </w:rPr>
              <w:fldChar w:fldCharType="end"/>
            </w:r>
          </w:ins>
        </w:p>
        <w:p w14:paraId="2C33DB1D" w14:textId="26A03626" w:rsidR="005268BF" w:rsidRDefault="005268BF">
          <w:pPr>
            <w:pStyle w:val="TOC1"/>
            <w:rPr>
              <w:ins w:id="51" w:author="Viswanath Maddali" w:date="2018-10-22T03:42:00Z"/>
              <w:noProof/>
              <w:sz w:val="22"/>
              <w:szCs w:val="22"/>
              <w:lang w:val="en-US"/>
            </w:rPr>
          </w:pPr>
          <w:ins w:id="52"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"_Toc527943100"</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6</w:t>
            </w:r>
            <w:r>
              <w:rPr>
                <w:noProof/>
                <w:sz w:val="22"/>
                <w:szCs w:val="22"/>
                <w:lang w:val="en-US"/>
              </w:rPr>
              <w:tab/>
            </w:r>
            <w:r w:rsidRPr="00DE25F1">
              <w:rPr>
                <w:rStyle w:val="Hyperlink"/>
                <w:noProof/>
              </w:rPr>
              <w:t>Testing life cycle of a user story</w:t>
            </w:r>
            <w:r>
              <w:rPr>
                <w:noProof/>
                <w:webHidden/>
              </w:rPr>
              <w:tab/>
            </w:r>
            <w:r>
              <w:rPr>
                <w:noProof/>
                <w:webHidden/>
              </w:rPr>
              <w:fldChar w:fldCharType="begin"/>
            </w:r>
            <w:r>
              <w:rPr>
                <w:noProof/>
                <w:webHidden/>
              </w:rPr>
              <w:instrText xml:space="preserve"> PAGEREF _Toc527943100 \h </w:instrText>
            </w:r>
            <w:r>
              <w:rPr>
                <w:noProof/>
                <w:webHidden/>
              </w:rPr>
            </w:r>
          </w:ins>
          <w:r>
            <w:rPr>
              <w:noProof/>
              <w:webHidden/>
            </w:rPr>
            <w:fldChar w:fldCharType="separate"/>
          </w:r>
          <w:ins w:id="53" w:author="Viswanath Maddali" w:date="2018-10-22T03:42:00Z">
            <w:r>
              <w:rPr>
                <w:noProof/>
                <w:webHidden/>
              </w:rPr>
              <w:t>25</w:t>
            </w:r>
            <w:r>
              <w:rPr>
                <w:noProof/>
                <w:webHidden/>
              </w:rPr>
              <w:fldChar w:fldCharType="end"/>
            </w:r>
            <w:r w:rsidRPr="00DE25F1">
              <w:rPr>
                <w:rStyle w:val="Hyperlink"/>
                <w:noProof/>
              </w:rPr>
              <w:fldChar w:fldCharType="end"/>
            </w:r>
          </w:ins>
        </w:p>
        <w:p w14:paraId="5C69BF0D" w14:textId="030EB50F" w:rsidR="005268BF" w:rsidRDefault="005268BF">
          <w:pPr>
            <w:pStyle w:val="TOC1"/>
            <w:rPr>
              <w:ins w:id="54" w:author="Viswanath Maddali" w:date="2018-10-22T03:42:00Z"/>
              <w:noProof/>
              <w:sz w:val="22"/>
              <w:szCs w:val="22"/>
              <w:lang w:val="en-US"/>
            </w:rPr>
          </w:pPr>
          <w:ins w:id="55"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"_Toc527943101"</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7</w:t>
            </w:r>
            <w:r>
              <w:rPr>
                <w:noProof/>
                <w:sz w:val="22"/>
                <w:szCs w:val="22"/>
                <w:lang w:val="en-US"/>
              </w:rPr>
              <w:tab/>
            </w:r>
            <w:r w:rsidRPr="00DE25F1">
              <w:rPr>
                <w:rStyle w:val="Hyperlink"/>
                <w:noProof/>
              </w:rPr>
              <w:t>Types</w:t>
            </w:r>
            <w:r w:rsidRPr="00DE25F1">
              <w:rPr>
                <w:rStyle w:val="Hyperlink"/>
                <w:rFonts w:eastAsia="Times New Roman"/>
                <w:noProof/>
                <w:lang w:val="en-US"/>
              </w:rPr>
              <w:t xml:space="preserve"> of tests</w:t>
            </w:r>
            <w:r>
              <w:rPr>
                <w:noProof/>
                <w:webHidden/>
              </w:rPr>
              <w:tab/>
            </w:r>
            <w:r>
              <w:rPr>
                <w:noProof/>
                <w:webHidden/>
              </w:rPr>
              <w:fldChar w:fldCharType="begin"/>
            </w:r>
            <w:r>
              <w:rPr>
                <w:noProof/>
                <w:webHidden/>
              </w:rPr>
              <w:instrText xml:space="preserve"> PAGEREF _Toc527943101 \h </w:instrText>
            </w:r>
            <w:r>
              <w:rPr>
                <w:noProof/>
                <w:webHidden/>
              </w:rPr>
            </w:r>
          </w:ins>
          <w:r>
            <w:rPr>
              <w:noProof/>
              <w:webHidden/>
            </w:rPr>
            <w:fldChar w:fldCharType="separate"/>
          </w:r>
          <w:ins w:id="56" w:author="Viswanath Maddali" w:date="2018-10-22T03:42:00Z">
            <w:r>
              <w:rPr>
                <w:noProof/>
                <w:webHidden/>
              </w:rPr>
              <w:t>30</w:t>
            </w:r>
            <w:r>
              <w:rPr>
                <w:noProof/>
                <w:webHidden/>
              </w:rPr>
              <w:fldChar w:fldCharType="end"/>
            </w:r>
            <w:r w:rsidRPr="00DE25F1">
              <w:rPr>
                <w:rStyle w:val="Hyperlink"/>
                <w:noProof/>
              </w:rPr>
              <w:fldChar w:fldCharType="end"/>
            </w:r>
          </w:ins>
        </w:p>
        <w:p w14:paraId="5FD3358E" w14:textId="485A7350" w:rsidR="005268BF" w:rsidRDefault="005268BF">
          <w:pPr>
            <w:pStyle w:val="TOC2"/>
            <w:rPr>
              <w:ins w:id="57" w:author="Viswanath Maddali" w:date="2018-10-22T03:42:00Z"/>
              <w:noProof/>
              <w:sz w:val="22"/>
              <w:szCs w:val="22"/>
              <w:lang w:val="en-US"/>
            </w:rPr>
          </w:pPr>
          <w:ins w:id="58"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"_Toc527943102"</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7.1</w:t>
            </w:r>
            <w:r>
              <w:rPr>
                <w:noProof/>
                <w:sz w:val="22"/>
                <w:szCs w:val="22"/>
                <w:lang w:val="en-US"/>
              </w:rPr>
              <w:tab/>
            </w:r>
            <w:r w:rsidRPr="00DE25F1">
              <w:rPr>
                <w:rStyle w:val="Hyperlink"/>
                <w:noProof/>
                <w:lang w:val="en-US"/>
              </w:rPr>
              <w:t>UI</w:t>
            </w:r>
            <w:r>
              <w:rPr>
                <w:noProof/>
                <w:webHidden/>
              </w:rPr>
              <w:tab/>
            </w:r>
            <w:r>
              <w:rPr>
                <w:noProof/>
                <w:webHidden/>
              </w:rPr>
              <w:fldChar w:fldCharType="begin"/>
            </w:r>
            <w:r>
              <w:rPr>
                <w:noProof/>
                <w:webHidden/>
              </w:rPr>
              <w:instrText xml:space="preserve"> PAGEREF _Toc527943102 \h </w:instrText>
            </w:r>
            <w:r>
              <w:rPr>
                <w:noProof/>
                <w:webHidden/>
              </w:rPr>
            </w:r>
          </w:ins>
          <w:r>
            <w:rPr>
              <w:noProof/>
              <w:webHidden/>
            </w:rPr>
            <w:fldChar w:fldCharType="separate"/>
          </w:r>
          <w:ins w:id="59" w:author="Viswanath Maddali" w:date="2018-10-22T03:42:00Z">
            <w:r>
              <w:rPr>
                <w:noProof/>
                <w:webHidden/>
              </w:rPr>
              <w:t>30</w:t>
            </w:r>
            <w:r>
              <w:rPr>
                <w:noProof/>
                <w:webHidden/>
              </w:rPr>
              <w:fldChar w:fldCharType="end"/>
            </w:r>
            <w:r w:rsidRPr="00DE25F1">
              <w:rPr>
                <w:rStyle w:val="Hyperlink"/>
                <w:noProof/>
              </w:rPr>
              <w:fldChar w:fldCharType="end"/>
            </w:r>
          </w:ins>
        </w:p>
        <w:p w14:paraId="44BA6EA3" w14:textId="4C058F8E" w:rsidR="005268BF" w:rsidRDefault="005268BF">
          <w:pPr>
            <w:pStyle w:val="TOC2"/>
            <w:rPr>
              <w:ins w:id="60" w:author="Viswanath Maddali" w:date="2018-10-22T03:42:00Z"/>
              <w:noProof/>
              <w:sz w:val="22"/>
              <w:szCs w:val="22"/>
              <w:lang w:val="en-US"/>
            </w:rPr>
          </w:pPr>
          <w:ins w:id="61"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"_Toc527943103"</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7.2</w:t>
            </w:r>
            <w:r>
              <w:rPr>
                <w:noProof/>
                <w:sz w:val="22"/>
                <w:szCs w:val="22"/>
                <w:lang w:val="en-US"/>
              </w:rPr>
              <w:tab/>
            </w:r>
            <w:r w:rsidRPr="00DE25F1">
              <w:rPr>
                <w:rStyle w:val="Hyperlink"/>
                <w:noProof/>
                <w:lang w:val="en-US"/>
              </w:rPr>
              <w:t>Micro Services</w:t>
            </w:r>
            <w:r>
              <w:rPr>
                <w:noProof/>
                <w:webHidden/>
              </w:rPr>
              <w:tab/>
            </w:r>
            <w:r>
              <w:rPr>
                <w:noProof/>
                <w:webHidden/>
              </w:rPr>
              <w:fldChar w:fldCharType="begin"/>
            </w:r>
            <w:r>
              <w:rPr>
                <w:noProof/>
                <w:webHidden/>
              </w:rPr>
              <w:instrText xml:space="preserve"> PAGEREF _Toc527943103 \h </w:instrText>
            </w:r>
            <w:r>
              <w:rPr>
                <w:noProof/>
                <w:webHidden/>
              </w:rPr>
            </w:r>
          </w:ins>
          <w:r>
            <w:rPr>
              <w:noProof/>
              <w:webHidden/>
            </w:rPr>
            <w:fldChar w:fldCharType="separate"/>
          </w:r>
          <w:ins w:id="62" w:author="Viswanath Maddali" w:date="2018-10-22T03:42:00Z">
            <w:r>
              <w:rPr>
                <w:noProof/>
                <w:webHidden/>
              </w:rPr>
              <w:t>31</w:t>
            </w:r>
            <w:r>
              <w:rPr>
                <w:noProof/>
                <w:webHidden/>
              </w:rPr>
              <w:fldChar w:fldCharType="end"/>
            </w:r>
            <w:r w:rsidRPr="00DE25F1">
              <w:rPr>
                <w:rStyle w:val="Hyperlink"/>
                <w:noProof/>
              </w:rPr>
              <w:fldChar w:fldCharType="end"/>
            </w:r>
          </w:ins>
        </w:p>
        <w:p w14:paraId="3F334C31" w14:textId="4FC2A723" w:rsidR="005268BF" w:rsidRDefault="005268BF">
          <w:pPr>
            <w:pStyle w:val="TOC2"/>
            <w:rPr>
              <w:ins w:id="63" w:author="Viswanath Maddali" w:date="2018-10-22T03:42:00Z"/>
              <w:noProof/>
              <w:sz w:val="22"/>
              <w:szCs w:val="22"/>
              <w:lang w:val="en-US"/>
            </w:rPr>
          </w:pPr>
          <w:ins w:id="64"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"_Toc527943104"</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7.3</w:t>
            </w:r>
            <w:r>
              <w:rPr>
                <w:noProof/>
                <w:sz w:val="22"/>
                <w:szCs w:val="22"/>
                <w:lang w:val="en-US"/>
              </w:rPr>
              <w:tab/>
            </w:r>
            <w:r w:rsidRPr="00DE25F1">
              <w:rPr>
                <w:rStyle w:val="Hyperlink"/>
                <w:noProof/>
                <w:lang w:val="en-US"/>
              </w:rPr>
              <w:t>Rating</w:t>
            </w:r>
            <w:r>
              <w:rPr>
                <w:noProof/>
                <w:webHidden/>
              </w:rPr>
              <w:tab/>
            </w:r>
            <w:r>
              <w:rPr>
                <w:noProof/>
                <w:webHidden/>
              </w:rPr>
              <w:fldChar w:fldCharType="begin"/>
            </w:r>
            <w:r>
              <w:rPr>
                <w:noProof/>
                <w:webHidden/>
              </w:rPr>
              <w:instrText xml:space="preserve"> PAGEREF _Toc527943104 \h </w:instrText>
            </w:r>
            <w:r>
              <w:rPr>
                <w:noProof/>
                <w:webHidden/>
              </w:rPr>
            </w:r>
          </w:ins>
          <w:r>
            <w:rPr>
              <w:noProof/>
              <w:webHidden/>
            </w:rPr>
            <w:fldChar w:fldCharType="separate"/>
          </w:r>
          <w:ins w:id="65" w:author="Viswanath Maddali" w:date="2018-10-22T03:42:00Z">
            <w:r>
              <w:rPr>
                <w:noProof/>
                <w:webHidden/>
              </w:rPr>
              <w:t>31</w:t>
            </w:r>
            <w:r>
              <w:rPr>
                <w:noProof/>
                <w:webHidden/>
              </w:rPr>
              <w:fldChar w:fldCharType="end"/>
            </w:r>
            <w:r w:rsidRPr="00DE25F1">
              <w:rPr>
                <w:rStyle w:val="Hyperlink"/>
                <w:noProof/>
              </w:rPr>
              <w:fldChar w:fldCharType="end"/>
            </w:r>
          </w:ins>
        </w:p>
        <w:p w14:paraId="2DFEB9A3" w14:textId="4E9B210A" w:rsidR="005268BF" w:rsidRDefault="005268BF">
          <w:pPr>
            <w:pStyle w:val="TOC2"/>
            <w:rPr>
              <w:ins w:id="66" w:author="Viswanath Maddali" w:date="2018-10-22T03:42:00Z"/>
              <w:noProof/>
              <w:sz w:val="22"/>
              <w:szCs w:val="22"/>
              <w:lang w:val="en-US"/>
            </w:rPr>
          </w:pPr>
          <w:ins w:id="67"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"_Toc527943105"</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7.4</w:t>
            </w:r>
            <w:r>
              <w:rPr>
                <w:noProof/>
                <w:sz w:val="22"/>
                <w:szCs w:val="22"/>
                <w:lang w:val="en-US"/>
              </w:rPr>
              <w:tab/>
            </w:r>
            <w:r w:rsidRPr="00DE25F1">
              <w:rPr>
                <w:rStyle w:val="Hyperlink"/>
                <w:noProof/>
                <w:lang w:val="en-US"/>
              </w:rPr>
              <w:t>Forms</w:t>
            </w:r>
            <w:r>
              <w:rPr>
                <w:noProof/>
                <w:webHidden/>
              </w:rPr>
              <w:tab/>
            </w:r>
            <w:r>
              <w:rPr>
                <w:noProof/>
                <w:webHidden/>
              </w:rPr>
              <w:fldChar w:fldCharType="begin"/>
            </w:r>
            <w:r>
              <w:rPr>
                <w:noProof/>
                <w:webHidden/>
              </w:rPr>
              <w:instrText xml:space="preserve"> PAGEREF _Toc527943105 \h </w:instrText>
            </w:r>
            <w:r>
              <w:rPr>
                <w:noProof/>
                <w:webHidden/>
              </w:rPr>
            </w:r>
          </w:ins>
          <w:r>
            <w:rPr>
              <w:noProof/>
              <w:webHidden/>
            </w:rPr>
            <w:fldChar w:fldCharType="separate"/>
          </w:r>
          <w:ins w:id="68" w:author="Viswanath Maddali" w:date="2018-10-22T03:42:00Z">
            <w:r>
              <w:rPr>
                <w:noProof/>
                <w:webHidden/>
              </w:rPr>
              <w:t>32</w:t>
            </w:r>
            <w:r>
              <w:rPr>
                <w:noProof/>
                <w:webHidden/>
              </w:rPr>
              <w:fldChar w:fldCharType="end"/>
            </w:r>
            <w:r w:rsidRPr="00DE25F1">
              <w:rPr>
                <w:rStyle w:val="Hyperlink"/>
                <w:noProof/>
              </w:rPr>
              <w:fldChar w:fldCharType="end"/>
            </w:r>
          </w:ins>
        </w:p>
        <w:p w14:paraId="202460C8" w14:textId="0FCC10DF" w:rsidR="005268BF" w:rsidRDefault="005268BF">
          <w:pPr>
            <w:pStyle w:val="TOC2"/>
            <w:rPr>
              <w:ins w:id="69" w:author="Viswanath Maddali" w:date="2018-10-22T03:42:00Z"/>
              <w:noProof/>
              <w:sz w:val="22"/>
              <w:szCs w:val="22"/>
              <w:lang w:val="en-US"/>
            </w:rPr>
          </w:pPr>
          <w:ins w:id="70"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"_Toc527943106"</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7.5</w:t>
            </w:r>
            <w:r>
              <w:rPr>
                <w:noProof/>
                <w:sz w:val="22"/>
                <w:szCs w:val="22"/>
                <w:lang w:val="en-US"/>
              </w:rPr>
              <w:tab/>
            </w:r>
            <w:r w:rsidRPr="00DE25F1">
              <w:rPr>
                <w:rStyle w:val="Hyperlink"/>
                <w:noProof/>
                <w:lang w:val="en-US"/>
              </w:rPr>
              <w:t>Data conversion</w:t>
            </w:r>
            <w:r>
              <w:rPr>
                <w:noProof/>
                <w:webHidden/>
              </w:rPr>
              <w:tab/>
            </w:r>
            <w:r>
              <w:rPr>
                <w:noProof/>
                <w:webHidden/>
              </w:rPr>
              <w:fldChar w:fldCharType="begin"/>
            </w:r>
            <w:r>
              <w:rPr>
                <w:noProof/>
                <w:webHidden/>
              </w:rPr>
              <w:instrText xml:space="preserve"> PAGEREF _Toc527943106 \h </w:instrText>
            </w:r>
            <w:r>
              <w:rPr>
                <w:noProof/>
                <w:webHidden/>
              </w:rPr>
            </w:r>
          </w:ins>
          <w:r>
            <w:rPr>
              <w:noProof/>
              <w:webHidden/>
            </w:rPr>
            <w:fldChar w:fldCharType="separate"/>
          </w:r>
          <w:ins w:id="71" w:author="Viswanath Maddali" w:date="2018-10-22T03:42:00Z">
            <w:r>
              <w:rPr>
                <w:noProof/>
                <w:webHidden/>
              </w:rPr>
              <w:t>33</w:t>
            </w:r>
            <w:r>
              <w:rPr>
                <w:noProof/>
                <w:webHidden/>
              </w:rPr>
              <w:fldChar w:fldCharType="end"/>
            </w:r>
            <w:r w:rsidRPr="00DE25F1">
              <w:rPr>
                <w:rStyle w:val="Hyperlink"/>
                <w:noProof/>
              </w:rPr>
              <w:fldChar w:fldCharType="end"/>
            </w:r>
          </w:ins>
        </w:p>
        <w:p w14:paraId="2EA1A5D5" w14:textId="1DC1A463" w:rsidR="005268BF" w:rsidRDefault="005268BF">
          <w:pPr>
            <w:pStyle w:val="TOC2"/>
            <w:rPr>
              <w:ins w:id="72" w:author="Viswanath Maddali" w:date="2018-10-22T03:42:00Z"/>
              <w:noProof/>
              <w:sz w:val="22"/>
              <w:szCs w:val="22"/>
              <w:lang w:val="en-US"/>
            </w:rPr>
          </w:pPr>
          <w:ins w:id="73"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"_Toc527943107"</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7.6</w:t>
            </w:r>
            <w:r>
              <w:rPr>
                <w:noProof/>
                <w:sz w:val="22"/>
                <w:szCs w:val="22"/>
                <w:lang w:val="en-US"/>
              </w:rPr>
              <w:tab/>
            </w:r>
            <w:r w:rsidRPr="00DE25F1">
              <w:rPr>
                <w:rStyle w:val="Hyperlink"/>
                <w:noProof/>
                <w:lang w:val="en-US"/>
              </w:rPr>
              <w:t>Smoke, and Regression – Smart, Mini and Full regression</w:t>
            </w:r>
            <w:r>
              <w:rPr>
                <w:noProof/>
                <w:webHidden/>
              </w:rPr>
              <w:tab/>
            </w:r>
            <w:r>
              <w:rPr>
                <w:noProof/>
                <w:webHidden/>
              </w:rPr>
              <w:fldChar w:fldCharType="begin"/>
            </w:r>
            <w:r>
              <w:rPr>
                <w:noProof/>
                <w:webHidden/>
              </w:rPr>
              <w:instrText xml:space="preserve"> PAGEREF _Toc527943107 \h </w:instrText>
            </w:r>
            <w:r>
              <w:rPr>
                <w:noProof/>
                <w:webHidden/>
              </w:rPr>
            </w:r>
          </w:ins>
          <w:r>
            <w:rPr>
              <w:noProof/>
              <w:webHidden/>
            </w:rPr>
            <w:fldChar w:fldCharType="separate"/>
          </w:r>
          <w:ins w:id="74" w:author="Viswanath Maddali" w:date="2018-10-22T03:42:00Z">
            <w:r>
              <w:rPr>
                <w:noProof/>
                <w:webHidden/>
              </w:rPr>
              <w:t>34</w:t>
            </w:r>
            <w:r>
              <w:rPr>
                <w:noProof/>
                <w:webHidden/>
              </w:rPr>
              <w:fldChar w:fldCharType="end"/>
            </w:r>
            <w:r w:rsidRPr="00DE25F1">
              <w:rPr>
                <w:rStyle w:val="Hyperlink"/>
                <w:noProof/>
              </w:rPr>
              <w:fldChar w:fldCharType="end"/>
            </w:r>
          </w:ins>
        </w:p>
        <w:p w14:paraId="0A63B9AB" w14:textId="44F8595F" w:rsidR="005268BF" w:rsidRDefault="005268BF">
          <w:pPr>
            <w:pStyle w:val="TOC2"/>
            <w:rPr>
              <w:ins w:id="75" w:author="Viswanath Maddali" w:date="2018-10-22T03:42:00Z"/>
              <w:noProof/>
              <w:sz w:val="22"/>
              <w:szCs w:val="22"/>
              <w:lang w:val="en-US"/>
            </w:rPr>
          </w:pPr>
          <w:ins w:id="76"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"_Toc527943108"</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7.7</w:t>
            </w:r>
            <w:r>
              <w:rPr>
                <w:noProof/>
                <w:sz w:val="22"/>
                <w:szCs w:val="22"/>
                <w:lang w:val="en-US"/>
              </w:rPr>
              <w:tab/>
            </w:r>
            <w:r w:rsidRPr="00DE25F1">
              <w:rPr>
                <w:rStyle w:val="Hyperlink"/>
                <w:noProof/>
                <w:lang w:val="en-US"/>
              </w:rPr>
              <w:t>Performance testing</w:t>
            </w:r>
            <w:r>
              <w:rPr>
                <w:noProof/>
                <w:webHidden/>
              </w:rPr>
              <w:tab/>
            </w:r>
            <w:r>
              <w:rPr>
                <w:noProof/>
                <w:webHidden/>
              </w:rPr>
              <w:fldChar w:fldCharType="begin"/>
            </w:r>
            <w:r>
              <w:rPr>
                <w:noProof/>
                <w:webHidden/>
              </w:rPr>
              <w:instrText xml:space="preserve"> PAGEREF _Toc527943108 \h </w:instrText>
            </w:r>
            <w:r>
              <w:rPr>
                <w:noProof/>
                <w:webHidden/>
              </w:rPr>
            </w:r>
          </w:ins>
          <w:r>
            <w:rPr>
              <w:noProof/>
              <w:webHidden/>
            </w:rPr>
            <w:fldChar w:fldCharType="separate"/>
          </w:r>
          <w:ins w:id="77" w:author="Viswanath Maddali" w:date="2018-10-22T03:42:00Z">
            <w:r>
              <w:rPr>
                <w:noProof/>
                <w:webHidden/>
              </w:rPr>
              <w:t>39</w:t>
            </w:r>
            <w:r>
              <w:rPr>
                <w:noProof/>
                <w:webHidden/>
              </w:rPr>
              <w:fldChar w:fldCharType="end"/>
            </w:r>
            <w:r w:rsidRPr="00DE25F1">
              <w:rPr>
                <w:rStyle w:val="Hyperlink"/>
                <w:noProof/>
              </w:rPr>
              <w:fldChar w:fldCharType="end"/>
            </w:r>
          </w:ins>
        </w:p>
        <w:p w14:paraId="2ED68E11" w14:textId="2A9F9A1B" w:rsidR="005268BF" w:rsidRDefault="005268BF">
          <w:pPr>
            <w:pStyle w:val="TOC2"/>
            <w:rPr>
              <w:ins w:id="78" w:author="Viswanath Maddali" w:date="2018-10-22T03:42:00Z"/>
              <w:noProof/>
              <w:sz w:val="22"/>
              <w:szCs w:val="22"/>
              <w:lang w:val="en-US"/>
            </w:rPr>
          </w:pPr>
          <w:ins w:id="79"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"_Toc527943112"</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7.8</w:t>
            </w:r>
            <w:r>
              <w:rPr>
                <w:noProof/>
                <w:sz w:val="22"/>
                <w:szCs w:val="22"/>
                <w:lang w:val="en-US"/>
              </w:rPr>
              <w:tab/>
            </w:r>
            <w:r w:rsidRPr="00DE25F1">
              <w:rPr>
                <w:rStyle w:val="Hyperlink"/>
                <w:noProof/>
                <w:lang w:val="en-US"/>
              </w:rPr>
              <w:t>End-End testing</w:t>
            </w:r>
            <w:r>
              <w:rPr>
                <w:noProof/>
                <w:webHidden/>
              </w:rPr>
              <w:tab/>
            </w:r>
            <w:r>
              <w:rPr>
                <w:noProof/>
                <w:webHidden/>
              </w:rPr>
              <w:fldChar w:fldCharType="begin"/>
            </w:r>
            <w:r>
              <w:rPr>
                <w:noProof/>
                <w:webHidden/>
              </w:rPr>
              <w:instrText xml:space="preserve"> PAGEREF _Toc527943112 \h </w:instrText>
            </w:r>
            <w:r>
              <w:rPr>
                <w:noProof/>
                <w:webHidden/>
              </w:rPr>
            </w:r>
          </w:ins>
          <w:r>
            <w:rPr>
              <w:noProof/>
              <w:webHidden/>
            </w:rPr>
            <w:fldChar w:fldCharType="separate"/>
          </w:r>
          <w:ins w:id="80" w:author="Viswanath Maddali" w:date="2018-10-22T03:42:00Z">
            <w:r>
              <w:rPr>
                <w:noProof/>
                <w:webHidden/>
              </w:rPr>
              <w:t>40</w:t>
            </w:r>
            <w:r>
              <w:rPr>
                <w:noProof/>
                <w:webHidden/>
              </w:rPr>
              <w:fldChar w:fldCharType="end"/>
            </w:r>
            <w:r w:rsidRPr="00DE25F1">
              <w:rPr>
                <w:rStyle w:val="Hyperlink"/>
                <w:noProof/>
              </w:rPr>
              <w:fldChar w:fldCharType="end"/>
            </w:r>
          </w:ins>
        </w:p>
        <w:p w14:paraId="7814FDCF" w14:textId="3C02DC75" w:rsidR="005268BF" w:rsidRDefault="005268BF">
          <w:pPr>
            <w:pStyle w:val="TOC2"/>
            <w:rPr>
              <w:ins w:id="81" w:author="Viswanath Maddali" w:date="2018-10-22T03:42:00Z"/>
              <w:noProof/>
              <w:sz w:val="22"/>
              <w:szCs w:val="22"/>
              <w:lang w:val="en-US"/>
            </w:rPr>
          </w:pPr>
          <w:ins w:id="82"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"_Toc527943113"</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7.9</w:t>
            </w:r>
            <w:r>
              <w:rPr>
                <w:noProof/>
                <w:sz w:val="22"/>
                <w:szCs w:val="22"/>
                <w:lang w:val="en-US"/>
              </w:rPr>
              <w:tab/>
            </w:r>
            <w:r w:rsidRPr="00DE25F1">
              <w:rPr>
                <w:rStyle w:val="Hyperlink"/>
                <w:noProof/>
                <w:lang w:val="en-US"/>
              </w:rPr>
              <w:t>UAT</w:t>
            </w:r>
            <w:r>
              <w:rPr>
                <w:noProof/>
                <w:webHidden/>
              </w:rPr>
              <w:tab/>
            </w:r>
            <w:r>
              <w:rPr>
                <w:noProof/>
                <w:webHidden/>
              </w:rPr>
              <w:fldChar w:fldCharType="begin"/>
            </w:r>
            <w:r>
              <w:rPr>
                <w:noProof/>
                <w:webHidden/>
              </w:rPr>
              <w:instrText xml:space="preserve"> PAGEREF _Toc527943113 \h </w:instrText>
            </w:r>
            <w:r>
              <w:rPr>
                <w:noProof/>
                <w:webHidden/>
              </w:rPr>
            </w:r>
          </w:ins>
          <w:r>
            <w:rPr>
              <w:noProof/>
              <w:webHidden/>
            </w:rPr>
            <w:fldChar w:fldCharType="separate"/>
          </w:r>
          <w:ins w:id="83" w:author="Viswanath Maddali" w:date="2018-10-22T03:42:00Z">
            <w:r>
              <w:rPr>
                <w:noProof/>
                <w:webHidden/>
              </w:rPr>
              <w:t>41</w:t>
            </w:r>
            <w:r>
              <w:rPr>
                <w:noProof/>
                <w:webHidden/>
              </w:rPr>
              <w:fldChar w:fldCharType="end"/>
            </w:r>
            <w:r w:rsidRPr="00DE25F1">
              <w:rPr>
                <w:rStyle w:val="Hyperlink"/>
                <w:noProof/>
              </w:rPr>
              <w:fldChar w:fldCharType="end"/>
            </w:r>
          </w:ins>
        </w:p>
        <w:p w14:paraId="5859F405" w14:textId="6B8A83E9" w:rsidR="005268BF" w:rsidRDefault="005268BF">
          <w:pPr>
            <w:pStyle w:val="TOC1"/>
            <w:rPr>
              <w:ins w:id="84" w:author="Viswanath Maddali" w:date="2018-10-22T03:42:00Z"/>
              <w:noProof/>
              <w:sz w:val="22"/>
              <w:szCs w:val="22"/>
              <w:lang w:val="en-US"/>
            </w:rPr>
          </w:pPr>
          <w:ins w:id="85"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"_Toc527943114"</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8</w:t>
            </w:r>
            <w:r>
              <w:rPr>
                <w:noProof/>
                <w:sz w:val="22"/>
                <w:szCs w:val="22"/>
                <w:lang w:val="en-US"/>
              </w:rPr>
              <w:tab/>
            </w:r>
            <w:r w:rsidRPr="00DE25F1">
              <w:rPr>
                <w:rStyle w:val="Hyperlink"/>
                <w:noProof/>
              </w:rPr>
              <w:t>Environments and tests conducted</w:t>
            </w:r>
            <w:r>
              <w:rPr>
                <w:noProof/>
                <w:webHidden/>
              </w:rPr>
              <w:tab/>
            </w:r>
            <w:r>
              <w:rPr>
                <w:noProof/>
                <w:webHidden/>
              </w:rPr>
              <w:fldChar w:fldCharType="begin"/>
            </w:r>
            <w:r>
              <w:rPr>
                <w:noProof/>
                <w:webHidden/>
              </w:rPr>
              <w:instrText xml:space="preserve"> PAGEREF _Toc527943114 \h </w:instrText>
            </w:r>
            <w:r>
              <w:rPr>
                <w:noProof/>
                <w:webHidden/>
              </w:rPr>
            </w:r>
          </w:ins>
          <w:r>
            <w:rPr>
              <w:noProof/>
              <w:webHidden/>
            </w:rPr>
            <w:fldChar w:fldCharType="separate"/>
          </w:r>
          <w:ins w:id="86" w:author="Viswanath Maddali" w:date="2018-10-22T03:42:00Z">
            <w:r>
              <w:rPr>
                <w:noProof/>
                <w:webHidden/>
              </w:rPr>
              <w:t>47</w:t>
            </w:r>
            <w:r>
              <w:rPr>
                <w:noProof/>
                <w:webHidden/>
              </w:rPr>
              <w:fldChar w:fldCharType="end"/>
            </w:r>
            <w:r w:rsidRPr="00DE25F1">
              <w:rPr>
                <w:rStyle w:val="Hyperlink"/>
                <w:noProof/>
              </w:rPr>
              <w:fldChar w:fldCharType="end"/>
            </w:r>
          </w:ins>
        </w:p>
        <w:p w14:paraId="0DF34D8B" w14:textId="25490954" w:rsidR="005268BF" w:rsidRDefault="005268BF">
          <w:pPr>
            <w:pStyle w:val="TOC1"/>
            <w:rPr>
              <w:ins w:id="87" w:author="Viswanath Maddali" w:date="2018-10-22T03:42:00Z"/>
              <w:noProof/>
              <w:sz w:val="22"/>
              <w:szCs w:val="22"/>
              <w:lang w:val="en-US"/>
            </w:rPr>
          </w:pPr>
          <w:ins w:id="88"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"_Toc527943115"</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9</w:t>
            </w:r>
            <w:r>
              <w:rPr>
                <w:noProof/>
                <w:sz w:val="22"/>
                <w:szCs w:val="22"/>
                <w:lang w:val="en-US"/>
              </w:rPr>
              <w:tab/>
            </w:r>
            <w:r w:rsidRPr="00DE25F1">
              <w:rPr>
                <w:rStyle w:val="Hyperlink"/>
                <w:rFonts w:eastAsia="Times New Roman"/>
                <w:noProof/>
                <w:lang w:val="en-US"/>
              </w:rPr>
              <w:t>Test data management</w:t>
            </w:r>
            <w:r>
              <w:rPr>
                <w:noProof/>
                <w:webHidden/>
              </w:rPr>
              <w:tab/>
            </w:r>
            <w:r>
              <w:rPr>
                <w:noProof/>
                <w:webHidden/>
              </w:rPr>
              <w:fldChar w:fldCharType="begin"/>
            </w:r>
            <w:r>
              <w:rPr>
                <w:noProof/>
                <w:webHidden/>
              </w:rPr>
              <w:instrText xml:space="preserve"> PAGEREF _Toc527943115 \h </w:instrText>
            </w:r>
            <w:r>
              <w:rPr>
                <w:noProof/>
                <w:webHidden/>
              </w:rPr>
            </w:r>
          </w:ins>
          <w:r>
            <w:rPr>
              <w:noProof/>
              <w:webHidden/>
            </w:rPr>
            <w:fldChar w:fldCharType="separate"/>
          </w:r>
          <w:ins w:id="89" w:author="Viswanath Maddali" w:date="2018-10-22T03:42:00Z">
            <w:r>
              <w:rPr>
                <w:noProof/>
                <w:webHidden/>
              </w:rPr>
              <w:t>48</w:t>
            </w:r>
            <w:r>
              <w:rPr>
                <w:noProof/>
                <w:webHidden/>
              </w:rPr>
              <w:fldChar w:fldCharType="end"/>
            </w:r>
            <w:r w:rsidRPr="00DE25F1">
              <w:rPr>
                <w:rStyle w:val="Hyperlink"/>
                <w:noProof/>
              </w:rPr>
              <w:fldChar w:fldCharType="end"/>
            </w:r>
          </w:ins>
        </w:p>
        <w:p w14:paraId="49F28C49" w14:textId="3069F62C" w:rsidR="005268BF" w:rsidRDefault="005268BF">
          <w:pPr>
            <w:pStyle w:val="TOC2"/>
            <w:rPr>
              <w:ins w:id="90" w:author="Viswanath Maddali" w:date="2018-10-22T03:42:00Z"/>
              <w:noProof/>
              <w:sz w:val="22"/>
              <w:szCs w:val="22"/>
              <w:lang w:val="en-US"/>
            </w:rPr>
          </w:pPr>
          <w:ins w:id="91"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"_Toc527943116"</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9.1</w:t>
            </w:r>
            <w:r>
              <w:rPr>
                <w:noProof/>
                <w:sz w:val="22"/>
                <w:szCs w:val="22"/>
                <w:lang w:val="en-US"/>
              </w:rPr>
              <w:tab/>
            </w:r>
            <w:r w:rsidRPr="00DE25F1">
              <w:rPr>
                <w:rStyle w:val="Hyperlink"/>
                <w:noProof/>
                <w:lang w:val="en-US"/>
              </w:rPr>
              <w:t>Technical a</w:t>
            </w:r>
            <w:r w:rsidRPr="00DE25F1">
              <w:rPr>
                <w:rStyle w:val="Hyperlink"/>
                <w:rFonts w:eastAsia="Times New Roman"/>
                <w:noProof/>
                <w:lang w:val="en-US"/>
              </w:rPr>
              <w:t>rchitecture diagram</w:t>
            </w:r>
            <w:r>
              <w:rPr>
                <w:noProof/>
                <w:webHidden/>
              </w:rPr>
              <w:tab/>
            </w:r>
            <w:r>
              <w:rPr>
                <w:noProof/>
                <w:webHidden/>
              </w:rPr>
              <w:fldChar w:fldCharType="begin"/>
            </w:r>
            <w:r>
              <w:rPr>
                <w:noProof/>
                <w:webHidden/>
              </w:rPr>
              <w:instrText xml:space="preserve"> PAGEREF _Toc527943116 \h </w:instrText>
            </w:r>
            <w:r>
              <w:rPr>
                <w:noProof/>
                <w:webHidden/>
              </w:rPr>
            </w:r>
          </w:ins>
          <w:r>
            <w:rPr>
              <w:noProof/>
              <w:webHidden/>
            </w:rPr>
            <w:fldChar w:fldCharType="separate"/>
          </w:r>
          <w:ins w:id="92" w:author="Viswanath Maddali" w:date="2018-10-22T03:42:00Z">
            <w:r>
              <w:rPr>
                <w:noProof/>
                <w:webHidden/>
              </w:rPr>
              <w:t>48</w:t>
            </w:r>
            <w:r>
              <w:rPr>
                <w:noProof/>
                <w:webHidden/>
              </w:rPr>
              <w:fldChar w:fldCharType="end"/>
            </w:r>
            <w:r w:rsidRPr="00DE25F1">
              <w:rPr>
                <w:rStyle w:val="Hyperlink"/>
                <w:noProof/>
              </w:rPr>
              <w:fldChar w:fldCharType="end"/>
            </w:r>
          </w:ins>
        </w:p>
        <w:p w14:paraId="78FCAE99" w14:textId="2F58B519" w:rsidR="005268BF" w:rsidRDefault="005268BF">
          <w:pPr>
            <w:pStyle w:val="TOC2"/>
            <w:rPr>
              <w:ins w:id="93" w:author="Viswanath Maddali" w:date="2018-10-22T03:42:00Z"/>
              <w:noProof/>
              <w:sz w:val="22"/>
              <w:szCs w:val="22"/>
              <w:lang w:val="en-US"/>
            </w:rPr>
          </w:pPr>
          <w:ins w:id="94"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"_Toc527943117"</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9.2</w:t>
            </w:r>
            <w:r>
              <w:rPr>
                <w:noProof/>
                <w:sz w:val="22"/>
                <w:szCs w:val="22"/>
                <w:lang w:val="en-US"/>
              </w:rPr>
              <w:tab/>
            </w:r>
            <w:r w:rsidRPr="00DE25F1">
              <w:rPr>
                <w:rStyle w:val="Hyperlink"/>
                <w:noProof/>
                <w:lang w:val="en-US"/>
              </w:rPr>
              <w:t>Data masking</w:t>
            </w:r>
            <w:r>
              <w:rPr>
                <w:noProof/>
                <w:webHidden/>
              </w:rPr>
              <w:tab/>
            </w:r>
            <w:r>
              <w:rPr>
                <w:noProof/>
                <w:webHidden/>
              </w:rPr>
              <w:fldChar w:fldCharType="begin"/>
            </w:r>
            <w:r>
              <w:rPr>
                <w:noProof/>
                <w:webHidden/>
              </w:rPr>
              <w:instrText xml:space="preserve"> PAGEREF _Toc527943117 \h </w:instrText>
            </w:r>
            <w:r>
              <w:rPr>
                <w:noProof/>
                <w:webHidden/>
              </w:rPr>
            </w:r>
          </w:ins>
          <w:r>
            <w:rPr>
              <w:noProof/>
              <w:webHidden/>
            </w:rPr>
            <w:fldChar w:fldCharType="separate"/>
          </w:r>
          <w:ins w:id="95" w:author="Viswanath Maddali" w:date="2018-10-22T03:42:00Z">
            <w:r>
              <w:rPr>
                <w:noProof/>
                <w:webHidden/>
              </w:rPr>
              <w:t>49</w:t>
            </w:r>
            <w:r>
              <w:rPr>
                <w:noProof/>
                <w:webHidden/>
              </w:rPr>
              <w:fldChar w:fldCharType="end"/>
            </w:r>
            <w:r w:rsidRPr="00DE25F1">
              <w:rPr>
                <w:rStyle w:val="Hyperlink"/>
                <w:noProof/>
              </w:rPr>
              <w:fldChar w:fldCharType="end"/>
            </w:r>
          </w:ins>
        </w:p>
        <w:p w14:paraId="10C31ADF" w14:textId="2228B351" w:rsidR="005268BF" w:rsidRDefault="005268BF">
          <w:pPr>
            <w:pStyle w:val="TOC2"/>
            <w:rPr>
              <w:ins w:id="96" w:author="Viswanath Maddali" w:date="2018-10-22T03:42:00Z"/>
              <w:noProof/>
              <w:sz w:val="22"/>
              <w:szCs w:val="22"/>
              <w:lang w:val="en-US"/>
            </w:rPr>
          </w:pPr>
          <w:ins w:id="97"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"_Toc527943118"</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9.3</w:t>
            </w:r>
            <w:r>
              <w:rPr>
                <w:noProof/>
                <w:sz w:val="22"/>
                <w:szCs w:val="22"/>
                <w:lang w:val="en-US"/>
              </w:rPr>
              <w:tab/>
            </w:r>
            <w:r w:rsidRPr="00DE25F1">
              <w:rPr>
                <w:rStyle w:val="Hyperlink"/>
                <w:noProof/>
                <w:lang w:val="en-US"/>
              </w:rPr>
              <w:t>Stub data in lower environments and utilize true integration data later</w:t>
            </w:r>
            <w:r>
              <w:rPr>
                <w:noProof/>
                <w:webHidden/>
              </w:rPr>
              <w:tab/>
            </w:r>
            <w:r>
              <w:rPr>
                <w:noProof/>
                <w:webHidden/>
              </w:rPr>
              <w:fldChar w:fldCharType="begin"/>
            </w:r>
            <w:r>
              <w:rPr>
                <w:noProof/>
                <w:webHidden/>
              </w:rPr>
              <w:instrText xml:space="preserve"> PAGEREF _Toc527943118 \h </w:instrText>
            </w:r>
            <w:r>
              <w:rPr>
                <w:noProof/>
                <w:webHidden/>
              </w:rPr>
            </w:r>
          </w:ins>
          <w:r>
            <w:rPr>
              <w:noProof/>
              <w:webHidden/>
            </w:rPr>
            <w:fldChar w:fldCharType="separate"/>
          </w:r>
          <w:ins w:id="98" w:author="Viswanath Maddali" w:date="2018-10-22T03:42:00Z">
            <w:r>
              <w:rPr>
                <w:noProof/>
                <w:webHidden/>
              </w:rPr>
              <w:t>51</w:t>
            </w:r>
            <w:r>
              <w:rPr>
                <w:noProof/>
                <w:webHidden/>
              </w:rPr>
              <w:fldChar w:fldCharType="end"/>
            </w:r>
            <w:r w:rsidRPr="00DE25F1">
              <w:rPr>
                <w:rStyle w:val="Hyperlink"/>
                <w:noProof/>
              </w:rPr>
              <w:fldChar w:fldCharType="end"/>
            </w:r>
          </w:ins>
        </w:p>
        <w:p w14:paraId="27EA9715" w14:textId="18BF1943" w:rsidR="005268BF" w:rsidRDefault="005268BF">
          <w:pPr>
            <w:pStyle w:val="TOC2"/>
            <w:rPr>
              <w:ins w:id="99" w:author="Viswanath Maddali" w:date="2018-10-22T03:42:00Z"/>
              <w:noProof/>
              <w:sz w:val="22"/>
              <w:szCs w:val="22"/>
              <w:lang w:val="en-US"/>
            </w:rPr>
          </w:pPr>
          <w:ins w:id="100"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"_Toc527943119"</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9.4</w:t>
            </w:r>
            <w:r>
              <w:rPr>
                <w:noProof/>
                <w:sz w:val="22"/>
                <w:szCs w:val="22"/>
                <w:lang w:val="en-US"/>
              </w:rPr>
              <w:tab/>
            </w:r>
            <w:r w:rsidRPr="00DE25F1">
              <w:rPr>
                <w:rStyle w:val="Hyperlink"/>
                <w:noProof/>
                <w:lang w:val="en-US"/>
              </w:rPr>
              <w:t>Synthetic data generation</w:t>
            </w:r>
            <w:r>
              <w:rPr>
                <w:noProof/>
                <w:webHidden/>
              </w:rPr>
              <w:tab/>
            </w:r>
            <w:r>
              <w:rPr>
                <w:noProof/>
                <w:webHidden/>
              </w:rPr>
              <w:fldChar w:fldCharType="begin"/>
            </w:r>
            <w:r>
              <w:rPr>
                <w:noProof/>
                <w:webHidden/>
              </w:rPr>
              <w:instrText xml:space="preserve"> PAGEREF _Toc527943119 \h </w:instrText>
            </w:r>
            <w:r>
              <w:rPr>
                <w:noProof/>
                <w:webHidden/>
              </w:rPr>
            </w:r>
          </w:ins>
          <w:r>
            <w:rPr>
              <w:noProof/>
              <w:webHidden/>
            </w:rPr>
            <w:fldChar w:fldCharType="separate"/>
          </w:r>
          <w:ins w:id="101" w:author="Viswanath Maddali" w:date="2018-10-22T03:42:00Z">
            <w:r>
              <w:rPr>
                <w:noProof/>
                <w:webHidden/>
              </w:rPr>
              <w:t>51</w:t>
            </w:r>
            <w:r>
              <w:rPr>
                <w:noProof/>
                <w:webHidden/>
              </w:rPr>
              <w:fldChar w:fldCharType="end"/>
            </w:r>
            <w:r w:rsidRPr="00DE25F1">
              <w:rPr>
                <w:rStyle w:val="Hyperlink"/>
                <w:noProof/>
              </w:rPr>
              <w:fldChar w:fldCharType="end"/>
            </w:r>
          </w:ins>
        </w:p>
        <w:p w14:paraId="6DB2D1B3" w14:textId="315BBCD4" w:rsidR="005268BF" w:rsidRDefault="005268BF">
          <w:pPr>
            <w:pStyle w:val="TOC2"/>
            <w:rPr>
              <w:ins w:id="102" w:author="Viswanath Maddali" w:date="2018-10-22T03:42:00Z"/>
              <w:noProof/>
              <w:sz w:val="22"/>
              <w:szCs w:val="22"/>
              <w:lang w:val="en-US"/>
            </w:rPr>
          </w:pPr>
          <w:ins w:id="103"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"_Toc527943120"</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9.5</w:t>
            </w:r>
            <w:r>
              <w:rPr>
                <w:noProof/>
                <w:sz w:val="22"/>
                <w:szCs w:val="22"/>
                <w:lang w:val="en-US"/>
              </w:rPr>
              <w:tab/>
            </w:r>
            <w:r w:rsidRPr="00DE25F1">
              <w:rPr>
                <w:rStyle w:val="Hyperlink"/>
                <w:noProof/>
                <w:lang w:val="en-US"/>
              </w:rPr>
              <w:t>Rate testing test data support</w:t>
            </w:r>
            <w:r>
              <w:rPr>
                <w:noProof/>
                <w:webHidden/>
              </w:rPr>
              <w:tab/>
            </w:r>
            <w:r>
              <w:rPr>
                <w:noProof/>
                <w:webHidden/>
              </w:rPr>
              <w:fldChar w:fldCharType="begin"/>
            </w:r>
            <w:r>
              <w:rPr>
                <w:noProof/>
                <w:webHidden/>
              </w:rPr>
              <w:instrText xml:space="preserve"> PAGEREF _Toc527943120 \h </w:instrText>
            </w:r>
            <w:r>
              <w:rPr>
                <w:noProof/>
                <w:webHidden/>
              </w:rPr>
            </w:r>
          </w:ins>
          <w:r>
            <w:rPr>
              <w:noProof/>
              <w:webHidden/>
            </w:rPr>
            <w:fldChar w:fldCharType="separate"/>
          </w:r>
          <w:ins w:id="104" w:author="Viswanath Maddali" w:date="2018-10-22T03:42:00Z">
            <w:r>
              <w:rPr>
                <w:noProof/>
                <w:webHidden/>
              </w:rPr>
              <w:t>52</w:t>
            </w:r>
            <w:r>
              <w:rPr>
                <w:noProof/>
                <w:webHidden/>
              </w:rPr>
              <w:fldChar w:fldCharType="end"/>
            </w:r>
            <w:r w:rsidRPr="00DE25F1">
              <w:rPr>
                <w:rStyle w:val="Hyperlink"/>
                <w:noProof/>
              </w:rPr>
              <w:fldChar w:fldCharType="end"/>
            </w:r>
          </w:ins>
        </w:p>
        <w:p w14:paraId="0023AE67" w14:textId="4FD1D201" w:rsidR="005268BF" w:rsidRDefault="005268BF">
          <w:pPr>
            <w:pStyle w:val="TOC2"/>
            <w:rPr>
              <w:ins w:id="105" w:author="Viswanath Maddali" w:date="2018-10-22T03:42:00Z"/>
              <w:noProof/>
              <w:sz w:val="22"/>
              <w:szCs w:val="22"/>
              <w:lang w:val="en-US"/>
            </w:rPr>
          </w:pPr>
          <w:ins w:id="106"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"_Toc527943121"</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9.6</w:t>
            </w:r>
            <w:r>
              <w:rPr>
                <w:noProof/>
                <w:sz w:val="22"/>
                <w:szCs w:val="22"/>
                <w:lang w:val="en-US"/>
              </w:rPr>
              <w:tab/>
            </w:r>
            <w:r w:rsidRPr="00DE25F1">
              <w:rPr>
                <w:rStyle w:val="Hyperlink"/>
                <w:noProof/>
                <w:lang w:val="en-US"/>
              </w:rPr>
              <w:t>Time travel testing test data support</w:t>
            </w:r>
            <w:r>
              <w:rPr>
                <w:noProof/>
                <w:webHidden/>
              </w:rPr>
              <w:tab/>
            </w:r>
            <w:r>
              <w:rPr>
                <w:noProof/>
                <w:webHidden/>
              </w:rPr>
              <w:fldChar w:fldCharType="begin"/>
            </w:r>
            <w:r>
              <w:rPr>
                <w:noProof/>
                <w:webHidden/>
              </w:rPr>
              <w:instrText xml:space="preserve"> PAGEREF _Toc527943121 \h </w:instrText>
            </w:r>
            <w:r>
              <w:rPr>
                <w:noProof/>
                <w:webHidden/>
              </w:rPr>
            </w:r>
          </w:ins>
          <w:r>
            <w:rPr>
              <w:noProof/>
              <w:webHidden/>
            </w:rPr>
            <w:fldChar w:fldCharType="separate"/>
          </w:r>
          <w:ins w:id="107" w:author="Viswanath Maddali" w:date="2018-10-22T03:42:00Z">
            <w:r>
              <w:rPr>
                <w:noProof/>
                <w:webHidden/>
              </w:rPr>
              <w:t>52</w:t>
            </w:r>
            <w:r>
              <w:rPr>
                <w:noProof/>
                <w:webHidden/>
              </w:rPr>
              <w:fldChar w:fldCharType="end"/>
            </w:r>
            <w:r w:rsidRPr="00DE25F1">
              <w:rPr>
                <w:rStyle w:val="Hyperlink"/>
                <w:noProof/>
              </w:rPr>
              <w:fldChar w:fldCharType="end"/>
            </w:r>
          </w:ins>
        </w:p>
        <w:p w14:paraId="73E647F5" w14:textId="6F8A35E9" w:rsidR="005268BF" w:rsidRDefault="005268BF">
          <w:pPr>
            <w:pStyle w:val="TOC2"/>
            <w:rPr>
              <w:ins w:id="108" w:author="Viswanath Maddali" w:date="2018-10-22T03:42:00Z"/>
              <w:noProof/>
              <w:sz w:val="22"/>
              <w:szCs w:val="22"/>
              <w:lang w:val="en-US"/>
            </w:rPr>
          </w:pPr>
          <w:ins w:id="109"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"_Toc527943122"</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lang w:val="en-US"/>
                <w14:scene3d>
                  <w14:camera w14:prst="orthographicFront"/>
                  <w14:lightRig w14:rig="threePt" w14:dir="t">
                    <w14:rot w14:lat="0" w14:lon="0" w14:rev="0"/>
                  </w14:lightRig>
                </w14:scene3d>
              </w:rPr>
              <w:t>9.7</w:t>
            </w:r>
            <w:r>
              <w:rPr>
                <w:noProof/>
                <w:sz w:val="22"/>
                <w:szCs w:val="22"/>
                <w:lang w:val="en-US"/>
              </w:rPr>
              <w:tab/>
            </w:r>
            <w:r w:rsidRPr="00DE25F1">
              <w:rPr>
                <w:rStyle w:val="Hyperlink"/>
                <w:noProof/>
                <w:lang w:val="en-US"/>
              </w:rPr>
              <w:t>Data refresh</w:t>
            </w:r>
            <w:r>
              <w:rPr>
                <w:noProof/>
                <w:webHidden/>
              </w:rPr>
              <w:tab/>
            </w:r>
            <w:r>
              <w:rPr>
                <w:noProof/>
                <w:webHidden/>
              </w:rPr>
              <w:fldChar w:fldCharType="begin"/>
            </w:r>
            <w:r>
              <w:rPr>
                <w:noProof/>
                <w:webHidden/>
              </w:rPr>
              <w:instrText xml:space="preserve"> PAGEREF _Toc527943122 \h </w:instrText>
            </w:r>
            <w:r>
              <w:rPr>
                <w:noProof/>
                <w:webHidden/>
              </w:rPr>
            </w:r>
          </w:ins>
          <w:r>
            <w:rPr>
              <w:noProof/>
              <w:webHidden/>
            </w:rPr>
            <w:fldChar w:fldCharType="separate"/>
          </w:r>
          <w:ins w:id="110" w:author="Viswanath Maddali" w:date="2018-10-22T03:42:00Z">
            <w:r>
              <w:rPr>
                <w:noProof/>
                <w:webHidden/>
              </w:rPr>
              <w:t>53</w:t>
            </w:r>
            <w:r>
              <w:rPr>
                <w:noProof/>
                <w:webHidden/>
              </w:rPr>
              <w:fldChar w:fldCharType="end"/>
            </w:r>
            <w:r w:rsidRPr="00DE25F1">
              <w:rPr>
                <w:rStyle w:val="Hyperlink"/>
                <w:noProof/>
              </w:rPr>
              <w:fldChar w:fldCharType="end"/>
            </w:r>
          </w:ins>
        </w:p>
        <w:p w14:paraId="64637817" w14:textId="14E12491" w:rsidR="005268BF" w:rsidRDefault="005268BF">
          <w:pPr>
            <w:pStyle w:val="TOC1"/>
            <w:rPr>
              <w:ins w:id="111" w:author="Viswanath Maddali" w:date="2018-10-22T03:42:00Z"/>
              <w:noProof/>
              <w:sz w:val="22"/>
              <w:szCs w:val="22"/>
              <w:lang w:val="en-US"/>
            </w:rPr>
          </w:pPr>
          <w:ins w:id="112"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"_Toc527943123"</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10</w:t>
            </w:r>
            <w:r>
              <w:rPr>
                <w:noProof/>
                <w:sz w:val="22"/>
                <w:szCs w:val="22"/>
                <w:lang w:val="en-US"/>
              </w:rPr>
              <w:tab/>
            </w:r>
            <w:r w:rsidRPr="00DE25F1">
              <w:rPr>
                <w:rStyle w:val="Hyperlink"/>
                <w:rFonts w:eastAsia="Times New Roman"/>
                <w:noProof/>
                <w:lang w:val="en-US"/>
              </w:rPr>
              <w:t>Metrics and Reporting</w:t>
            </w:r>
            <w:r>
              <w:rPr>
                <w:noProof/>
                <w:webHidden/>
              </w:rPr>
              <w:tab/>
            </w:r>
            <w:r>
              <w:rPr>
                <w:noProof/>
                <w:webHidden/>
              </w:rPr>
              <w:fldChar w:fldCharType="begin"/>
            </w:r>
            <w:r>
              <w:rPr>
                <w:noProof/>
                <w:webHidden/>
              </w:rPr>
              <w:instrText xml:space="preserve"> PAGEREF _Toc527943123 \h </w:instrText>
            </w:r>
            <w:r>
              <w:rPr>
                <w:noProof/>
                <w:webHidden/>
              </w:rPr>
            </w:r>
          </w:ins>
          <w:r>
            <w:rPr>
              <w:noProof/>
              <w:webHidden/>
            </w:rPr>
            <w:fldChar w:fldCharType="separate"/>
          </w:r>
          <w:ins w:id="113" w:author="Viswanath Maddali" w:date="2018-10-22T03:42:00Z">
            <w:r>
              <w:rPr>
                <w:noProof/>
                <w:webHidden/>
              </w:rPr>
              <w:t>5</w:t>
            </w:r>
            <w:r>
              <w:rPr>
                <w:noProof/>
                <w:webHidden/>
              </w:rPr>
              <w:t>5</w:t>
            </w:r>
            <w:r>
              <w:rPr>
                <w:noProof/>
                <w:webHidden/>
              </w:rPr>
              <w:fldChar w:fldCharType="end"/>
            </w:r>
            <w:r w:rsidRPr="00DE25F1">
              <w:rPr>
                <w:rStyle w:val="Hyperlink"/>
                <w:noProof/>
              </w:rPr>
              <w:fldChar w:fldCharType="end"/>
            </w:r>
          </w:ins>
        </w:p>
        <w:p w14:paraId="5702FCC5" w14:textId="26CDA77D" w:rsidR="005268BF" w:rsidRDefault="005268BF">
          <w:pPr>
            <w:pStyle w:val="TOC1"/>
            <w:rPr>
              <w:ins w:id="114" w:author="Viswanath Maddali" w:date="2018-10-22T03:42:00Z"/>
              <w:noProof/>
              <w:sz w:val="22"/>
              <w:szCs w:val="22"/>
              <w:lang w:val="en-US"/>
            </w:rPr>
          </w:pPr>
          <w:ins w:id="115"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"_Toc527943124"</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11</w:t>
            </w:r>
            <w:r>
              <w:rPr>
                <w:noProof/>
                <w:sz w:val="22"/>
                <w:szCs w:val="22"/>
                <w:lang w:val="en-US"/>
              </w:rPr>
              <w:tab/>
            </w:r>
            <w:r w:rsidRPr="00DE25F1">
              <w:rPr>
                <w:rStyle w:val="Hyperlink"/>
                <w:rFonts w:eastAsia="Times New Roman"/>
                <w:noProof/>
                <w:lang w:val="en-US"/>
              </w:rPr>
              <w:t>Traceability</w:t>
            </w:r>
            <w:r>
              <w:rPr>
                <w:noProof/>
                <w:webHidden/>
              </w:rPr>
              <w:tab/>
            </w:r>
            <w:r>
              <w:rPr>
                <w:noProof/>
                <w:webHidden/>
              </w:rPr>
              <w:fldChar w:fldCharType="begin"/>
            </w:r>
            <w:r>
              <w:rPr>
                <w:noProof/>
                <w:webHidden/>
              </w:rPr>
              <w:instrText xml:space="preserve"> PAGEREF _Toc527943124 \h </w:instrText>
            </w:r>
            <w:r>
              <w:rPr>
                <w:noProof/>
                <w:webHidden/>
              </w:rPr>
            </w:r>
          </w:ins>
          <w:r>
            <w:rPr>
              <w:noProof/>
              <w:webHidden/>
            </w:rPr>
            <w:fldChar w:fldCharType="separate"/>
          </w:r>
          <w:ins w:id="116" w:author="Viswanath Maddali" w:date="2018-10-22T03:42:00Z">
            <w:r>
              <w:rPr>
                <w:noProof/>
                <w:webHidden/>
              </w:rPr>
              <w:t>61</w:t>
            </w:r>
            <w:r>
              <w:rPr>
                <w:noProof/>
                <w:webHidden/>
              </w:rPr>
              <w:fldChar w:fldCharType="end"/>
            </w:r>
            <w:r w:rsidRPr="00DE25F1">
              <w:rPr>
                <w:rStyle w:val="Hyperlink"/>
                <w:noProof/>
              </w:rPr>
              <w:fldChar w:fldCharType="end"/>
            </w:r>
          </w:ins>
        </w:p>
        <w:p w14:paraId="28A7F96B" w14:textId="6FC38574" w:rsidR="005268BF" w:rsidRDefault="005268BF">
          <w:pPr>
            <w:pStyle w:val="TOC1"/>
            <w:rPr>
              <w:ins w:id="117" w:author="Viswanath Maddali" w:date="2018-10-22T03:42:00Z"/>
              <w:noProof/>
              <w:sz w:val="22"/>
              <w:szCs w:val="22"/>
              <w:lang w:val="en-US"/>
            </w:rPr>
          </w:pPr>
          <w:ins w:id="118"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"_Toc527943125"</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12</w:t>
            </w:r>
            <w:r>
              <w:rPr>
                <w:noProof/>
                <w:sz w:val="22"/>
                <w:szCs w:val="22"/>
                <w:lang w:val="en-US"/>
              </w:rPr>
              <w:tab/>
            </w:r>
            <w:r w:rsidRPr="00DE25F1">
              <w:rPr>
                <w:rStyle w:val="Hyperlink"/>
                <w:rFonts w:eastAsia="Times New Roman"/>
                <w:noProof/>
                <w:lang w:val="en-US"/>
              </w:rPr>
              <w:t>Defect management</w:t>
            </w:r>
            <w:r>
              <w:rPr>
                <w:noProof/>
                <w:webHidden/>
              </w:rPr>
              <w:tab/>
            </w:r>
            <w:r>
              <w:rPr>
                <w:noProof/>
                <w:webHidden/>
              </w:rPr>
              <w:fldChar w:fldCharType="begin"/>
            </w:r>
            <w:r>
              <w:rPr>
                <w:noProof/>
                <w:webHidden/>
              </w:rPr>
              <w:instrText xml:space="preserve"> PAGEREF _Toc527943125 \h </w:instrText>
            </w:r>
            <w:r>
              <w:rPr>
                <w:noProof/>
                <w:webHidden/>
              </w:rPr>
            </w:r>
          </w:ins>
          <w:r>
            <w:rPr>
              <w:noProof/>
              <w:webHidden/>
            </w:rPr>
            <w:fldChar w:fldCharType="separate"/>
          </w:r>
          <w:ins w:id="119" w:author="Viswanath Maddali" w:date="2018-10-22T03:42:00Z">
            <w:r>
              <w:rPr>
                <w:noProof/>
                <w:webHidden/>
              </w:rPr>
              <w:t>64</w:t>
            </w:r>
            <w:r>
              <w:rPr>
                <w:noProof/>
                <w:webHidden/>
              </w:rPr>
              <w:fldChar w:fldCharType="end"/>
            </w:r>
            <w:r w:rsidRPr="00DE25F1">
              <w:rPr>
                <w:rStyle w:val="Hyperlink"/>
                <w:noProof/>
              </w:rPr>
              <w:fldChar w:fldCharType="end"/>
            </w:r>
          </w:ins>
        </w:p>
        <w:p w14:paraId="4F184E45" w14:textId="7636EB63" w:rsidR="005268BF" w:rsidRDefault="005268BF">
          <w:pPr>
            <w:pStyle w:val="TOC1"/>
            <w:rPr>
              <w:ins w:id="120" w:author="Viswanath Maddali" w:date="2018-10-22T03:42:00Z"/>
              <w:noProof/>
              <w:sz w:val="22"/>
              <w:szCs w:val="22"/>
              <w:lang w:val="en-US"/>
            </w:rPr>
          </w:pPr>
          <w:ins w:id="121"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"_Toc527943126"</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eastAsia="Times New Roman" w:cs="Times New Roman"/>
                <w:noProof/>
                <w:lang w:val="en-US"/>
                <w14:scene3d>
                  <w14:camera w14:prst="orthographicFront"/>
                  <w14:lightRig w14:rig="threePt" w14:dir="t">
                    <w14:rot w14:lat="0" w14:lon="0" w14:rev="0"/>
                  </w14:lightRig>
                </w14:scene3d>
              </w:rPr>
              <w:t>13</w:t>
            </w:r>
            <w:r>
              <w:rPr>
                <w:noProof/>
                <w:sz w:val="22"/>
                <w:szCs w:val="22"/>
                <w:lang w:val="en-US"/>
              </w:rPr>
              <w:tab/>
            </w:r>
            <w:r w:rsidRPr="00DE25F1">
              <w:rPr>
                <w:rStyle w:val="Hyperlink"/>
                <w:rFonts w:eastAsia="Times New Roman"/>
                <w:noProof/>
                <w:lang w:val="en-US"/>
              </w:rPr>
              <w:t>Risks and Mitigation</w:t>
            </w:r>
            <w:r>
              <w:rPr>
                <w:noProof/>
                <w:webHidden/>
              </w:rPr>
              <w:tab/>
            </w:r>
            <w:r>
              <w:rPr>
                <w:noProof/>
                <w:webHidden/>
              </w:rPr>
              <w:fldChar w:fldCharType="begin"/>
            </w:r>
            <w:r>
              <w:rPr>
                <w:noProof/>
                <w:webHidden/>
              </w:rPr>
              <w:instrText xml:space="preserve"> PAGEREF _Toc527943126 \h </w:instrText>
            </w:r>
            <w:r>
              <w:rPr>
                <w:noProof/>
                <w:webHidden/>
              </w:rPr>
            </w:r>
          </w:ins>
          <w:r>
            <w:rPr>
              <w:noProof/>
              <w:webHidden/>
            </w:rPr>
            <w:fldChar w:fldCharType="separate"/>
          </w:r>
          <w:ins w:id="122" w:author="Viswanath Maddali" w:date="2018-10-22T03:42:00Z">
            <w:r>
              <w:rPr>
                <w:noProof/>
                <w:webHidden/>
              </w:rPr>
              <w:t>67</w:t>
            </w:r>
            <w:r>
              <w:rPr>
                <w:noProof/>
                <w:webHidden/>
              </w:rPr>
              <w:fldChar w:fldCharType="end"/>
            </w:r>
            <w:r w:rsidRPr="00DE25F1">
              <w:rPr>
                <w:rStyle w:val="Hyperlink"/>
                <w:noProof/>
              </w:rPr>
              <w:fldChar w:fldCharType="end"/>
            </w:r>
          </w:ins>
        </w:p>
        <w:p w14:paraId="727F8315" w14:textId="4D8FA544" w:rsidR="005268BF" w:rsidRDefault="005268BF">
          <w:pPr>
            <w:pStyle w:val="TOC1"/>
            <w:rPr>
              <w:ins w:id="123" w:author="Viswanath Maddali" w:date="2018-10-22T03:42:00Z"/>
              <w:noProof/>
              <w:sz w:val="22"/>
              <w:szCs w:val="22"/>
              <w:lang w:val="en-US"/>
            </w:rPr>
          </w:pPr>
          <w:ins w:id="124" w:author="Viswanath Maddali" w:date="2018-10-22T03:42:00Z">
            <w:r w:rsidRPr="00DE25F1">
              <w:rPr>
                <w:rStyle w:val="Hyperlink"/>
                <w:noProof/>
              </w:rPr>
              <w:fldChar w:fldCharType="begin"/>
            </w:r>
            <w:r w:rsidRPr="00DE25F1">
              <w:rPr>
                <w:rStyle w:val="Hyperlink"/>
                <w:noProof/>
              </w:rPr>
              <w:instrText xml:space="preserve"> </w:instrText>
            </w:r>
            <w:r>
              <w:rPr>
                <w:noProof/>
              </w:rPr>
              <w:instrText>HYPERLINK \l "_Toc527943127"</w:instrText>
            </w:r>
            <w:r w:rsidRPr="00DE25F1">
              <w:rPr>
                <w:rStyle w:val="Hyperlink"/>
                <w:noProof/>
              </w:rPr>
              <w:instrText xml:space="preserve"> </w:instrText>
            </w:r>
            <w:r w:rsidRPr="00DE25F1">
              <w:rPr>
                <w:rStyle w:val="Hyperlink"/>
                <w:noProof/>
              </w:rPr>
            </w:r>
            <w:r w:rsidRPr="00DE25F1">
              <w:rPr>
                <w:rStyle w:val="Hyperlink"/>
                <w:noProof/>
              </w:rPr>
              <w:fldChar w:fldCharType="separate"/>
            </w:r>
            <w:r w:rsidRPr="00DE25F1">
              <w:rPr>
                <w:rStyle w:val="Hyperlink"/>
                <w:rFonts w:cs="Times New Roman"/>
                <w:noProof/>
                <w14:scene3d>
                  <w14:camera w14:prst="orthographicFront"/>
                  <w14:lightRig w14:rig="threePt" w14:dir="t">
                    <w14:rot w14:lat="0" w14:lon="0" w14:rev="0"/>
                  </w14:lightRig>
                </w14:scene3d>
              </w:rPr>
              <w:t>14</w:t>
            </w:r>
            <w:r>
              <w:rPr>
                <w:noProof/>
                <w:sz w:val="22"/>
                <w:szCs w:val="22"/>
                <w:lang w:val="en-US"/>
              </w:rPr>
              <w:tab/>
            </w:r>
            <w:r w:rsidRPr="00DE25F1">
              <w:rPr>
                <w:rStyle w:val="Hyperlink"/>
                <w:rFonts w:eastAsia="Times New Roman"/>
                <w:noProof/>
                <w:lang w:val="en-US"/>
              </w:rPr>
              <w:t>Assumptions and dependencies</w:t>
            </w:r>
            <w:r>
              <w:rPr>
                <w:noProof/>
                <w:webHidden/>
              </w:rPr>
              <w:tab/>
            </w:r>
            <w:r>
              <w:rPr>
                <w:noProof/>
                <w:webHidden/>
              </w:rPr>
              <w:fldChar w:fldCharType="begin"/>
            </w:r>
            <w:r>
              <w:rPr>
                <w:noProof/>
                <w:webHidden/>
              </w:rPr>
              <w:instrText xml:space="preserve"> PAGEREF _Toc527943127 \h </w:instrText>
            </w:r>
            <w:r>
              <w:rPr>
                <w:noProof/>
                <w:webHidden/>
              </w:rPr>
            </w:r>
          </w:ins>
          <w:r>
            <w:rPr>
              <w:noProof/>
              <w:webHidden/>
            </w:rPr>
            <w:fldChar w:fldCharType="separate"/>
          </w:r>
          <w:ins w:id="125" w:author="Viswanath Maddali" w:date="2018-10-22T03:42:00Z">
            <w:r>
              <w:rPr>
                <w:noProof/>
                <w:webHidden/>
              </w:rPr>
              <w:t>68</w:t>
            </w:r>
            <w:r>
              <w:rPr>
                <w:noProof/>
                <w:webHidden/>
              </w:rPr>
              <w:fldChar w:fldCharType="end"/>
            </w:r>
            <w:r w:rsidRPr="00DE25F1">
              <w:rPr>
                <w:rStyle w:val="Hyperlink"/>
                <w:noProof/>
              </w:rPr>
              <w:fldChar w:fldCharType="end"/>
            </w:r>
          </w:ins>
        </w:p>
        <w:p w14:paraId="48DA23FF" w14:textId="56BC9D87" w:rsidR="009A5489" w:rsidDel="005268BF" w:rsidRDefault="009A5489">
          <w:pPr>
            <w:pStyle w:val="TOC1"/>
            <w:rPr>
              <w:del w:id="126" w:author="Viswanath Maddali" w:date="2018-10-22T03:42:00Z"/>
              <w:noProof/>
              <w:sz w:val="22"/>
              <w:szCs w:val="22"/>
              <w:lang w:val="en-US"/>
            </w:rPr>
          </w:pPr>
          <w:del w:id="127" w:author="Viswanath Maddali" w:date="2018-10-22T03:42:00Z">
            <w:r w:rsidRPr="005268BF" w:rsidDel="005268BF">
              <w:rPr>
                <w:rFonts w:cs="Times New Roman"/>
                <w:noProof/>
                <w14:scene3d>
                  <w14:camera w14:prst="orthographicFront"/>
                  <w14:lightRig w14:rig="threePt" w14:dir="t">
                    <w14:rot w14:lat="0" w14:lon="0" w14:rev="0"/>
                  </w14:lightRig>
                </w14:scene3d>
                <w:rPrChange w:id="128" w:author="Viswanath Maddali" w:date="2018-10-22T03:42:00Z">
                  <w:rPr>
                    <w:rStyle w:val="Hyperlink"/>
                    <w:rFonts w:cs="Times New Roman"/>
                    <w:noProof/>
                    <w14:scene3d>
                      <w14:camera w14:prst="orthographicFront"/>
                      <w14:lightRig w14:rig="threePt" w14:dir="t">
                        <w14:rot w14:lat="0" w14:lon="0" w14:rev="0"/>
                      </w14:lightRig>
                    </w14:scene3d>
                  </w:rPr>
                </w:rPrChange>
              </w:rPr>
              <w:delText>1</w:delText>
            </w:r>
            <w:r w:rsidDel="005268BF">
              <w:rPr>
                <w:noProof/>
                <w:sz w:val="22"/>
                <w:szCs w:val="22"/>
                <w:lang w:val="en-US"/>
              </w:rPr>
              <w:tab/>
            </w:r>
            <w:r w:rsidRPr="005268BF" w:rsidDel="005268BF">
              <w:rPr>
                <w:noProof/>
                <w:rPrChange w:id="129" w:author="Viswanath Maddali" w:date="2018-10-22T03:42:00Z">
                  <w:rPr>
                    <w:rStyle w:val="Hyperlink"/>
                    <w:noProof/>
                  </w:rPr>
                </w:rPrChange>
              </w:rPr>
              <w:delText>Introduction</w:delText>
            </w:r>
            <w:r w:rsidDel="005268BF">
              <w:rPr>
                <w:noProof/>
                <w:webHidden/>
              </w:rPr>
              <w:tab/>
              <w:delText>4</w:delText>
            </w:r>
          </w:del>
        </w:p>
        <w:p w14:paraId="73A3BF3B" w14:textId="29E0E635" w:rsidR="009A5489" w:rsidDel="005268BF" w:rsidRDefault="009A5489">
          <w:pPr>
            <w:pStyle w:val="TOC2"/>
            <w:rPr>
              <w:del w:id="130" w:author="Viswanath Maddali" w:date="2018-10-22T03:42:00Z"/>
              <w:noProof/>
              <w:sz w:val="22"/>
              <w:szCs w:val="22"/>
              <w:lang w:val="en-US"/>
            </w:rPr>
          </w:pPr>
          <w:del w:id="131" w:author="Viswanath Maddali" w:date="2018-10-22T03:42:00Z">
            <w:r w:rsidRPr="005268BF" w:rsidDel="005268BF">
              <w:rPr>
                <w:rFonts w:cs="Times New Roman"/>
                <w:noProof/>
                <w14:scene3d>
                  <w14:camera w14:prst="orthographicFront"/>
                  <w14:lightRig w14:rig="threePt" w14:dir="t">
                    <w14:rot w14:lat="0" w14:lon="0" w14:rev="0"/>
                  </w14:lightRig>
                </w14:scene3d>
                <w:rPrChange w:id="132" w:author="Viswanath Maddali" w:date="2018-10-22T03:42:00Z">
                  <w:rPr>
                    <w:rStyle w:val="Hyperlink"/>
                    <w:rFonts w:cs="Times New Roman"/>
                    <w:noProof/>
                    <w14:scene3d>
                      <w14:camera w14:prst="orthographicFront"/>
                      <w14:lightRig w14:rig="threePt" w14:dir="t">
                        <w14:rot w14:lat="0" w14:lon="0" w14:rev="0"/>
                      </w14:lightRig>
                    </w14:scene3d>
                  </w:rPr>
                </w:rPrChange>
              </w:rPr>
              <w:delText>1.1</w:delText>
            </w:r>
            <w:r w:rsidDel="005268BF">
              <w:rPr>
                <w:noProof/>
                <w:sz w:val="22"/>
                <w:szCs w:val="22"/>
                <w:lang w:val="en-US"/>
              </w:rPr>
              <w:tab/>
            </w:r>
            <w:r w:rsidRPr="005268BF" w:rsidDel="005268BF">
              <w:rPr>
                <w:noProof/>
                <w:rPrChange w:id="133" w:author="Viswanath Maddali" w:date="2018-10-22T03:42:00Z">
                  <w:rPr>
                    <w:rStyle w:val="Hyperlink"/>
                    <w:noProof/>
                  </w:rPr>
                </w:rPrChange>
              </w:rPr>
              <w:delText>Intended Audience</w:delText>
            </w:r>
            <w:r w:rsidDel="005268BF">
              <w:rPr>
                <w:noProof/>
                <w:webHidden/>
              </w:rPr>
              <w:tab/>
              <w:delText>4</w:delText>
            </w:r>
          </w:del>
        </w:p>
        <w:p w14:paraId="6BEC3337" w14:textId="67C7778C" w:rsidR="009A5489" w:rsidDel="005268BF" w:rsidRDefault="009A5489">
          <w:pPr>
            <w:pStyle w:val="TOC2"/>
            <w:rPr>
              <w:del w:id="134" w:author="Viswanath Maddali" w:date="2018-10-22T03:42:00Z"/>
              <w:noProof/>
              <w:sz w:val="22"/>
              <w:szCs w:val="22"/>
              <w:lang w:val="en-US"/>
            </w:rPr>
          </w:pPr>
          <w:del w:id="135" w:author="Viswanath Maddali" w:date="2018-10-22T03:42:00Z">
            <w:r w:rsidRPr="005268BF" w:rsidDel="005268BF">
              <w:rPr>
                <w:rFonts w:cs="Times New Roman"/>
                <w:noProof/>
                <w14:scene3d>
                  <w14:camera w14:prst="orthographicFront"/>
                  <w14:lightRig w14:rig="threePt" w14:dir="t">
                    <w14:rot w14:lat="0" w14:lon="0" w14:rev="0"/>
                  </w14:lightRig>
                </w14:scene3d>
                <w:rPrChange w:id="136" w:author="Viswanath Maddali" w:date="2018-10-22T03:42:00Z">
                  <w:rPr>
                    <w:rStyle w:val="Hyperlink"/>
                    <w:rFonts w:cs="Times New Roman"/>
                    <w:noProof/>
                    <w14:scene3d>
                      <w14:camera w14:prst="orthographicFront"/>
                      <w14:lightRig w14:rig="threePt" w14:dir="t">
                        <w14:rot w14:lat="0" w14:lon="0" w14:rev="0"/>
                      </w14:lightRig>
                    </w14:scene3d>
                  </w:rPr>
                </w:rPrChange>
              </w:rPr>
              <w:delText>1.2</w:delText>
            </w:r>
            <w:r w:rsidDel="005268BF">
              <w:rPr>
                <w:noProof/>
                <w:sz w:val="22"/>
                <w:szCs w:val="22"/>
                <w:lang w:val="en-US"/>
              </w:rPr>
              <w:tab/>
            </w:r>
            <w:r w:rsidRPr="005268BF" w:rsidDel="005268BF">
              <w:rPr>
                <w:noProof/>
                <w:rPrChange w:id="137" w:author="Viswanath Maddali" w:date="2018-10-22T03:42:00Z">
                  <w:rPr>
                    <w:rStyle w:val="Hyperlink"/>
                    <w:noProof/>
                  </w:rPr>
                </w:rPrChange>
              </w:rPr>
              <w:delText>Testing objectives and critical success factors</w:delText>
            </w:r>
            <w:r w:rsidDel="005268BF">
              <w:rPr>
                <w:noProof/>
                <w:webHidden/>
              </w:rPr>
              <w:tab/>
              <w:delText>5</w:delText>
            </w:r>
          </w:del>
        </w:p>
        <w:p w14:paraId="5F75BDB0" w14:textId="466257A0" w:rsidR="009A5489" w:rsidDel="005268BF" w:rsidRDefault="009A5489">
          <w:pPr>
            <w:pStyle w:val="TOC1"/>
            <w:rPr>
              <w:del w:id="138" w:author="Viswanath Maddali" w:date="2018-10-22T03:42:00Z"/>
              <w:noProof/>
              <w:sz w:val="22"/>
              <w:szCs w:val="22"/>
              <w:lang w:val="en-US"/>
            </w:rPr>
          </w:pPr>
          <w:del w:id="139" w:author="Viswanath Maddali" w:date="2018-10-22T03:42:00Z">
            <w:r w:rsidRPr="005268BF" w:rsidDel="005268BF">
              <w:rPr>
                <w:rFonts w:cs="Times New Roman"/>
                <w:noProof/>
                <w14:scene3d>
                  <w14:camera w14:prst="orthographicFront"/>
                  <w14:lightRig w14:rig="threePt" w14:dir="t">
                    <w14:rot w14:lat="0" w14:lon="0" w14:rev="0"/>
                  </w14:lightRig>
                </w14:scene3d>
                <w:rPrChange w:id="140" w:author="Viswanath Maddali" w:date="2018-10-22T03:42:00Z">
                  <w:rPr>
                    <w:rStyle w:val="Hyperlink"/>
                    <w:rFonts w:cs="Times New Roman"/>
                    <w:noProof/>
                    <w14:scene3d>
                      <w14:camera w14:prst="orthographicFront"/>
                      <w14:lightRig w14:rig="threePt" w14:dir="t">
                        <w14:rot w14:lat="0" w14:lon="0" w14:rev="0"/>
                      </w14:lightRig>
                    </w14:scene3d>
                  </w:rPr>
                </w:rPrChange>
              </w:rPr>
              <w:delText>2</w:delText>
            </w:r>
            <w:r w:rsidDel="005268BF">
              <w:rPr>
                <w:noProof/>
                <w:sz w:val="22"/>
                <w:szCs w:val="22"/>
                <w:lang w:val="en-US"/>
              </w:rPr>
              <w:tab/>
            </w:r>
            <w:r w:rsidRPr="005268BF" w:rsidDel="005268BF">
              <w:rPr>
                <w:noProof/>
                <w:rPrChange w:id="141" w:author="Viswanath Maddali" w:date="2018-10-22T03:42:00Z">
                  <w:rPr>
                    <w:rStyle w:val="Hyperlink"/>
                    <w:noProof/>
                  </w:rPr>
                </w:rPrChange>
              </w:rPr>
              <w:delText>In Scope &amp; Out of Scope</w:delText>
            </w:r>
            <w:r w:rsidDel="005268BF">
              <w:rPr>
                <w:noProof/>
                <w:webHidden/>
              </w:rPr>
              <w:tab/>
              <w:delText>6</w:delText>
            </w:r>
          </w:del>
        </w:p>
        <w:p w14:paraId="42FAFAC1" w14:textId="3CBE2FD6" w:rsidR="009A5489" w:rsidDel="005268BF" w:rsidRDefault="009A5489">
          <w:pPr>
            <w:pStyle w:val="TOC2"/>
            <w:rPr>
              <w:del w:id="142" w:author="Viswanath Maddali" w:date="2018-10-22T03:42:00Z"/>
              <w:noProof/>
              <w:sz w:val="22"/>
              <w:szCs w:val="22"/>
              <w:lang w:val="en-US"/>
            </w:rPr>
          </w:pPr>
          <w:del w:id="143" w:author="Viswanath Maddali" w:date="2018-10-22T03:42:00Z">
            <w:r w:rsidRPr="005268BF" w:rsidDel="005268BF">
              <w:rPr>
                <w:rFonts w:cs="Times New Roman"/>
                <w:noProof/>
                <w14:scene3d>
                  <w14:camera w14:prst="orthographicFront"/>
                  <w14:lightRig w14:rig="threePt" w14:dir="t">
                    <w14:rot w14:lat="0" w14:lon="0" w14:rev="0"/>
                  </w14:lightRig>
                </w14:scene3d>
                <w:rPrChange w:id="144" w:author="Viswanath Maddali" w:date="2018-10-22T03:42:00Z">
                  <w:rPr>
                    <w:rStyle w:val="Hyperlink"/>
                    <w:rFonts w:cs="Times New Roman"/>
                    <w:noProof/>
                    <w14:scene3d>
                      <w14:camera w14:prst="orthographicFront"/>
                      <w14:lightRig w14:rig="threePt" w14:dir="t">
                        <w14:rot w14:lat="0" w14:lon="0" w14:rev="0"/>
                      </w14:lightRig>
                    </w14:scene3d>
                  </w:rPr>
                </w:rPrChange>
              </w:rPr>
              <w:delText>2.1</w:delText>
            </w:r>
            <w:r w:rsidDel="005268BF">
              <w:rPr>
                <w:noProof/>
                <w:sz w:val="22"/>
                <w:szCs w:val="22"/>
                <w:lang w:val="en-US"/>
              </w:rPr>
              <w:tab/>
            </w:r>
            <w:r w:rsidRPr="005268BF" w:rsidDel="005268BF">
              <w:rPr>
                <w:noProof/>
                <w:rPrChange w:id="145" w:author="Viswanath Maddali" w:date="2018-10-22T03:42:00Z">
                  <w:rPr>
                    <w:rStyle w:val="Hyperlink"/>
                    <w:noProof/>
                  </w:rPr>
                </w:rPrChange>
              </w:rPr>
              <w:delText>In scope items</w:delText>
            </w:r>
            <w:r w:rsidDel="005268BF">
              <w:rPr>
                <w:noProof/>
                <w:webHidden/>
              </w:rPr>
              <w:tab/>
              <w:delText>6</w:delText>
            </w:r>
          </w:del>
        </w:p>
        <w:p w14:paraId="31729495" w14:textId="59F73584" w:rsidR="009A5489" w:rsidDel="005268BF" w:rsidRDefault="009A5489">
          <w:pPr>
            <w:pStyle w:val="TOC2"/>
            <w:rPr>
              <w:del w:id="146" w:author="Viswanath Maddali" w:date="2018-10-22T03:42:00Z"/>
              <w:noProof/>
              <w:sz w:val="22"/>
              <w:szCs w:val="22"/>
              <w:lang w:val="en-US"/>
            </w:rPr>
          </w:pPr>
          <w:del w:id="147" w:author="Viswanath Maddali" w:date="2018-10-22T03:42:00Z">
            <w:r w:rsidRPr="005268BF" w:rsidDel="005268BF">
              <w:rPr>
                <w:rFonts w:cs="Times New Roman"/>
                <w:noProof/>
                <w14:scene3d>
                  <w14:camera w14:prst="orthographicFront"/>
                  <w14:lightRig w14:rig="threePt" w14:dir="t">
                    <w14:rot w14:lat="0" w14:lon="0" w14:rev="0"/>
                  </w14:lightRig>
                </w14:scene3d>
                <w:rPrChange w:id="148" w:author="Viswanath Maddali" w:date="2018-10-22T03:42:00Z">
                  <w:rPr>
                    <w:rStyle w:val="Hyperlink"/>
                    <w:rFonts w:cs="Times New Roman"/>
                    <w:noProof/>
                    <w14:scene3d>
                      <w14:camera w14:prst="orthographicFront"/>
                      <w14:lightRig w14:rig="threePt" w14:dir="t">
                        <w14:rot w14:lat="0" w14:lon="0" w14:rev="0"/>
                      </w14:lightRig>
                    </w14:scene3d>
                  </w:rPr>
                </w:rPrChange>
              </w:rPr>
              <w:delText>2.2</w:delText>
            </w:r>
            <w:r w:rsidDel="005268BF">
              <w:rPr>
                <w:noProof/>
                <w:sz w:val="22"/>
                <w:szCs w:val="22"/>
                <w:lang w:val="en-US"/>
              </w:rPr>
              <w:tab/>
            </w:r>
            <w:r w:rsidRPr="005268BF" w:rsidDel="005268BF">
              <w:rPr>
                <w:noProof/>
                <w:rPrChange w:id="149" w:author="Viswanath Maddali" w:date="2018-10-22T03:42:00Z">
                  <w:rPr>
                    <w:rStyle w:val="Hyperlink"/>
                    <w:noProof/>
                  </w:rPr>
                </w:rPrChange>
              </w:rPr>
              <w:delText>Out of scope of items</w:delText>
            </w:r>
            <w:r w:rsidDel="005268BF">
              <w:rPr>
                <w:noProof/>
                <w:webHidden/>
              </w:rPr>
              <w:tab/>
              <w:delText>6</w:delText>
            </w:r>
          </w:del>
        </w:p>
        <w:p w14:paraId="13BAE323" w14:textId="1B4A820E" w:rsidR="009A5489" w:rsidDel="005268BF" w:rsidRDefault="009A5489">
          <w:pPr>
            <w:pStyle w:val="TOC1"/>
            <w:rPr>
              <w:del w:id="150" w:author="Viswanath Maddali" w:date="2018-10-22T03:42:00Z"/>
              <w:noProof/>
              <w:sz w:val="22"/>
              <w:szCs w:val="22"/>
              <w:lang w:val="en-US"/>
            </w:rPr>
          </w:pPr>
          <w:del w:id="151" w:author="Viswanath Maddali" w:date="2018-10-22T03:42:00Z">
            <w:r w:rsidRPr="005268BF" w:rsidDel="005268BF">
              <w:rPr>
                <w:rFonts w:cs="Times New Roman"/>
                <w:noProof/>
                <w14:scene3d>
                  <w14:camera w14:prst="orthographicFront"/>
                  <w14:lightRig w14:rig="threePt" w14:dir="t">
                    <w14:rot w14:lat="0" w14:lon="0" w14:rev="0"/>
                  </w14:lightRig>
                </w14:scene3d>
                <w:rPrChange w:id="152" w:author="Viswanath Maddali" w:date="2018-10-22T03:42:00Z">
                  <w:rPr>
                    <w:rStyle w:val="Hyperlink"/>
                    <w:rFonts w:cs="Times New Roman"/>
                    <w:noProof/>
                    <w14:scene3d>
                      <w14:camera w14:prst="orthographicFront"/>
                      <w14:lightRig w14:rig="threePt" w14:dir="t">
                        <w14:rot w14:lat="0" w14:lon="0" w14:rev="0"/>
                      </w14:lightRig>
                    </w14:scene3d>
                  </w:rPr>
                </w:rPrChange>
              </w:rPr>
              <w:delText>3</w:delText>
            </w:r>
            <w:r w:rsidDel="005268BF">
              <w:rPr>
                <w:noProof/>
                <w:sz w:val="22"/>
                <w:szCs w:val="22"/>
                <w:lang w:val="en-US"/>
              </w:rPr>
              <w:tab/>
            </w:r>
            <w:r w:rsidRPr="005268BF" w:rsidDel="005268BF">
              <w:rPr>
                <w:noProof/>
                <w:rPrChange w:id="153" w:author="Viswanath Maddali" w:date="2018-10-22T03:42:00Z">
                  <w:rPr>
                    <w:rStyle w:val="Hyperlink"/>
                    <w:noProof/>
                  </w:rPr>
                </w:rPrChange>
              </w:rPr>
              <w:delText>Roles and Responsibilities</w:delText>
            </w:r>
            <w:r w:rsidDel="005268BF">
              <w:rPr>
                <w:noProof/>
                <w:webHidden/>
              </w:rPr>
              <w:tab/>
              <w:delText>7</w:delText>
            </w:r>
          </w:del>
        </w:p>
        <w:p w14:paraId="03A86260" w14:textId="76B94702" w:rsidR="009A5489" w:rsidDel="005268BF" w:rsidRDefault="009A5489">
          <w:pPr>
            <w:pStyle w:val="TOC1"/>
            <w:rPr>
              <w:del w:id="154" w:author="Viswanath Maddali" w:date="2018-10-22T03:42:00Z"/>
              <w:noProof/>
              <w:sz w:val="22"/>
              <w:szCs w:val="22"/>
              <w:lang w:val="en-US"/>
            </w:rPr>
          </w:pPr>
          <w:del w:id="155" w:author="Viswanath Maddali" w:date="2018-10-22T03:42:00Z">
            <w:r w:rsidRPr="005268BF" w:rsidDel="005268BF">
              <w:rPr>
                <w:rFonts w:cs="Times New Roman"/>
                <w:noProof/>
                <w14:scene3d>
                  <w14:camera w14:prst="orthographicFront"/>
                  <w14:lightRig w14:rig="threePt" w14:dir="t">
                    <w14:rot w14:lat="0" w14:lon="0" w14:rev="0"/>
                  </w14:lightRig>
                </w14:scene3d>
                <w:rPrChange w:id="156" w:author="Viswanath Maddali" w:date="2018-10-22T03:42:00Z">
                  <w:rPr>
                    <w:rStyle w:val="Hyperlink"/>
                    <w:rFonts w:cs="Times New Roman"/>
                    <w:noProof/>
                    <w14:scene3d>
                      <w14:camera w14:prst="orthographicFront"/>
                      <w14:lightRig w14:rig="threePt" w14:dir="t">
                        <w14:rot w14:lat="0" w14:lon="0" w14:rev="0"/>
                      </w14:lightRig>
                    </w14:scene3d>
                  </w:rPr>
                </w:rPrChange>
              </w:rPr>
              <w:delText>4</w:delText>
            </w:r>
            <w:r w:rsidDel="005268BF">
              <w:rPr>
                <w:noProof/>
                <w:sz w:val="22"/>
                <w:szCs w:val="22"/>
                <w:lang w:val="en-US"/>
              </w:rPr>
              <w:tab/>
            </w:r>
            <w:r w:rsidRPr="005268BF" w:rsidDel="005268BF">
              <w:rPr>
                <w:noProof/>
                <w:rPrChange w:id="157" w:author="Viswanath Maddali" w:date="2018-10-22T03:42:00Z">
                  <w:rPr>
                    <w:rStyle w:val="Hyperlink"/>
                    <w:noProof/>
                  </w:rPr>
                </w:rPrChange>
              </w:rPr>
              <w:delText>Test automation solution</w:delText>
            </w:r>
            <w:r w:rsidDel="005268BF">
              <w:rPr>
                <w:noProof/>
                <w:webHidden/>
              </w:rPr>
              <w:tab/>
              <w:delText>10</w:delText>
            </w:r>
          </w:del>
        </w:p>
        <w:p w14:paraId="6DD2BA3D" w14:textId="0E57833A" w:rsidR="009A5489" w:rsidDel="005268BF" w:rsidRDefault="009A5489">
          <w:pPr>
            <w:pStyle w:val="TOC2"/>
            <w:rPr>
              <w:del w:id="158" w:author="Viswanath Maddali" w:date="2018-10-22T03:42:00Z"/>
              <w:noProof/>
              <w:sz w:val="22"/>
              <w:szCs w:val="22"/>
              <w:lang w:val="en-US"/>
            </w:rPr>
          </w:pPr>
          <w:del w:id="159" w:author="Viswanath Maddali" w:date="2018-10-22T03:42:00Z">
            <w:r w:rsidRPr="005268BF" w:rsidDel="005268BF">
              <w:rPr>
                <w:rFonts w:cs="Times New Roman"/>
                <w:noProof/>
                <w14:scene3d>
                  <w14:camera w14:prst="orthographicFront"/>
                  <w14:lightRig w14:rig="threePt" w14:dir="t">
                    <w14:rot w14:lat="0" w14:lon="0" w14:rev="0"/>
                  </w14:lightRig>
                </w14:scene3d>
                <w:rPrChange w:id="160" w:author="Viswanath Maddali" w:date="2018-10-22T03:42:00Z">
                  <w:rPr>
                    <w:rStyle w:val="Hyperlink"/>
                    <w:rFonts w:cs="Times New Roman"/>
                    <w:noProof/>
                    <w14:scene3d>
                      <w14:camera w14:prst="orthographicFront"/>
                      <w14:lightRig w14:rig="threePt" w14:dir="t">
                        <w14:rot w14:lat="0" w14:lon="0" w14:rev="0"/>
                      </w14:lightRig>
                    </w14:scene3d>
                  </w:rPr>
                </w:rPrChange>
              </w:rPr>
              <w:delText>4.1</w:delText>
            </w:r>
            <w:r w:rsidDel="005268BF">
              <w:rPr>
                <w:noProof/>
                <w:sz w:val="22"/>
                <w:szCs w:val="22"/>
                <w:lang w:val="en-US"/>
              </w:rPr>
              <w:tab/>
            </w:r>
            <w:r w:rsidRPr="005268BF" w:rsidDel="005268BF">
              <w:rPr>
                <w:noProof/>
                <w:rPrChange w:id="161" w:author="Viswanath Maddali" w:date="2018-10-22T03:42:00Z">
                  <w:rPr>
                    <w:rStyle w:val="Hyperlink"/>
                    <w:noProof/>
                  </w:rPr>
                </w:rPrChange>
              </w:rPr>
              <w:delText>Overview of test automation solution</w:delText>
            </w:r>
            <w:r w:rsidDel="005268BF">
              <w:rPr>
                <w:noProof/>
                <w:webHidden/>
              </w:rPr>
              <w:tab/>
              <w:delText>10</w:delText>
            </w:r>
          </w:del>
        </w:p>
        <w:p w14:paraId="483FAD4C" w14:textId="75A73CD5" w:rsidR="009A5489" w:rsidDel="005268BF" w:rsidRDefault="009A5489">
          <w:pPr>
            <w:pStyle w:val="TOC2"/>
            <w:rPr>
              <w:del w:id="162" w:author="Viswanath Maddali" w:date="2018-10-22T03:42:00Z"/>
              <w:noProof/>
              <w:sz w:val="22"/>
              <w:szCs w:val="22"/>
              <w:lang w:val="en-US"/>
            </w:rPr>
          </w:pPr>
          <w:del w:id="163" w:author="Viswanath Maddali" w:date="2018-10-22T03:42:00Z">
            <w:r w:rsidRPr="005268BF" w:rsidDel="005268BF">
              <w:rPr>
                <w:rFonts w:cs="Times New Roman"/>
                <w:noProof/>
                <w14:scene3d>
                  <w14:camera w14:prst="orthographicFront"/>
                  <w14:lightRig w14:rig="threePt" w14:dir="t">
                    <w14:rot w14:lat="0" w14:lon="0" w14:rev="0"/>
                  </w14:lightRig>
                </w14:scene3d>
                <w:rPrChange w:id="164" w:author="Viswanath Maddali" w:date="2018-10-22T03:42:00Z">
                  <w:rPr>
                    <w:rStyle w:val="Hyperlink"/>
                    <w:rFonts w:cs="Times New Roman"/>
                    <w:noProof/>
                    <w14:scene3d>
                      <w14:camera w14:prst="orthographicFront"/>
                      <w14:lightRig w14:rig="threePt" w14:dir="t">
                        <w14:rot w14:lat="0" w14:lon="0" w14:rev="0"/>
                      </w14:lightRig>
                    </w14:scene3d>
                  </w:rPr>
                </w:rPrChange>
              </w:rPr>
              <w:delText>4.2</w:delText>
            </w:r>
            <w:r w:rsidDel="005268BF">
              <w:rPr>
                <w:noProof/>
                <w:sz w:val="22"/>
                <w:szCs w:val="22"/>
                <w:lang w:val="en-US"/>
              </w:rPr>
              <w:tab/>
            </w:r>
            <w:r w:rsidRPr="005268BF" w:rsidDel="005268BF">
              <w:rPr>
                <w:noProof/>
                <w:rPrChange w:id="165" w:author="Viswanath Maddali" w:date="2018-10-22T03:42:00Z">
                  <w:rPr>
                    <w:rStyle w:val="Hyperlink"/>
                    <w:noProof/>
                  </w:rPr>
                </w:rPrChange>
              </w:rPr>
              <w:delText>Test automation solution architecture</w:delText>
            </w:r>
            <w:r w:rsidDel="005268BF">
              <w:rPr>
                <w:noProof/>
                <w:webHidden/>
              </w:rPr>
              <w:tab/>
              <w:delText>10</w:delText>
            </w:r>
          </w:del>
        </w:p>
        <w:p w14:paraId="4DE80F41" w14:textId="44EFA71F" w:rsidR="009A5489" w:rsidDel="005268BF" w:rsidRDefault="009A5489">
          <w:pPr>
            <w:pStyle w:val="TOC2"/>
            <w:rPr>
              <w:del w:id="166" w:author="Viswanath Maddali" w:date="2018-10-22T03:42:00Z"/>
              <w:noProof/>
              <w:sz w:val="22"/>
              <w:szCs w:val="22"/>
              <w:lang w:val="en-US"/>
            </w:rPr>
          </w:pPr>
          <w:del w:id="167" w:author="Viswanath Maddali" w:date="2018-10-22T03:42:00Z">
            <w:r w:rsidRPr="005268BF" w:rsidDel="005268BF">
              <w:rPr>
                <w:rFonts w:cs="Times New Roman"/>
                <w:noProof/>
                <w14:scene3d>
                  <w14:camera w14:prst="orthographicFront"/>
                  <w14:lightRig w14:rig="threePt" w14:dir="t">
                    <w14:rot w14:lat="0" w14:lon="0" w14:rev="0"/>
                  </w14:lightRig>
                </w14:scene3d>
                <w:rPrChange w:id="168" w:author="Viswanath Maddali" w:date="2018-10-22T03:42:00Z">
                  <w:rPr>
                    <w:rStyle w:val="Hyperlink"/>
                    <w:rFonts w:cs="Times New Roman"/>
                    <w:noProof/>
                    <w14:scene3d>
                      <w14:camera w14:prst="orthographicFront"/>
                      <w14:lightRig w14:rig="threePt" w14:dir="t">
                        <w14:rot w14:lat="0" w14:lon="0" w14:rev="0"/>
                      </w14:lightRig>
                    </w14:scene3d>
                  </w:rPr>
                </w:rPrChange>
              </w:rPr>
              <w:delText>4.3</w:delText>
            </w:r>
            <w:r w:rsidDel="005268BF">
              <w:rPr>
                <w:noProof/>
                <w:sz w:val="22"/>
                <w:szCs w:val="22"/>
                <w:lang w:val="en-US"/>
              </w:rPr>
              <w:tab/>
            </w:r>
            <w:r w:rsidRPr="005268BF" w:rsidDel="005268BF">
              <w:rPr>
                <w:noProof/>
                <w:rPrChange w:id="169" w:author="Viswanath Maddali" w:date="2018-10-22T03:42:00Z">
                  <w:rPr>
                    <w:rStyle w:val="Hyperlink"/>
                    <w:noProof/>
                  </w:rPr>
                </w:rPrChange>
              </w:rPr>
              <w:delText>Tool Selection</w:delText>
            </w:r>
            <w:r w:rsidDel="005268BF">
              <w:rPr>
                <w:noProof/>
                <w:webHidden/>
              </w:rPr>
              <w:tab/>
              <w:delText>12</w:delText>
            </w:r>
          </w:del>
        </w:p>
        <w:p w14:paraId="5A9E17DD" w14:textId="08DCB87A" w:rsidR="009A5489" w:rsidDel="005268BF" w:rsidRDefault="009A5489">
          <w:pPr>
            <w:pStyle w:val="TOC1"/>
            <w:rPr>
              <w:del w:id="170" w:author="Viswanath Maddali" w:date="2018-10-22T03:42:00Z"/>
              <w:noProof/>
              <w:sz w:val="22"/>
              <w:szCs w:val="22"/>
              <w:lang w:val="en-US"/>
            </w:rPr>
          </w:pPr>
          <w:del w:id="171" w:author="Viswanath Maddali" w:date="2018-10-22T03:42:00Z">
            <w:r w:rsidRPr="005268BF" w:rsidDel="005268BF">
              <w:rPr>
                <w:rFonts w:cs="Times New Roman"/>
                <w:noProof/>
                <w14:scene3d>
                  <w14:camera w14:prst="orthographicFront"/>
                  <w14:lightRig w14:rig="threePt" w14:dir="t">
                    <w14:rot w14:lat="0" w14:lon="0" w14:rev="0"/>
                  </w14:lightRig>
                </w14:scene3d>
                <w:rPrChange w:id="172" w:author="Viswanath Maddali" w:date="2018-10-22T03:42:00Z">
                  <w:rPr>
                    <w:rStyle w:val="Hyperlink"/>
                    <w:rFonts w:cs="Times New Roman"/>
                    <w:noProof/>
                    <w14:scene3d>
                      <w14:camera w14:prst="orthographicFront"/>
                      <w14:lightRig w14:rig="threePt" w14:dir="t">
                        <w14:rot w14:lat="0" w14:lon="0" w14:rev="0"/>
                      </w14:lightRig>
                    </w14:scene3d>
                  </w:rPr>
                </w:rPrChange>
              </w:rPr>
              <w:delText>5</w:delText>
            </w:r>
            <w:r w:rsidDel="005268BF">
              <w:rPr>
                <w:noProof/>
                <w:sz w:val="22"/>
                <w:szCs w:val="22"/>
                <w:lang w:val="en-US"/>
              </w:rPr>
              <w:tab/>
            </w:r>
            <w:r w:rsidRPr="005268BF" w:rsidDel="005268BF">
              <w:rPr>
                <w:noProof/>
                <w:rPrChange w:id="173" w:author="Viswanath Maddali" w:date="2018-10-22T03:42:00Z">
                  <w:rPr>
                    <w:rStyle w:val="Hyperlink"/>
                    <w:noProof/>
                  </w:rPr>
                </w:rPrChange>
              </w:rPr>
              <w:delText>Testing approach across architectural layers</w:delText>
            </w:r>
            <w:r w:rsidDel="005268BF">
              <w:rPr>
                <w:noProof/>
                <w:webHidden/>
              </w:rPr>
              <w:tab/>
              <w:delText>14</w:delText>
            </w:r>
          </w:del>
        </w:p>
        <w:p w14:paraId="7E065EA9" w14:textId="6080E06C" w:rsidR="009A5489" w:rsidDel="005268BF" w:rsidRDefault="009A5489">
          <w:pPr>
            <w:pStyle w:val="TOC2"/>
            <w:rPr>
              <w:del w:id="174" w:author="Viswanath Maddali" w:date="2018-10-22T03:42:00Z"/>
              <w:noProof/>
              <w:sz w:val="22"/>
              <w:szCs w:val="22"/>
              <w:lang w:val="en-US"/>
            </w:rPr>
          </w:pPr>
          <w:del w:id="175" w:author="Viswanath Maddali" w:date="2018-10-22T03:42:00Z">
            <w:r w:rsidRPr="005268BF" w:rsidDel="005268BF">
              <w:rPr>
                <w:rFonts w:cs="Times New Roman"/>
                <w:noProof/>
                <w14:scene3d>
                  <w14:camera w14:prst="orthographicFront"/>
                  <w14:lightRig w14:rig="threePt" w14:dir="t">
                    <w14:rot w14:lat="0" w14:lon="0" w14:rev="0"/>
                  </w14:lightRig>
                </w14:scene3d>
                <w:rPrChange w:id="176" w:author="Viswanath Maddali" w:date="2018-10-22T03:42:00Z">
                  <w:rPr>
                    <w:rStyle w:val="Hyperlink"/>
                    <w:rFonts w:cs="Times New Roman"/>
                    <w:noProof/>
                    <w14:scene3d>
                      <w14:camera w14:prst="orthographicFront"/>
                      <w14:lightRig w14:rig="threePt" w14:dir="t">
                        <w14:rot w14:lat="0" w14:lon="0" w14:rev="0"/>
                      </w14:lightRig>
                    </w14:scene3d>
                  </w:rPr>
                </w:rPrChange>
              </w:rPr>
              <w:delText>5.1</w:delText>
            </w:r>
            <w:r w:rsidDel="005268BF">
              <w:rPr>
                <w:noProof/>
                <w:sz w:val="22"/>
                <w:szCs w:val="22"/>
                <w:lang w:val="en-US"/>
              </w:rPr>
              <w:tab/>
            </w:r>
            <w:r w:rsidRPr="005268BF" w:rsidDel="005268BF">
              <w:rPr>
                <w:noProof/>
                <w:rPrChange w:id="177" w:author="Viswanath Maddali" w:date="2018-10-22T03:42:00Z">
                  <w:rPr>
                    <w:rStyle w:val="Hyperlink"/>
                    <w:noProof/>
                  </w:rPr>
                </w:rPrChange>
              </w:rPr>
              <w:delText>Overview</w:delText>
            </w:r>
            <w:r w:rsidDel="005268BF">
              <w:rPr>
                <w:noProof/>
                <w:webHidden/>
              </w:rPr>
              <w:tab/>
              <w:delText>14</w:delText>
            </w:r>
          </w:del>
        </w:p>
        <w:p w14:paraId="556A7061" w14:textId="683EDD9C" w:rsidR="009A5489" w:rsidDel="005268BF" w:rsidRDefault="009A5489">
          <w:pPr>
            <w:pStyle w:val="TOC2"/>
            <w:rPr>
              <w:del w:id="178" w:author="Viswanath Maddali" w:date="2018-10-22T03:42:00Z"/>
              <w:noProof/>
              <w:sz w:val="22"/>
              <w:szCs w:val="22"/>
              <w:lang w:val="en-US"/>
            </w:rPr>
          </w:pPr>
          <w:del w:id="179" w:author="Viswanath Maddali" w:date="2018-10-22T03:42:00Z">
            <w:r w:rsidRPr="005268BF" w:rsidDel="005268BF">
              <w:rPr>
                <w:rFonts w:cs="Times New Roman"/>
                <w:noProof/>
                <w14:scene3d>
                  <w14:camera w14:prst="orthographicFront"/>
                  <w14:lightRig w14:rig="threePt" w14:dir="t">
                    <w14:rot w14:lat="0" w14:lon="0" w14:rev="0"/>
                  </w14:lightRig>
                </w14:scene3d>
                <w:rPrChange w:id="180" w:author="Viswanath Maddali" w:date="2018-10-22T03:42:00Z">
                  <w:rPr>
                    <w:rStyle w:val="Hyperlink"/>
                    <w:rFonts w:cs="Times New Roman"/>
                    <w:noProof/>
                    <w14:scene3d>
                      <w14:camera w14:prst="orthographicFront"/>
                      <w14:lightRig w14:rig="threePt" w14:dir="t">
                        <w14:rot w14:lat="0" w14:lon="0" w14:rev="0"/>
                      </w14:lightRig>
                    </w14:scene3d>
                  </w:rPr>
                </w:rPrChange>
              </w:rPr>
              <w:delText>5.2</w:delText>
            </w:r>
            <w:r w:rsidDel="005268BF">
              <w:rPr>
                <w:noProof/>
                <w:sz w:val="22"/>
                <w:szCs w:val="22"/>
                <w:lang w:val="en-US"/>
              </w:rPr>
              <w:tab/>
            </w:r>
            <w:r w:rsidRPr="005268BF" w:rsidDel="005268BF">
              <w:rPr>
                <w:noProof/>
                <w:rPrChange w:id="181" w:author="Viswanath Maddali" w:date="2018-10-22T03:42:00Z">
                  <w:rPr>
                    <w:rStyle w:val="Hyperlink"/>
                    <w:noProof/>
                  </w:rPr>
                </w:rPrChange>
              </w:rPr>
              <w:delText>UI Tier</w:delText>
            </w:r>
            <w:r w:rsidDel="005268BF">
              <w:rPr>
                <w:noProof/>
                <w:webHidden/>
              </w:rPr>
              <w:tab/>
              <w:delText>15</w:delText>
            </w:r>
          </w:del>
        </w:p>
        <w:p w14:paraId="6F662429" w14:textId="2F41B3D2" w:rsidR="009A5489" w:rsidDel="005268BF" w:rsidRDefault="009A5489">
          <w:pPr>
            <w:pStyle w:val="TOC2"/>
            <w:rPr>
              <w:del w:id="182" w:author="Viswanath Maddali" w:date="2018-10-22T03:42:00Z"/>
              <w:noProof/>
              <w:sz w:val="22"/>
              <w:szCs w:val="22"/>
              <w:lang w:val="en-US"/>
            </w:rPr>
          </w:pPr>
          <w:del w:id="183" w:author="Viswanath Maddali" w:date="2018-10-22T03:42:00Z">
            <w:r w:rsidRPr="005268BF" w:rsidDel="005268BF">
              <w:rPr>
                <w:rFonts w:cs="Times New Roman"/>
                <w:noProof/>
                <w14:scene3d>
                  <w14:camera w14:prst="orthographicFront"/>
                  <w14:lightRig w14:rig="threePt" w14:dir="t">
                    <w14:rot w14:lat="0" w14:lon="0" w14:rev="0"/>
                  </w14:lightRig>
                </w14:scene3d>
                <w:rPrChange w:id="184" w:author="Viswanath Maddali" w:date="2018-10-22T03:42:00Z">
                  <w:rPr>
                    <w:rStyle w:val="Hyperlink"/>
                    <w:rFonts w:cs="Times New Roman"/>
                    <w:noProof/>
                    <w14:scene3d>
                      <w14:camera w14:prst="orthographicFront"/>
                      <w14:lightRig w14:rig="threePt" w14:dir="t">
                        <w14:rot w14:lat="0" w14:lon="0" w14:rev="0"/>
                      </w14:lightRig>
                    </w14:scene3d>
                  </w:rPr>
                </w:rPrChange>
              </w:rPr>
              <w:delText>5.3</w:delText>
            </w:r>
            <w:r w:rsidDel="005268BF">
              <w:rPr>
                <w:noProof/>
                <w:sz w:val="22"/>
                <w:szCs w:val="22"/>
                <w:lang w:val="en-US"/>
              </w:rPr>
              <w:tab/>
            </w:r>
            <w:r w:rsidRPr="005268BF" w:rsidDel="005268BF">
              <w:rPr>
                <w:noProof/>
                <w:rPrChange w:id="185" w:author="Viswanath Maddali" w:date="2018-10-22T03:42:00Z">
                  <w:rPr>
                    <w:rStyle w:val="Hyperlink"/>
                    <w:noProof/>
                  </w:rPr>
                </w:rPrChange>
              </w:rPr>
              <w:delText>Presentation Tier</w:delText>
            </w:r>
            <w:r w:rsidDel="005268BF">
              <w:rPr>
                <w:noProof/>
                <w:webHidden/>
              </w:rPr>
              <w:tab/>
              <w:delText>16</w:delText>
            </w:r>
          </w:del>
        </w:p>
        <w:p w14:paraId="3C861A74" w14:textId="0A48C1F2" w:rsidR="009A5489" w:rsidDel="005268BF" w:rsidRDefault="009A5489">
          <w:pPr>
            <w:pStyle w:val="TOC2"/>
            <w:rPr>
              <w:del w:id="186" w:author="Viswanath Maddali" w:date="2018-10-22T03:42:00Z"/>
              <w:noProof/>
              <w:sz w:val="22"/>
              <w:szCs w:val="22"/>
              <w:lang w:val="en-US"/>
            </w:rPr>
          </w:pPr>
          <w:del w:id="187" w:author="Viswanath Maddali" w:date="2018-10-22T03:42:00Z">
            <w:r w:rsidRPr="005268BF" w:rsidDel="005268BF">
              <w:rPr>
                <w:rFonts w:cs="Times New Roman"/>
                <w:noProof/>
                <w14:scene3d>
                  <w14:camera w14:prst="orthographicFront"/>
                  <w14:lightRig w14:rig="threePt" w14:dir="t">
                    <w14:rot w14:lat="0" w14:lon="0" w14:rev="0"/>
                  </w14:lightRig>
                </w14:scene3d>
                <w:rPrChange w:id="188" w:author="Viswanath Maddali" w:date="2018-10-22T03:42:00Z">
                  <w:rPr>
                    <w:rStyle w:val="Hyperlink"/>
                    <w:rFonts w:cs="Times New Roman"/>
                    <w:noProof/>
                    <w14:scene3d>
                      <w14:camera w14:prst="orthographicFront"/>
                      <w14:lightRig w14:rig="threePt" w14:dir="t">
                        <w14:rot w14:lat="0" w14:lon="0" w14:rev="0"/>
                      </w14:lightRig>
                    </w14:scene3d>
                  </w:rPr>
                </w:rPrChange>
              </w:rPr>
              <w:delText>5.4</w:delText>
            </w:r>
            <w:r w:rsidDel="005268BF">
              <w:rPr>
                <w:noProof/>
                <w:sz w:val="22"/>
                <w:szCs w:val="22"/>
                <w:lang w:val="en-US"/>
              </w:rPr>
              <w:tab/>
            </w:r>
            <w:r w:rsidRPr="005268BF" w:rsidDel="005268BF">
              <w:rPr>
                <w:noProof/>
                <w:rPrChange w:id="189" w:author="Viswanath Maddali" w:date="2018-10-22T03:42:00Z">
                  <w:rPr>
                    <w:rStyle w:val="Hyperlink"/>
                    <w:noProof/>
                  </w:rPr>
                </w:rPrChange>
              </w:rPr>
              <w:delText>Business Tier</w:delText>
            </w:r>
            <w:r w:rsidDel="005268BF">
              <w:rPr>
                <w:noProof/>
                <w:webHidden/>
              </w:rPr>
              <w:tab/>
              <w:delText>16</w:delText>
            </w:r>
          </w:del>
        </w:p>
        <w:p w14:paraId="7FB19ACB" w14:textId="41ADF801" w:rsidR="009A5489" w:rsidDel="005268BF" w:rsidRDefault="009A5489">
          <w:pPr>
            <w:pStyle w:val="TOC2"/>
            <w:rPr>
              <w:del w:id="190" w:author="Viswanath Maddali" w:date="2018-10-22T03:42:00Z"/>
              <w:noProof/>
              <w:sz w:val="22"/>
              <w:szCs w:val="22"/>
              <w:lang w:val="en-US"/>
            </w:rPr>
          </w:pPr>
          <w:del w:id="191" w:author="Viswanath Maddali" w:date="2018-10-22T03:42:00Z">
            <w:r w:rsidRPr="005268BF" w:rsidDel="005268BF">
              <w:rPr>
                <w:rFonts w:cs="Times New Roman"/>
                <w:noProof/>
                <w14:scene3d>
                  <w14:camera w14:prst="orthographicFront"/>
                  <w14:lightRig w14:rig="threePt" w14:dir="t">
                    <w14:rot w14:lat="0" w14:lon="0" w14:rev="0"/>
                  </w14:lightRig>
                </w14:scene3d>
                <w:rPrChange w:id="192" w:author="Viswanath Maddali" w:date="2018-10-22T03:42:00Z">
                  <w:rPr>
                    <w:rStyle w:val="Hyperlink"/>
                    <w:rFonts w:cs="Times New Roman"/>
                    <w:noProof/>
                    <w14:scene3d>
                      <w14:camera w14:prst="orthographicFront"/>
                      <w14:lightRig w14:rig="threePt" w14:dir="t">
                        <w14:rot w14:lat="0" w14:lon="0" w14:rev="0"/>
                      </w14:lightRig>
                    </w14:scene3d>
                  </w:rPr>
                </w:rPrChange>
              </w:rPr>
              <w:delText>5.5</w:delText>
            </w:r>
            <w:r w:rsidDel="005268BF">
              <w:rPr>
                <w:noProof/>
                <w:sz w:val="22"/>
                <w:szCs w:val="22"/>
                <w:lang w:val="en-US"/>
              </w:rPr>
              <w:tab/>
            </w:r>
            <w:r w:rsidRPr="005268BF" w:rsidDel="005268BF">
              <w:rPr>
                <w:noProof/>
                <w:rPrChange w:id="193" w:author="Viswanath Maddali" w:date="2018-10-22T03:42:00Z">
                  <w:rPr>
                    <w:rStyle w:val="Hyperlink"/>
                    <w:noProof/>
                  </w:rPr>
                </w:rPrChange>
              </w:rPr>
              <w:delText>Integration Tier</w:delText>
            </w:r>
            <w:r w:rsidDel="005268BF">
              <w:rPr>
                <w:noProof/>
                <w:webHidden/>
              </w:rPr>
              <w:tab/>
              <w:delText>18</w:delText>
            </w:r>
          </w:del>
        </w:p>
        <w:p w14:paraId="5B8C68F6" w14:textId="79AC2D25" w:rsidR="009A5489" w:rsidDel="005268BF" w:rsidRDefault="009A5489">
          <w:pPr>
            <w:pStyle w:val="TOC2"/>
            <w:rPr>
              <w:del w:id="194" w:author="Viswanath Maddali" w:date="2018-10-22T03:42:00Z"/>
              <w:noProof/>
              <w:sz w:val="22"/>
              <w:szCs w:val="22"/>
              <w:lang w:val="en-US"/>
            </w:rPr>
          </w:pPr>
          <w:del w:id="195" w:author="Viswanath Maddali" w:date="2018-10-22T03:42:00Z">
            <w:r w:rsidRPr="005268BF" w:rsidDel="005268BF">
              <w:rPr>
                <w:rFonts w:cs="Times New Roman"/>
                <w:noProof/>
                <w14:scene3d>
                  <w14:camera w14:prst="orthographicFront"/>
                  <w14:lightRig w14:rig="threePt" w14:dir="t">
                    <w14:rot w14:lat="0" w14:lon="0" w14:rev="0"/>
                  </w14:lightRig>
                </w14:scene3d>
                <w:rPrChange w:id="196" w:author="Viswanath Maddali" w:date="2018-10-22T03:42:00Z">
                  <w:rPr>
                    <w:rStyle w:val="Hyperlink"/>
                    <w:rFonts w:cs="Times New Roman"/>
                    <w:noProof/>
                    <w14:scene3d>
                      <w14:camera w14:prst="orthographicFront"/>
                      <w14:lightRig w14:rig="threePt" w14:dir="t">
                        <w14:rot w14:lat="0" w14:lon="0" w14:rev="0"/>
                      </w14:lightRig>
                    </w14:scene3d>
                  </w:rPr>
                </w:rPrChange>
              </w:rPr>
              <w:delText>5.6</w:delText>
            </w:r>
            <w:r w:rsidDel="005268BF">
              <w:rPr>
                <w:noProof/>
                <w:sz w:val="22"/>
                <w:szCs w:val="22"/>
                <w:lang w:val="en-US"/>
              </w:rPr>
              <w:tab/>
            </w:r>
            <w:r w:rsidRPr="005268BF" w:rsidDel="005268BF">
              <w:rPr>
                <w:noProof/>
                <w:rPrChange w:id="197" w:author="Viswanath Maddali" w:date="2018-10-22T03:42:00Z">
                  <w:rPr>
                    <w:rStyle w:val="Hyperlink"/>
                    <w:noProof/>
                  </w:rPr>
                </w:rPrChange>
              </w:rPr>
              <w:delText>Duck Creek layer testing</w:delText>
            </w:r>
            <w:r w:rsidDel="005268BF">
              <w:rPr>
                <w:noProof/>
                <w:webHidden/>
              </w:rPr>
              <w:tab/>
              <w:delText>23</w:delText>
            </w:r>
          </w:del>
        </w:p>
        <w:p w14:paraId="34A39217" w14:textId="019A8418" w:rsidR="009A5489" w:rsidDel="005268BF" w:rsidRDefault="009A5489">
          <w:pPr>
            <w:pStyle w:val="TOC1"/>
            <w:rPr>
              <w:del w:id="198" w:author="Viswanath Maddali" w:date="2018-10-22T03:42:00Z"/>
              <w:noProof/>
              <w:sz w:val="22"/>
              <w:szCs w:val="22"/>
              <w:lang w:val="en-US"/>
            </w:rPr>
          </w:pPr>
          <w:del w:id="199" w:author="Viswanath Maddali" w:date="2018-10-22T03:42:00Z">
            <w:r w:rsidRPr="005268BF" w:rsidDel="005268BF">
              <w:rPr>
                <w:rFonts w:cs="Times New Roman"/>
                <w:noProof/>
                <w14:scene3d>
                  <w14:camera w14:prst="orthographicFront"/>
                  <w14:lightRig w14:rig="threePt" w14:dir="t">
                    <w14:rot w14:lat="0" w14:lon="0" w14:rev="0"/>
                  </w14:lightRig>
                </w14:scene3d>
                <w:rPrChange w:id="200" w:author="Viswanath Maddali" w:date="2018-10-22T03:42:00Z">
                  <w:rPr>
                    <w:rStyle w:val="Hyperlink"/>
                    <w:rFonts w:cs="Times New Roman"/>
                    <w:noProof/>
                    <w14:scene3d>
                      <w14:camera w14:prst="orthographicFront"/>
                      <w14:lightRig w14:rig="threePt" w14:dir="t">
                        <w14:rot w14:lat="0" w14:lon="0" w14:rev="0"/>
                      </w14:lightRig>
                    </w14:scene3d>
                  </w:rPr>
                </w:rPrChange>
              </w:rPr>
              <w:delText>6</w:delText>
            </w:r>
            <w:r w:rsidDel="005268BF">
              <w:rPr>
                <w:noProof/>
                <w:sz w:val="22"/>
                <w:szCs w:val="22"/>
                <w:lang w:val="en-US"/>
              </w:rPr>
              <w:tab/>
            </w:r>
            <w:r w:rsidRPr="005268BF" w:rsidDel="005268BF">
              <w:rPr>
                <w:noProof/>
                <w:rPrChange w:id="201" w:author="Viswanath Maddali" w:date="2018-10-22T03:42:00Z">
                  <w:rPr>
                    <w:rStyle w:val="Hyperlink"/>
                    <w:noProof/>
                  </w:rPr>
                </w:rPrChange>
              </w:rPr>
              <w:delText>Testing life cycle of a user story</w:delText>
            </w:r>
            <w:r w:rsidDel="005268BF">
              <w:rPr>
                <w:noProof/>
                <w:webHidden/>
              </w:rPr>
              <w:tab/>
              <w:delText>26</w:delText>
            </w:r>
          </w:del>
        </w:p>
        <w:p w14:paraId="02284557" w14:textId="1E19AD6A" w:rsidR="009A5489" w:rsidDel="005268BF" w:rsidRDefault="009A5489">
          <w:pPr>
            <w:pStyle w:val="TOC1"/>
            <w:rPr>
              <w:del w:id="202" w:author="Viswanath Maddali" w:date="2018-10-22T03:42:00Z"/>
              <w:noProof/>
              <w:sz w:val="22"/>
              <w:szCs w:val="22"/>
              <w:lang w:val="en-US"/>
            </w:rPr>
          </w:pPr>
          <w:del w:id="203"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04"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7</w:delText>
            </w:r>
            <w:r w:rsidDel="005268BF">
              <w:rPr>
                <w:noProof/>
                <w:sz w:val="22"/>
                <w:szCs w:val="22"/>
                <w:lang w:val="en-US"/>
              </w:rPr>
              <w:tab/>
            </w:r>
            <w:r w:rsidRPr="005268BF" w:rsidDel="005268BF">
              <w:rPr>
                <w:noProof/>
                <w:rPrChange w:id="205" w:author="Viswanath Maddali" w:date="2018-10-22T03:42:00Z">
                  <w:rPr>
                    <w:rStyle w:val="Hyperlink"/>
                    <w:noProof/>
                  </w:rPr>
                </w:rPrChange>
              </w:rPr>
              <w:delText>Types</w:delText>
            </w:r>
            <w:r w:rsidRPr="005268BF" w:rsidDel="005268BF">
              <w:rPr>
                <w:rFonts w:eastAsia="Times New Roman"/>
                <w:noProof/>
                <w:lang w:val="en-US"/>
                <w:rPrChange w:id="206" w:author="Viswanath Maddali" w:date="2018-10-22T03:42:00Z">
                  <w:rPr>
                    <w:rStyle w:val="Hyperlink"/>
                    <w:rFonts w:eastAsia="Times New Roman"/>
                    <w:noProof/>
                    <w:lang w:val="en-US"/>
                  </w:rPr>
                </w:rPrChange>
              </w:rPr>
              <w:delText xml:space="preserve"> of tests</w:delText>
            </w:r>
            <w:r w:rsidDel="005268BF">
              <w:rPr>
                <w:noProof/>
                <w:webHidden/>
              </w:rPr>
              <w:tab/>
              <w:delText>29</w:delText>
            </w:r>
          </w:del>
        </w:p>
        <w:p w14:paraId="5DF8CAEF" w14:textId="425B9257" w:rsidR="009A5489" w:rsidDel="005268BF" w:rsidRDefault="009A5489">
          <w:pPr>
            <w:pStyle w:val="TOC2"/>
            <w:rPr>
              <w:del w:id="207" w:author="Viswanath Maddali" w:date="2018-10-22T03:42:00Z"/>
              <w:noProof/>
              <w:sz w:val="22"/>
              <w:szCs w:val="22"/>
              <w:lang w:val="en-US"/>
            </w:rPr>
          </w:pPr>
          <w:del w:id="208"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09"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7.1</w:delText>
            </w:r>
            <w:r w:rsidDel="005268BF">
              <w:rPr>
                <w:noProof/>
                <w:sz w:val="22"/>
                <w:szCs w:val="22"/>
                <w:lang w:val="en-US"/>
              </w:rPr>
              <w:tab/>
            </w:r>
            <w:r w:rsidRPr="005268BF" w:rsidDel="005268BF">
              <w:rPr>
                <w:noProof/>
                <w:lang w:val="en-US"/>
                <w:rPrChange w:id="210" w:author="Viswanath Maddali" w:date="2018-10-22T03:42:00Z">
                  <w:rPr>
                    <w:rStyle w:val="Hyperlink"/>
                    <w:noProof/>
                    <w:lang w:val="en-US"/>
                  </w:rPr>
                </w:rPrChange>
              </w:rPr>
              <w:delText>UI</w:delText>
            </w:r>
            <w:r w:rsidDel="005268BF">
              <w:rPr>
                <w:noProof/>
                <w:webHidden/>
              </w:rPr>
              <w:tab/>
              <w:delText>29</w:delText>
            </w:r>
          </w:del>
        </w:p>
        <w:p w14:paraId="2C8E12BC" w14:textId="3688850B" w:rsidR="009A5489" w:rsidDel="005268BF" w:rsidRDefault="009A5489">
          <w:pPr>
            <w:pStyle w:val="TOC2"/>
            <w:rPr>
              <w:del w:id="211" w:author="Viswanath Maddali" w:date="2018-10-22T03:42:00Z"/>
              <w:noProof/>
              <w:sz w:val="22"/>
              <w:szCs w:val="22"/>
              <w:lang w:val="en-US"/>
            </w:rPr>
          </w:pPr>
          <w:del w:id="212"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13"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7.2</w:delText>
            </w:r>
            <w:r w:rsidDel="005268BF">
              <w:rPr>
                <w:noProof/>
                <w:sz w:val="22"/>
                <w:szCs w:val="22"/>
                <w:lang w:val="en-US"/>
              </w:rPr>
              <w:tab/>
            </w:r>
            <w:r w:rsidRPr="005268BF" w:rsidDel="005268BF">
              <w:rPr>
                <w:noProof/>
                <w:lang w:val="en-US"/>
                <w:rPrChange w:id="214" w:author="Viswanath Maddali" w:date="2018-10-22T03:42:00Z">
                  <w:rPr>
                    <w:rStyle w:val="Hyperlink"/>
                    <w:noProof/>
                    <w:lang w:val="en-US"/>
                  </w:rPr>
                </w:rPrChange>
              </w:rPr>
              <w:delText>Micro Services</w:delText>
            </w:r>
            <w:r w:rsidDel="005268BF">
              <w:rPr>
                <w:noProof/>
                <w:webHidden/>
              </w:rPr>
              <w:tab/>
              <w:delText>30</w:delText>
            </w:r>
          </w:del>
        </w:p>
        <w:p w14:paraId="617193F5" w14:textId="76A89943" w:rsidR="009A5489" w:rsidDel="005268BF" w:rsidRDefault="009A5489">
          <w:pPr>
            <w:pStyle w:val="TOC2"/>
            <w:rPr>
              <w:del w:id="215" w:author="Viswanath Maddali" w:date="2018-10-22T03:42:00Z"/>
              <w:noProof/>
              <w:sz w:val="22"/>
              <w:szCs w:val="22"/>
              <w:lang w:val="en-US"/>
            </w:rPr>
          </w:pPr>
          <w:del w:id="216"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17"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7.3</w:delText>
            </w:r>
            <w:r w:rsidDel="005268BF">
              <w:rPr>
                <w:noProof/>
                <w:sz w:val="22"/>
                <w:szCs w:val="22"/>
                <w:lang w:val="en-US"/>
              </w:rPr>
              <w:tab/>
            </w:r>
            <w:r w:rsidRPr="005268BF" w:rsidDel="005268BF">
              <w:rPr>
                <w:noProof/>
                <w:lang w:val="en-US"/>
                <w:rPrChange w:id="218" w:author="Viswanath Maddali" w:date="2018-10-22T03:42:00Z">
                  <w:rPr>
                    <w:rStyle w:val="Hyperlink"/>
                    <w:noProof/>
                    <w:lang w:val="en-US"/>
                  </w:rPr>
                </w:rPrChange>
              </w:rPr>
              <w:delText>Rating</w:delText>
            </w:r>
            <w:r w:rsidDel="005268BF">
              <w:rPr>
                <w:noProof/>
                <w:webHidden/>
              </w:rPr>
              <w:tab/>
              <w:delText>30</w:delText>
            </w:r>
          </w:del>
        </w:p>
        <w:p w14:paraId="5D45F9CA" w14:textId="1852D083" w:rsidR="009A5489" w:rsidDel="005268BF" w:rsidRDefault="009A5489">
          <w:pPr>
            <w:pStyle w:val="TOC2"/>
            <w:rPr>
              <w:del w:id="219" w:author="Viswanath Maddali" w:date="2018-10-22T03:42:00Z"/>
              <w:noProof/>
              <w:sz w:val="22"/>
              <w:szCs w:val="22"/>
              <w:lang w:val="en-US"/>
            </w:rPr>
          </w:pPr>
          <w:del w:id="220"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21"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7.4</w:delText>
            </w:r>
            <w:r w:rsidDel="005268BF">
              <w:rPr>
                <w:noProof/>
                <w:sz w:val="22"/>
                <w:szCs w:val="22"/>
                <w:lang w:val="en-US"/>
              </w:rPr>
              <w:tab/>
            </w:r>
            <w:r w:rsidRPr="005268BF" w:rsidDel="005268BF">
              <w:rPr>
                <w:noProof/>
                <w:lang w:val="en-US"/>
                <w:rPrChange w:id="222" w:author="Viswanath Maddali" w:date="2018-10-22T03:42:00Z">
                  <w:rPr>
                    <w:rStyle w:val="Hyperlink"/>
                    <w:noProof/>
                    <w:lang w:val="en-US"/>
                  </w:rPr>
                </w:rPrChange>
              </w:rPr>
              <w:delText>Forms</w:delText>
            </w:r>
            <w:r w:rsidDel="005268BF">
              <w:rPr>
                <w:noProof/>
                <w:webHidden/>
              </w:rPr>
              <w:tab/>
              <w:delText>31</w:delText>
            </w:r>
          </w:del>
        </w:p>
        <w:p w14:paraId="608CA7C7" w14:textId="7C38F8A3" w:rsidR="009A5489" w:rsidDel="005268BF" w:rsidRDefault="009A5489">
          <w:pPr>
            <w:pStyle w:val="TOC2"/>
            <w:rPr>
              <w:del w:id="223" w:author="Viswanath Maddali" w:date="2018-10-22T03:42:00Z"/>
              <w:noProof/>
              <w:sz w:val="22"/>
              <w:szCs w:val="22"/>
              <w:lang w:val="en-US"/>
            </w:rPr>
          </w:pPr>
          <w:del w:id="224"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25"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7.5</w:delText>
            </w:r>
            <w:r w:rsidDel="005268BF">
              <w:rPr>
                <w:noProof/>
                <w:sz w:val="22"/>
                <w:szCs w:val="22"/>
                <w:lang w:val="en-US"/>
              </w:rPr>
              <w:tab/>
            </w:r>
            <w:r w:rsidRPr="005268BF" w:rsidDel="005268BF">
              <w:rPr>
                <w:noProof/>
                <w:lang w:val="en-US"/>
                <w:rPrChange w:id="226" w:author="Viswanath Maddali" w:date="2018-10-22T03:42:00Z">
                  <w:rPr>
                    <w:rStyle w:val="Hyperlink"/>
                    <w:noProof/>
                    <w:lang w:val="en-US"/>
                  </w:rPr>
                </w:rPrChange>
              </w:rPr>
              <w:delText>Data conversion</w:delText>
            </w:r>
            <w:r w:rsidDel="005268BF">
              <w:rPr>
                <w:noProof/>
                <w:webHidden/>
              </w:rPr>
              <w:tab/>
              <w:delText>32</w:delText>
            </w:r>
          </w:del>
        </w:p>
        <w:p w14:paraId="0F0D5EA1" w14:textId="4B763EAD" w:rsidR="009A5489" w:rsidDel="005268BF" w:rsidRDefault="009A5489">
          <w:pPr>
            <w:pStyle w:val="TOC2"/>
            <w:rPr>
              <w:del w:id="227" w:author="Viswanath Maddali" w:date="2018-10-22T03:42:00Z"/>
              <w:noProof/>
              <w:sz w:val="22"/>
              <w:szCs w:val="22"/>
              <w:lang w:val="en-US"/>
            </w:rPr>
          </w:pPr>
          <w:del w:id="228"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29"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7.6</w:delText>
            </w:r>
            <w:r w:rsidDel="005268BF">
              <w:rPr>
                <w:noProof/>
                <w:sz w:val="22"/>
                <w:szCs w:val="22"/>
                <w:lang w:val="en-US"/>
              </w:rPr>
              <w:tab/>
            </w:r>
            <w:r w:rsidRPr="005268BF" w:rsidDel="005268BF">
              <w:rPr>
                <w:noProof/>
                <w:lang w:val="en-US"/>
                <w:rPrChange w:id="230" w:author="Viswanath Maddali" w:date="2018-10-22T03:42:00Z">
                  <w:rPr>
                    <w:rStyle w:val="Hyperlink"/>
                    <w:noProof/>
                    <w:lang w:val="en-US"/>
                  </w:rPr>
                </w:rPrChange>
              </w:rPr>
              <w:delText>Smoke, and Regression – Smart, Mini and Full regression</w:delText>
            </w:r>
            <w:r w:rsidDel="005268BF">
              <w:rPr>
                <w:noProof/>
                <w:webHidden/>
              </w:rPr>
              <w:tab/>
              <w:delText>32</w:delText>
            </w:r>
          </w:del>
        </w:p>
        <w:p w14:paraId="0EF3F818" w14:textId="1282ADD8" w:rsidR="009A5489" w:rsidDel="005268BF" w:rsidRDefault="009A5489">
          <w:pPr>
            <w:pStyle w:val="TOC2"/>
            <w:rPr>
              <w:del w:id="231" w:author="Viswanath Maddali" w:date="2018-10-22T03:42:00Z"/>
              <w:noProof/>
              <w:sz w:val="22"/>
              <w:szCs w:val="22"/>
              <w:lang w:val="en-US"/>
            </w:rPr>
          </w:pPr>
          <w:del w:id="232"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33"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7.7</w:delText>
            </w:r>
            <w:r w:rsidDel="005268BF">
              <w:rPr>
                <w:noProof/>
                <w:sz w:val="22"/>
                <w:szCs w:val="22"/>
                <w:lang w:val="en-US"/>
              </w:rPr>
              <w:tab/>
            </w:r>
            <w:r w:rsidRPr="005268BF" w:rsidDel="005268BF">
              <w:rPr>
                <w:noProof/>
                <w:lang w:val="en-US"/>
                <w:rPrChange w:id="234" w:author="Viswanath Maddali" w:date="2018-10-22T03:42:00Z">
                  <w:rPr>
                    <w:rStyle w:val="Hyperlink"/>
                    <w:noProof/>
                    <w:lang w:val="en-US"/>
                  </w:rPr>
                </w:rPrChange>
              </w:rPr>
              <w:delText>Performance testing</w:delText>
            </w:r>
            <w:r w:rsidDel="005268BF">
              <w:rPr>
                <w:noProof/>
                <w:webHidden/>
              </w:rPr>
              <w:tab/>
              <w:delText>37</w:delText>
            </w:r>
          </w:del>
        </w:p>
        <w:p w14:paraId="40816DA3" w14:textId="103B2EE0" w:rsidR="009A5489" w:rsidDel="005268BF" w:rsidRDefault="009A5489">
          <w:pPr>
            <w:pStyle w:val="TOC2"/>
            <w:rPr>
              <w:del w:id="235" w:author="Viswanath Maddali" w:date="2018-10-22T03:42:00Z"/>
              <w:noProof/>
              <w:sz w:val="22"/>
              <w:szCs w:val="22"/>
              <w:lang w:val="en-US"/>
            </w:rPr>
          </w:pPr>
          <w:del w:id="236"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37"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7.8</w:delText>
            </w:r>
            <w:r w:rsidDel="005268BF">
              <w:rPr>
                <w:noProof/>
                <w:sz w:val="22"/>
                <w:szCs w:val="22"/>
                <w:lang w:val="en-US"/>
              </w:rPr>
              <w:tab/>
            </w:r>
            <w:r w:rsidRPr="005268BF" w:rsidDel="005268BF">
              <w:rPr>
                <w:noProof/>
                <w:lang w:val="en-US"/>
                <w:rPrChange w:id="238" w:author="Viswanath Maddali" w:date="2018-10-22T03:42:00Z">
                  <w:rPr>
                    <w:rStyle w:val="Hyperlink"/>
                    <w:noProof/>
                    <w:lang w:val="en-US"/>
                  </w:rPr>
                </w:rPrChange>
              </w:rPr>
              <w:delText>End-End testing</w:delText>
            </w:r>
            <w:r w:rsidDel="005268BF">
              <w:rPr>
                <w:noProof/>
                <w:webHidden/>
              </w:rPr>
              <w:tab/>
              <w:delText>37</w:delText>
            </w:r>
          </w:del>
        </w:p>
        <w:p w14:paraId="4057D38B" w14:textId="6F38EDBE" w:rsidR="009A5489" w:rsidDel="005268BF" w:rsidRDefault="009A5489">
          <w:pPr>
            <w:pStyle w:val="TOC2"/>
            <w:rPr>
              <w:del w:id="239" w:author="Viswanath Maddali" w:date="2018-10-22T03:42:00Z"/>
              <w:noProof/>
              <w:sz w:val="22"/>
              <w:szCs w:val="22"/>
              <w:lang w:val="en-US"/>
            </w:rPr>
          </w:pPr>
          <w:del w:id="240"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41"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7.9</w:delText>
            </w:r>
            <w:r w:rsidDel="005268BF">
              <w:rPr>
                <w:noProof/>
                <w:sz w:val="22"/>
                <w:szCs w:val="22"/>
                <w:lang w:val="en-US"/>
              </w:rPr>
              <w:tab/>
            </w:r>
            <w:r w:rsidRPr="005268BF" w:rsidDel="005268BF">
              <w:rPr>
                <w:noProof/>
                <w:lang w:val="en-US"/>
                <w:rPrChange w:id="242" w:author="Viswanath Maddali" w:date="2018-10-22T03:42:00Z">
                  <w:rPr>
                    <w:rStyle w:val="Hyperlink"/>
                    <w:noProof/>
                    <w:lang w:val="en-US"/>
                  </w:rPr>
                </w:rPrChange>
              </w:rPr>
              <w:delText>UAT</w:delText>
            </w:r>
            <w:r w:rsidDel="005268BF">
              <w:rPr>
                <w:noProof/>
                <w:webHidden/>
              </w:rPr>
              <w:tab/>
              <w:delText>39</w:delText>
            </w:r>
          </w:del>
        </w:p>
        <w:p w14:paraId="045B405C" w14:textId="45AF5567" w:rsidR="009A5489" w:rsidDel="005268BF" w:rsidRDefault="009A5489">
          <w:pPr>
            <w:pStyle w:val="TOC1"/>
            <w:rPr>
              <w:del w:id="243" w:author="Viswanath Maddali" w:date="2018-10-22T03:42:00Z"/>
              <w:noProof/>
              <w:sz w:val="22"/>
              <w:szCs w:val="22"/>
              <w:lang w:val="en-US"/>
            </w:rPr>
          </w:pPr>
          <w:del w:id="244"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45"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8</w:delText>
            </w:r>
            <w:r w:rsidDel="005268BF">
              <w:rPr>
                <w:noProof/>
                <w:sz w:val="22"/>
                <w:szCs w:val="22"/>
                <w:lang w:val="en-US"/>
              </w:rPr>
              <w:tab/>
            </w:r>
            <w:r w:rsidRPr="005268BF" w:rsidDel="005268BF">
              <w:rPr>
                <w:noProof/>
                <w:rPrChange w:id="246" w:author="Viswanath Maddali" w:date="2018-10-22T03:42:00Z">
                  <w:rPr>
                    <w:rStyle w:val="Hyperlink"/>
                    <w:noProof/>
                  </w:rPr>
                </w:rPrChange>
              </w:rPr>
              <w:delText>Environments and tests conducted</w:delText>
            </w:r>
            <w:r w:rsidDel="005268BF">
              <w:rPr>
                <w:noProof/>
                <w:webHidden/>
              </w:rPr>
              <w:tab/>
              <w:delText>44</w:delText>
            </w:r>
          </w:del>
        </w:p>
        <w:p w14:paraId="3BC0BA20" w14:textId="06026700" w:rsidR="009A5489" w:rsidDel="005268BF" w:rsidRDefault="009A5489">
          <w:pPr>
            <w:pStyle w:val="TOC1"/>
            <w:rPr>
              <w:del w:id="247" w:author="Viswanath Maddali" w:date="2018-10-22T03:42:00Z"/>
              <w:noProof/>
              <w:sz w:val="22"/>
              <w:szCs w:val="22"/>
              <w:lang w:val="en-US"/>
            </w:rPr>
          </w:pPr>
          <w:del w:id="248"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49"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9</w:delText>
            </w:r>
            <w:r w:rsidDel="005268BF">
              <w:rPr>
                <w:noProof/>
                <w:sz w:val="22"/>
                <w:szCs w:val="22"/>
                <w:lang w:val="en-US"/>
              </w:rPr>
              <w:tab/>
            </w:r>
            <w:r w:rsidRPr="005268BF" w:rsidDel="005268BF">
              <w:rPr>
                <w:rFonts w:eastAsia="Times New Roman"/>
                <w:noProof/>
                <w:lang w:val="en-US"/>
                <w:rPrChange w:id="250" w:author="Viswanath Maddali" w:date="2018-10-22T03:42:00Z">
                  <w:rPr>
                    <w:rStyle w:val="Hyperlink"/>
                    <w:rFonts w:eastAsia="Times New Roman"/>
                    <w:noProof/>
                    <w:lang w:val="en-US"/>
                  </w:rPr>
                </w:rPrChange>
              </w:rPr>
              <w:delText>Test data management</w:delText>
            </w:r>
            <w:r w:rsidDel="005268BF">
              <w:rPr>
                <w:noProof/>
                <w:webHidden/>
              </w:rPr>
              <w:tab/>
              <w:delText>45</w:delText>
            </w:r>
          </w:del>
        </w:p>
        <w:p w14:paraId="6BB13A02" w14:textId="056BAF3A" w:rsidR="009A5489" w:rsidDel="005268BF" w:rsidRDefault="009A5489">
          <w:pPr>
            <w:pStyle w:val="TOC2"/>
            <w:rPr>
              <w:del w:id="251" w:author="Viswanath Maddali" w:date="2018-10-22T03:42:00Z"/>
              <w:noProof/>
              <w:sz w:val="22"/>
              <w:szCs w:val="22"/>
              <w:lang w:val="en-US"/>
            </w:rPr>
          </w:pPr>
          <w:del w:id="252"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53"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9.1</w:delText>
            </w:r>
            <w:r w:rsidDel="005268BF">
              <w:rPr>
                <w:noProof/>
                <w:sz w:val="22"/>
                <w:szCs w:val="22"/>
                <w:lang w:val="en-US"/>
              </w:rPr>
              <w:tab/>
            </w:r>
            <w:r w:rsidRPr="005268BF" w:rsidDel="005268BF">
              <w:rPr>
                <w:noProof/>
                <w:lang w:val="en-US"/>
                <w:rPrChange w:id="254" w:author="Viswanath Maddali" w:date="2018-10-22T03:42:00Z">
                  <w:rPr>
                    <w:rStyle w:val="Hyperlink"/>
                    <w:noProof/>
                    <w:lang w:val="en-US"/>
                  </w:rPr>
                </w:rPrChange>
              </w:rPr>
              <w:delText>Technical a</w:delText>
            </w:r>
            <w:r w:rsidRPr="005268BF" w:rsidDel="005268BF">
              <w:rPr>
                <w:rFonts w:eastAsia="Times New Roman"/>
                <w:noProof/>
                <w:lang w:val="en-US"/>
                <w:rPrChange w:id="255" w:author="Viswanath Maddali" w:date="2018-10-22T03:42:00Z">
                  <w:rPr>
                    <w:rStyle w:val="Hyperlink"/>
                    <w:rFonts w:eastAsia="Times New Roman"/>
                    <w:noProof/>
                    <w:lang w:val="en-US"/>
                  </w:rPr>
                </w:rPrChange>
              </w:rPr>
              <w:delText>rchitecture diagram</w:delText>
            </w:r>
            <w:r w:rsidDel="005268BF">
              <w:rPr>
                <w:noProof/>
                <w:webHidden/>
              </w:rPr>
              <w:tab/>
              <w:delText>45</w:delText>
            </w:r>
          </w:del>
        </w:p>
        <w:p w14:paraId="090B5D82" w14:textId="71FD6374" w:rsidR="009A5489" w:rsidDel="005268BF" w:rsidRDefault="009A5489">
          <w:pPr>
            <w:pStyle w:val="TOC2"/>
            <w:rPr>
              <w:del w:id="256" w:author="Viswanath Maddali" w:date="2018-10-22T03:42:00Z"/>
              <w:noProof/>
              <w:sz w:val="22"/>
              <w:szCs w:val="22"/>
              <w:lang w:val="en-US"/>
            </w:rPr>
          </w:pPr>
          <w:del w:id="257"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58"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9.2</w:delText>
            </w:r>
            <w:r w:rsidDel="005268BF">
              <w:rPr>
                <w:noProof/>
                <w:sz w:val="22"/>
                <w:szCs w:val="22"/>
                <w:lang w:val="en-US"/>
              </w:rPr>
              <w:tab/>
            </w:r>
            <w:r w:rsidRPr="005268BF" w:rsidDel="005268BF">
              <w:rPr>
                <w:noProof/>
                <w:lang w:val="en-US"/>
                <w:rPrChange w:id="259" w:author="Viswanath Maddali" w:date="2018-10-22T03:42:00Z">
                  <w:rPr>
                    <w:rStyle w:val="Hyperlink"/>
                    <w:noProof/>
                    <w:lang w:val="en-US"/>
                  </w:rPr>
                </w:rPrChange>
              </w:rPr>
              <w:delText>Data masking</w:delText>
            </w:r>
            <w:r w:rsidDel="005268BF">
              <w:rPr>
                <w:noProof/>
                <w:webHidden/>
              </w:rPr>
              <w:tab/>
              <w:delText>46</w:delText>
            </w:r>
          </w:del>
        </w:p>
        <w:p w14:paraId="140F0498" w14:textId="2ACD08C9" w:rsidR="009A5489" w:rsidDel="005268BF" w:rsidRDefault="009A5489">
          <w:pPr>
            <w:pStyle w:val="TOC2"/>
            <w:rPr>
              <w:del w:id="260" w:author="Viswanath Maddali" w:date="2018-10-22T03:42:00Z"/>
              <w:noProof/>
              <w:sz w:val="22"/>
              <w:szCs w:val="22"/>
              <w:lang w:val="en-US"/>
            </w:rPr>
          </w:pPr>
          <w:del w:id="261"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62"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9.3</w:delText>
            </w:r>
            <w:r w:rsidDel="005268BF">
              <w:rPr>
                <w:noProof/>
                <w:sz w:val="22"/>
                <w:szCs w:val="22"/>
                <w:lang w:val="en-US"/>
              </w:rPr>
              <w:tab/>
            </w:r>
            <w:r w:rsidRPr="005268BF" w:rsidDel="005268BF">
              <w:rPr>
                <w:noProof/>
                <w:lang w:val="en-US"/>
                <w:rPrChange w:id="263" w:author="Viswanath Maddali" w:date="2018-10-22T03:42:00Z">
                  <w:rPr>
                    <w:rStyle w:val="Hyperlink"/>
                    <w:noProof/>
                    <w:lang w:val="en-US"/>
                  </w:rPr>
                </w:rPrChange>
              </w:rPr>
              <w:delText>Stub data in lower environments and utilize true integration data later</w:delText>
            </w:r>
            <w:r w:rsidDel="005268BF">
              <w:rPr>
                <w:noProof/>
                <w:webHidden/>
              </w:rPr>
              <w:tab/>
              <w:delText>47</w:delText>
            </w:r>
          </w:del>
        </w:p>
        <w:p w14:paraId="1F2FEFD2" w14:textId="74B364D4" w:rsidR="009A5489" w:rsidDel="005268BF" w:rsidRDefault="009A5489">
          <w:pPr>
            <w:pStyle w:val="TOC2"/>
            <w:rPr>
              <w:del w:id="264" w:author="Viswanath Maddali" w:date="2018-10-22T03:42:00Z"/>
              <w:noProof/>
              <w:sz w:val="22"/>
              <w:szCs w:val="22"/>
              <w:lang w:val="en-US"/>
            </w:rPr>
          </w:pPr>
          <w:del w:id="265"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66"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9.4</w:delText>
            </w:r>
            <w:r w:rsidDel="005268BF">
              <w:rPr>
                <w:noProof/>
                <w:sz w:val="22"/>
                <w:szCs w:val="22"/>
                <w:lang w:val="en-US"/>
              </w:rPr>
              <w:tab/>
            </w:r>
            <w:r w:rsidRPr="005268BF" w:rsidDel="005268BF">
              <w:rPr>
                <w:noProof/>
                <w:lang w:val="en-US"/>
                <w:rPrChange w:id="267" w:author="Viswanath Maddali" w:date="2018-10-22T03:42:00Z">
                  <w:rPr>
                    <w:rStyle w:val="Hyperlink"/>
                    <w:noProof/>
                    <w:lang w:val="en-US"/>
                  </w:rPr>
                </w:rPrChange>
              </w:rPr>
              <w:delText>Synthetic data generation</w:delText>
            </w:r>
            <w:r w:rsidDel="005268BF">
              <w:rPr>
                <w:noProof/>
                <w:webHidden/>
              </w:rPr>
              <w:tab/>
              <w:delText>47</w:delText>
            </w:r>
          </w:del>
        </w:p>
        <w:p w14:paraId="0D101266" w14:textId="1FE4D05C" w:rsidR="009A5489" w:rsidDel="005268BF" w:rsidRDefault="009A5489">
          <w:pPr>
            <w:pStyle w:val="TOC2"/>
            <w:rPr>
              <w:del w:id="268" w:author="Viswanath Maddali" w:date="2018-10-22T03:42:00Z"/>
              <w:noProof/>
              <w:sz w:val="22"/>
              <w:szCs w:val="22"/>
              <w:lang w:val="en-US"/>
            </w:rPr>
          </w:pPr>
          <w:del w:id="269" w:author="Viswanath Maddali" w:date="2018-10-22T03:42:00Z">
            <w:r w:rsidRPr="005268BF" w:rsidDel="005268BF">
              <w:rPr>
                <w:rFonts w:cs="Times New Roman"/>
                <w:noProof/>
                <w:lang w:val="en-US"/>
                <w14:scene3d>
                  <w14:camera w14:prst="orthographicFront"/>
                  <w14:lightRig w14:rig="threePt" w14:dir="t">
                    <w14:rot w14:lat="0" w14:lon="0" w14:rev="0"/>
                  </w14:lightRig>
                </w14:scene3d>
                <w:rPrChange w:id="270" w:author="Viswanath Maddali" w:date="2018-10-22T03:42:00Z">
                  <w:rPr>
                    <w:rStyle w:val="Hyperlink"/>
                    <w:rFonts w:cs="Times New Roman"/>
                    <w:noProof/>
                    <w:lang w:val="en-US"/>
                    <w14:scene3d>
                      <w14:camera w14:prst="orthographicFront"/>
                      <w14:lightRig w14:rig="threePt" w14:dir="t">
                        <w14:rot w14:lat="0" w14:lon="0" w14:rev="0"/>
                      </w14:lightRig>
                    </w14:scene3d>
                  </w:rPr>
                </w:rPrChange>
              </w:rPr>
              <w:delText>9.5</w:delText>
            </w:r>
            <w:r w:rsidDel="005268BF">
              <w:rPr>
                <w:noProof/>
                <w:sz w:val="22"/>
                <w:szCs w:val="22"/>
                <w:lang w:val="en-US"/>
              </w:rPr>
              <w:tab/>
            </w:r>
            <w:r w:rsidRPr="005268BF" w:rsidDel="005268BF">
              <w:rPr>
                <w:noProof/>
                <w:lang w:val="en-US"/>
                <w:rPrChange w:id="271" w:author="Viswanath Maddali" w:date="2018-10-22T03:42:00Z">
                  <w:rPr>
                    <w:rStyle w:val="Hyperlink"/>
                    <w:noProof/>
                    <w:lang w:val="en-US"/>
                  </w:rPr>
                </w:rPrChange>
              </w:rPr>
              <w:delText>Data refresh</w:delText>
            </w:r>
            <w:r w:rsidDel="005268BF">
              <w:rPr>
                <w:noProof/>
                <w:webHidden/>
              </w:rPr>
              <w:tab/>
              <w:delText>48</w:delText>
            </w:r>
          </w:del>
        </w:p>
        <w:p w14:paraId="3C9E94FE" w14:textId="6426777F" w:rsidR="009A5489" w:rsidDel="005268BF" w:rsidRDefault="009A5489">
          <w:pPr>
            <w:pStyle w:val="TOC1"/>
            <w:rPr>
              <w:del w:id="272" w:author="Viswanath Maddali" w:date="2018-10-22T03:42:00Z"/>
              <w:noProof/>
              <w:sz w:val="22"/>
              <w:szCs w:val="22"/>
              <w:lang w:val="en-US"/>
            </w:rPr>
          </w:pPr>
          <w:del w:id="273"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74"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10</w:delText>
            </w:r>
            <w:r w:rsidDel="005268BF">
              <w:rPr>
                <w:noProof/>
                <w:sz w:val="22"/>
                <w:szCs w:val="22"/>
                <w:lang w:val="en-US"/>
              </w:rPr>
              <w:tab/>
            </w:r>
            <w:r w:rsidRPr="005268BF" w:rsidDel="005268BF">
              <w:rPr>
                <w:rFonts w:eastAsia="Times New Roman"/>
                <w:noProof/>
                <w:lang w:val="en-US"/>
                <w:rPrChange w:id="275" w:author="Viswanath Maddali" w:date="2018-10-22T03:42:00Z">
                  <w:rPr>
                    <w:rStyle w:val="Hyperlink"/>
                    <w:rFonts w:eastAsia="Times New Roman"/>
                    <w:noProof/>
                    <w:lang w:val="en-US"/>
                  </w:rPr>
                </w:rPrChange>
              </w:rPr>
              <w:delText>Metrics and Reporting</w:delText>
            </w:r>
            <w:r w:rsidDel="005268BF">
              <w:rPr>
                <w:noProof/>
                <w:webHidden/>
              </w:rPr>
              <w:tab/>
              <w:delText>49</w:delText>
            </w:r>
          </w:del>
        </w:p>
        <w:p w14:paraId="2AC6A81F" w14:textId="3295B06D" w:rsidR="009A5489" w:rsidDel="005268BF" w:rsidRDefault="009A5489">
          <w:pPr>
            <w:pStyle w:val="TOC1"/>
            <w:rPr>
              <w:del w:id="276" w:author="Viswanath Maddali" w:date="2018-10-22T03:42:00Z"/>
              <w:noProof/>
              <w:sz w:val="22"/>
              <w:szCs w:val="22"/>
              <w:lang w:val="en-US"/>
            </w:rPr>
          </w:pPr>
          <w:del w:id="277"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78"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11</w:delText>
            </w:r>
            <w:r w:rsidDel="005268BF">
              <w:rPr>
                <w:noProof/>
                <w:sz w:val="22"/>
                <w:szCs w:val="22"/>
                <w:lang w:val="en-US"/>
              </w:rPr>
              <w:tab/>
            </w:r>
            <w:r w:rsidRPr="005268BF" w:rsidDel="005268BF">
              <w:rPr>
                <w:rFonts w:eastAsia="Times New Roman"/>
                <w:noProof/>
                <w:lang w:val="en-US"/>
                <w:rPrChange w:id="279" w:author="Viswanath Maddali" w:date="2018-10-22T03:42:00Z">
                  <w:rPr>
                    <w:rStyle w:val="Hyperlink"/>
                    <w:rFonts w:eastAsia="Times New Roman"/>
                    <w:noProof/>
                    <w:lang w:val="en-US"/>
                  </w:rPr>
                </w:rPrChange>
              </w:rPr>
              <w:delText>Traceability</w:delText>
            </w:r>
            <w:r w:rsidDel="005268BF">
              <w:rPr>
                <w:noProof/>
                <w:webHidden/>
              </w:rPr>
              <w:tab/>
              <w:delText>51</w:delText>
            </w:r>
          </w:del>
        </w:p>
        <w:p w14:paraId="222C6A8E" w14:textId="6D2DB8C8" w:rsidR="009A5489" w:rsidDel="005268BF" w:rsidRDefault="009A5489">
          <w:pPr>
            <w:pStyle w:val="TOC1"/>
            <w:rPr>
              <w:del w:id="280" w:author="Viswanath Maddali" w:date="2018-10-22T03:42:00Z"/>
              <w:noProof/>
              <w:sz w:val="22"/>
              <w:szCs w:val="22"/>
              <w:lang w:val="en-US"/>
            </w:rPr>
          </w:pPr>
          <w:del w:id="281"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82"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12</w:delText>
            </w:r>
            <w:r w:rsidDel="005268BF">
              <w:rPr>
                <w:noProof/>
                <w:sz w:val="22"/>
                <w:szCs w:val="22"/>
                <w:lang w:val="en-US"/>
              </w:rPr>
              <w:tab/>
            </w:r>
            <w:r w:rsidRPr="005268BF" w:rsidDel="005268BF">
              <w:rPr>
                <w:rFonts w:eastAsia="Times New Roman"/>
                <w:noProof/>
                <w:lang w:val="en-US"/>
                <w:rPrChange w:id="283" w:author="Viswanath Maddali" w:date="2018-10-22T03:42:00Z">
                  <w:rPr>
                    <w:rStyle w:val="Hyperlink"/>
                    <w:rFonts w:eastAsia="Times New Roman"/>
                    <w:noProof/>
                    <w:lang w:val="en-US"/>
                  </w:rPr>
                </w:rPrChange>
              </w:rPr>
              <w:delText>Defect management</w:delText>
            </w:r>
            <w:r w:rsidDel="005268BF">
              <w:rPr>
                <w:noProof/>
                <w:webHidden/>
              </w:rPr>
              <w:tab/>
              <w:delText>52</w:delText>
            </w:r>
          </w:del>
        </w:p>
        <w:p w14:paraId="1D009365" w14:textId="46E6A4B2" w:rsidR="009A5489" w:rsidDel="005268BF" w:rsidRDefault="009A5489">
          <w:pPr>
            <w:pStyle w:val="TOC1"/>
            <w:rPr>
              <w:del w:id="284" w:author="Viswanath Maddali" w:date="2018-10-22T03:42:00Z"/>
              <w:noProof/>
              <w:sz w:val="22"/>
              <w:szCs w:val="22"/>
              <w:lang w:val="en-US"/>
            </w:rPr>
          </w:pPr>
          <w:del w:id="285" w:author="Viswanath Maddali" w:date="2018-10-22T03:42:00Z">
            <w:r w:rsidRPr="005268BF" w:rsidDel="005268BF">
              <w:rPr>
                <w:rFonts w:eastAsia="Times New Roman" w:cs="Times New Roman"/>
                <w:noProof/>
                <w:lang w:val="en-US"/>
                <w14:scene3d>
                  <w14:camera w14:prst="orthographicFront"/>
                  <w14:lightRig w14:rig="threePt" w14:dir="t">
                    <w14:rot w14:lat="0" w14:lon="0" w14:rev="0"/>
                  </w14:lightRig>
                </w14:scene3d>
                <w:rPrChange w:id="286" w:author="Viswanath Maddali" w:date="2018-10-22T03:42:00Z">
                  <w:rPr>
                    <w:rStyle w:val="Hyperlink"/>
                    <w:rFonts w:eastAsia="Times New Roman" w:cs="Times New Roman"/>
                    <w:noProof/>
                    <w:lang w:val="en-US"/>
                    <w14:scene3d>
                      <w14:camera w14:prst="orthographicFront"/>
                      <w14:lightRig w14:rig="threePt" w14:dir="t">
                        <w14:rot w14:lat="0" w14:lon="0" w14:rev="0"/>
                      </w14:lightRig>
                    </w14:scene3d>
                  </w:rPr>
                </w:rPrChange>
              </w:rPr>
              <w:delText>13</w:delText>
            </w:r>
            <w:r w:rsidDel="005268BF">
              <w:rPr>
                <w:noProof/>
                <w:sz w:val="22"/>
                <w:szCs w:val="22"/>
                <w:lang w:val="en-US"/>
              </w:rPr>
              <w:tab/>
            </w:r>
            <w:r w:rsidRPr="005268BF" w:rsidDel="005268BF">
              <w:rPr>
                <w:rFonts w:eastAsia="Times New Roman"/>
                <w:noProof/>
                <w:lang w:val="en-US"/>
                <w:rPrChange w:id="287" w:author="Viswanath Maddali" w:date="2018-10-22T03:42:00Z">
                  <w:rPr>
                    <w:rStyle w:val="Hyperlink"/>
                    <w:rFonts w:eastAsia="Times New Roman"/>
                    <w:noProof/>
                    <w:lang w:val="en-US"/>
                  </w:rPr>
                </w:rPrChange>
              </w:rPr>
              <w:delText>Risks and Mitigation</w:delText>
            </w:r>
            <w:r w:rsidDel="005268BF">
              <w:rPr>
                <w:noProof/>
                <w:webHidden/>
              </w:rPr>
              <w:tab/>
              <w:delText>54</w:delText>
            </w:r>
          </w:del>
        </w:p>
        <w:p w14:paraId="3A2339F2" w14:textId="6027D4EC" w:rsidR="009A5489" w:rsidDel="005268BF" w:rsidRDefault="009A5489">
          <w:pPr>
            <w:pStyle w:val="TOC1"/>
            <w:rPr>
              <w:del w:id="288" w:author="Viswanath Maddali" w:date="2018-10-22T03:42:00Z"/>
              <w:noProof/>
              <w:sz w:val="22"/>
              <w:szCs w:val="22"/>
              <w:lang w:val="en-US"/>
            </w:rPr>
          </w:pPr>
          <w:del w:id="289" w:author="Viswanath Maddali" w:date="2018-10-22T03:42:00Z">
            <w:r w:rsidRPr="005268BF" w:rsidDel="005268BF">
              <w:rPr>
                <w:rFonts w:cs="Times New Roman"/>
                <w:noProof/>
                <w14:scene3d>
                  <w14:camera w14:prst="orthographicFront"/>
                  <w14:lightRig w14:rig="threePt" w14:dir="t">
                    <w14:rot w14:lat="0" w14:lon="0" w14:rev="0"/>
                  </w14:lightRig>
                </w14:scene3d>
                <w:rPrChange w:id="290" w:author="Viswanath Maddali" w:date="2018-10-22T03:42:00Z">
                  <w:rPr>
                    <w:rStyle w:val="Hyperlink"/>
                    <w:rFonts w:cs="Times New Roman"/>
                    <w:noProof/>
                    <w14:scene3d>
                      <w14:camera w14:prst="orthographicFront"/>
                      <w14:lightRig w14:rig="threePt" w14:dir="t">
                        <w14:rot w14:lat="0" w14:lon="0" w14:rev="0"/>
                      </w14:lightRig>
                    </w14:scene3d>
                  </w:rPr>
                </w:rPrChange>
              </w:rPr>
              <w:delText>14</w:delText>
            </w:r>
            <w:r w:rsidDel="005268BF">
              <w:rPr>
                <w:noProof/>
                <w:sz w:val="22"/>
                <w:szCs w:val="22"/>
                <w:lang w:val="en-US"/>
              </w:rPr>
              <w:tab/>
            </w:r>
            <w:r w:rsidRPr="005268BF" w:rsidDel="005268BF">
              <w:rPr>
                <w:rFonts w:eastAsia="Times New Roman"/>
                <w:noProof/>
                <w:lang w:val="en-US"/>
                <w:rPrChange w:id="291" w:author="Viswanath Maddali" w:date="2018-10-22T03:42:00Z">
                  <w:rPr>
                    <w:rStyle w:val="Hyperlink"/>
                    <w:rFonts w:eastAsia="Times New Roman"/>
                    <w:noProof/>
                    <w:lang w:val="en-US"/>
                  </w:rPr>
                </w:rPrChange>
              </w:rPr>
              <w:delText>Assumptions and dependencies</w:delText>
            </w:r>
            <w:r w:rsidDel="005268BF">
              <w:rPr>
                <w:noProof/>
                <w:webHidden/>
              </w:rPr>
              <w:tab/>
              <w:delText>56</w:delText>
            </w:r>
          </w:del>
        </w:p>
        <w:p w14:paraId="4C3E6E21" w14:textId="107A8F5A" w:rsidR="00EB4E3C" w:rsidRPr="00D031B5" w:rsidRDefault="00DB7773" w:rsidP="00D031B5">
          <w:pPr>
            <w:spacing w:after="0" w:line="240" w:lineRule="auto"/>
            <w:rPr>
              <w:b/>
              <w:bCs/>
              <w:noProof/>
              <w:sz w:val="20"/>
            </w:rPr>
          </w:pPr>
          <w:r w:rsidRPr="0067270A">
            <w:rPr>
              <w:b/>
              <w:bCs/>
              <w:noProof/>
              <w:sz w:val="20"/>
            </w:rPr>
            <w:fldChar w:fldCharType="end"/>
          </w:r>
        </w:p>
      </w:sdtContent>
    </w:sdt>
    <w:p w14:paraId="4C3E6E22" w14:textId="77777777" w:rsidR="00A73C1A" w:rsidRPr="00EB5207" w:rsidRDefault="00A73C1A" w:rsidP="00EB4E3C">
      <w:pPr>
        <w:pStyle w:val="Heading1"/>
        <w:spacing w:after="0"/>
        <w:ind w:left="0"/>
      </w:pPr>
      <w:bookmarkStart w:id="292" w:name="_Toc527943049"/>
      <w:r w:rsidRPr="00EB5207">
        <w:lastRenderedPageBreak/>
        <w:t>Introduction</w:t>
      </w:r>
      <w:bookmarkEnd w:id="292"/>
    </w:p>
    <w:p w14:paraId="4C3E6E23" w14:textId="77777777" w:rsidR="004F3DE0" w:rsidRDefault="004F3DE0" w:rsidP="00A957CB">
      <w:pPr>
        <w:pStyle w:val="BodyText"/>
        <w:jc w:val="both"/>
        <w:rPr>
          <w:rFonts w:asciiTheme="majorHAnsi" w:hAnsiTheme="majorHAnsi" w:cstheme="majorHAnsi"/>
          <w:bCs/>
          <w:sz w:val="22"/>
          <w:szCs w:val="24"/>
        </w:rPr>
      </w:pPr>
    </w:p>
    <w:p w14:paraId="4C3E6E24" w14:textId="2044949F" w:rsidR="001660DF" w:rsidRPr="001660DF" w:rsidRDefault="001660DF" w:rsidP="001660DF">
      <w:pPr>
        <w:pStyle w:val="BodyText"/>
        <w:jc w:val="both"/>
        <w:rPr>
          <w:rFonts w:asciiTheme="majorHAnsi" w:hAnsiTheme="majorHAnsi" w:cstheme="majorHAnsi"/>
          <w:bCs/>
          <w:sz w:val="22"/>
          <w:szCs w:val="24"/>
          <w:lang w:val="en-IN"/>
        </w:rPr>
      </w:pPr>
      <w:r w:rsidRPr="001660DF">
        <w:rPr>
          <w:rFonts w:asciiTheme="majorHAnsi" w:hAnsiTheme="majorHAnsi" w:cstheme="majorHAnsi"/>
          <w:bCs/>
          <w:sz w:val="22"/>
          <w:szCs w:val="24"/>
          <w:lang w:val="en-IN"/>
        </w:rPr>
        <w:t xml:space="preserve">ValueMomentum understands GEICO’s Indy </w:t>
      </w:r>
      <w:r w:rsidR="001D0526">
        <w:rPr>
          <w:rFonts w:asciiTheme="majorHAnsi" w:hAnsiTheme="majorHAnsi" w:cstheme="majorHAnsi"/>
          <w:bCs/>
          <w:sz w:val="22"/>
          <w:szCs w:val="24"/>
          <w:lang w:val="en-IN"/>
        </w:rPr>
        <w:t xml:space="preserve">IT COE </w:t>
      </w:r>
      <w:r w:rsidRPr="001660DF">
        <w:rPr>
          <w:rFonts w:asciiTheme="majorHAnsi" w:hAnsiTheme="majorHAnsi" w:cstheme="majorHAnsi"/>
          <w:bCs/>
          <w:sz w:val="22"/>
          <w:szCs w:val="24"/>
          <w:lang w:val="en-IN"/>
        </w:rPr>
        <w:t xml:space="preserve">team’s objective to enable daily releases </w:t>
      </w:r>
      <w:r w:rsidR="001D0526">
        <w:rPr>
          <w:rFonts w:asciiTheme="majorHAnsi" w:hAnsiTheme="majorHAnsi" w:cstheme="majorHAnsi"/>
          <w:bCs/>
          <w:sz w:val="22"/>
          <w:szCs w:val="24"/>
          <w:lang w:val="en-IN"/>
        </w:rPr>
        <w:t xml:space="preserve">through complete automation of deployment pipeline, continuous </w:t>
      </w:r>
      <w:r w:rsidR="00275B2D">
        <w:rPr>
          <w:rFonts w:asciiTheme="majorHAnsi" w:hAnsiTheme="majorHAnsi" w:cstheme="majorHAnsi"/>
          <w:bCs/>
          <w:sz w:val="22"/>
          <w:szCs w:val="24"/>
          <w:lang w:val="en-IN"/>
        </w:rPr>
        <w:t xml:space="preserve">automation </w:t>
      </w:r>
      <w:r w:rsidR="001D0526">
        <w:rPr>
          <w:rFonts w:asciiTheme="majorHAnsi" w:hAnsiTheme="majorHAnsi" w:cstheme="majorHAnsi"/>
          <w:bCs/>
          <w:sz w:val="22"/>
          <w:szCs w:val="24"/>
          <w:lang w:val="en-IN"/>
        </w:rPr>
        <w:t>testing, and a test automation</w:t>
      </w:r>
      <w:r w:rsidRPr="001660DF">
        <w:rPr>
          <w:rFonts w:asciiTheme="majorHAnsi" w:hAnsiTheme="majorHAnsi" w:cstheme="majorHAnsi"/>
          <w:bCs/>
          <w:sz w:val="22"/>
          <w:szCs w:val="24"/>
          <w:lang w:val="en-IN"/>
        </w:rPr>
        <w:t xml:space="preserve"> solution </w:t>
      </w:r>
      <w:r w:rsidR="001D0526">
        <w:rPr>
          <w:rFonts w:asciiTheme="majorHAnsi" w:hAnsiTheme="majorHAnsi" w:cstheme="majorHAnsi"/>
          <w:bCs/>
          <w:sz w:val="22"/>
          <w:szCs w:val="24"/>
          <w:lang w:val="en-IN"/>
        </w:rPr>
        <w:t>aimed at</w:t>
      </w:r>
      <w:r w:rsidR="00275B2D">
        <w:rPr>
          <w:rFonts w:asciiTheme="majorHAnsi" w:hAnsiTheme="majorHAnsi" w:cstheme="majorHAnsi"/>
          <w:bCs/>
          <w:sz w:val="22"/>
          <w:szCs w:val="24"/>
          <w:lang w:val="en-IN"/>
        </w:rPr>
        <w:t xml:space="preserve"> 100% automation</w:t>
      </w:r>
      <w:r w:rsidRPr="001660DF">
        <w:rPr>
          <w:rFonts w:asciiTheme="majorHAnsi" w:hAnsiTheme="majorHAnsi" w:cstheme="majorHAnsi"/>
          <w:bCs/>
          <w:sz w:val="22"/>
          <w:szCs w:val="24"/>
          <w:lang w:val="en-IN"/>
        </w:rPr>
        <w:t>. </w:t>
      </w:r>
    </w:p>
    <w:p w14:paraId="4C3E6E25" w14:textId="77777777" w:rsidR="001660DF" w:rsidRDefault="001660DF" w:rsidP="00A957CB">
      <w:pPr>
        <w:pStyle w:val="BodyText"/>
        <w:jc w:val="both"/>
        <w:rPr>
          <w:rFonts w:asciiTheme="majorHAnsi" w:hAnsiTheme="majorHAnsi" w:cstheme="majorHAnsi"/>
          <w:bCs/>
          <w:sz w:val="22"/>
          <w:szCs w:val="24"/>
          <w:lang w:val="en-IN"/>
        </w:rPr>
      </w:pPr>
    </w:p>
    <w:p w14:paraId="60D3EF3E" w14:textId="77777777" w:rsidR="001D0526" w:rsidRDefault="001D0526" w:rsidP="001D0526">
      <w:pPr>
        <w:pStyle w:val="BodyText"/>
        <w:jc w:val="both"/>
        <w:rPr>
          <w:rFonts w:asciiTheme="majorHAnsi" w:hAnsiTheme="majorHAnsi" w:cstheme="majorHAnsi"/>
          <w:bCs/>
          <w:sz w:val="22"/>
          <w:szCs w:val="24"/>
        </w:rPr>
      </w:pPr>
      <w:r w:rsidRPr="004F3DE0">
        <w:rPr>
          <w:rFonts w:asciiTheme="majorHAnsi" w:hAnsiTheme="majorHAnsi" w:cstheme="majorHAnsi"/>
          <w:bCs/>
          <w:sz w:val="22"/>
          <w:szCs w:val="24"/>
          <w:lang w:val="en-IN"/>
        </w:rPr>
        <w:t xml:space="preserve">Understanding </w:t>
      </w:r>
      <w:r>
        <w:rPr>
          <w:rFonts w:asciiTheme="majorHAnsi" w:hAnsiTheme="majorHAnsi" w:cstheme="majorHAnsi"/>
          <w:bCs/>
          <w:sz w:val="22"/>
          <w:szCs w:val="24"/>
          <w:lang w:val="en-IN"/>
        </w:rPr>
        <w:t>this</w:t>
      </w:r>
      <w:r w:rsidRPr="004F3DE0">
        <w:rPr>
          <w:rFonts w:asciiTheme="majorHAnsi" w:hAnsiTheme="majorHAnsi" w:cstheme="majorHAnsi"/>
          <w:bCs/>
          <w:sz w:val="22"/>
          <w:szCs w:val="24"/>
          <w:lang w:val="en-IN"/>
        </w:rPr>
        <w:t xml:space="preserve"> mission thoroughly</w:t>
      </w:r>
      <w:r>
        <w:rPr>
          <w:rFonts w:asciiTheme="majorHAnsi" w:hAnsiTheme="majorHAnsi" w:cstheme="majorHAnsi"/>
          <w:bCs/>
          <w:sz w:val="22"/>
          <w:szCs w:val="24"/>
          <w:lang w:val="en-IN"/>
        </w:rPr>
        <w:t xml:space="preserve">, </w:t>
      </w:r>
      <w:r>
        <w:rPr>
          <w:rFonts w:asciiTheme="majorHAnsi" w:hAnsiTheme="majorHAnsi" w:cstheme="majorHAnsi"/>
          <w:bCs/>
          <w:sz w:val="22"/>
          <w:szCs w:val="24"/>
        </w:rPr>
        <w:t xml:space="preserve">this Quality Assurance strategy outlines the objectives, scope, approach, tool set, environments, process, metrics and governance required to support the Indy </w:t>
      </w:r>
      <w:proofErr w:type="spellStart"/>
      <w:r>
        <w:rPr>
          <w:rFonts w:asciiTheme="majorHAnsi" w:hAnsiTheme="majorHAnsi" w:cstheme="majorHAnsi"/>
          <w:bCs/>
          <w:sz w:val="22"/>
          <w:szCs w:val="24"/>
        </w:rPr>
        <w:t>CoE</w:t>
      </w:r>
      <w:proofErr w:type="spellEnd"/>
      <w:r>
        <w:rPr>
          <w:rFonts w:asciiTheme="majorHAnsi" w:hAnsiTheme="majorHAnsi" w:cstheme="majorHAnsi"/>
          <w:bCs/>
          <w:sz w:val="22"/>
          <w:szCs w:val="24"/>
        </w:rPr>
        <w:t xml:space="preserve"> journey. </w:t>
      </w:r>
      <w:r w:rsidRPr="00696C97">
        <w:rPr>
          <w:rFonts w:asciiTheme="majorHAnsi" w:hAnsiTheme="majorHAnsi" w:cstheme="majorHAnsi"/>
          <w:bCs/>
          <w:sz w:val="22"/>
          <w:szCs w:val="24"/>
        </w:rPr>
        <w:t xml:space="preserve">This </w:t>
      </w:r>
      <w:r>
        <w:rPr>
          <w:rFonts w:asciiTheme="majorHAnsi" w:hAnsiTheme="majorHAnsi" w:cstheme="majorHAnsi"/>
          <w:bCs/>
          <w:sz w:val="22"/>
          <w:szCs w:val="24"/>
        </w:rPr>
        <w:t xml:space="preserve">document is intended to establish a shared understanding of the strategy among all the stakeholders and </w:t>
      </w:r>
      <w:r w:rsidRPr="00696C97">
        <w:rPr>
          <w:rFonts w:asciiTheme="majorHAnsi" w:hAnsiTheme="majorHAnsi" w:cstheme="majorHAnsi"/>
          <w:bCs/>
          <w:sz w:val="22"/>
          <w:szCs w:val="24"/>
        </w:rPr>
        <w:t xml:space="preserve">is a living document </w:t>
      </w:r>
      <w:r>
        <w:rPr>
          <w:rFonts w:asciiTheme="majorHAnsi" w:hAnsiTheme="majorHAnsi" w:cstheme="majorHAnsi"/>
          <w:bCs/>
          <w:noProof/>
          <w:sz w:val="22"/>
          <w:szCs w:val="24"/>
        </w:rPr>
        <w:t>d</w:t>
      </w:r>
      <w:r w:rsidRPr="00B1417D">
        <w:rPr>
          <w:rFonts w:asciiTheme="majorHAnsi" w:hAnsiTheme="majorHAnsi" w:cstheme="majorHAnsi"/>
          <w:bCs/>
          <w:noProof/>
          <w:sz w:val="22"/>
          <w:szCs w:val="24"/>
        </w:rPr>
        <w:t>efined</w:t>
      </w:r>
      <w:r w:rsidRPr="00696C97">
        <w:rPr>
          <w:rFonts w:asciiTheme="majorHAnsi" w:hAnsiTheme="majorHAnsi" w:cstheme="majorHAnsi"/>
          <w:bCs/>
          <w:sz w:val="22"/>
          <w:szCs w:val="24"/>
        </w:rPr>
        <w:t xml:space="preserve"> </w:t>
      </w:r>
      <w:r>
        <w:rPr>
          <w:rFonts w:asciiTheme="majorHAnsi" w:hAnsiTheme="majorHAnsi" w:cstheme="majorHAnsi"/>
          <w:bCs/>
          <w:sz w:val="22"/>
          <w:szCs w:val="24"/>
        </w:rPr>
        <w:t xml:space="preserve">for the evolving needs of the program. </w:t>
      </w:r>
    </w:p>
    <w:p w14:paraId="4C3E6E27" w14:textId="77777777" w:rsidR="004F3DE0" w:rsidRPr="004F3DE0" w:rsidRDefault="004F3DE0" w:rsidP="004F3DE0">
      <w:pPr>
        <w:pStyle w:val="BodyText"/>
        <w:rPr>
          <w:rFonts w:asciiTheme="majorHAnsi" w:hAnsiTheme="majorHAnsi" w:cstheme="majorHAnsi"/>
          <w:bCs/>
          <w:sz w:val="22"/>
          <w:szCs w:val="24"/>
        </w:rPr>
      </w:pPr>
    </w:p>
    <w:p w14:paraId="4C3E6E28" w14:textId="607D6F12" w:rsidR="001C4F47" w:rsidRDefault="001D0526" w:rsidP="00A957CB">
      <w:pPr>
        <w:pStyle w:val="BodyText"/>
        <w:jc w:val="both"/>
        <w:rPr>
          <w:rFonts w:asciiTheme="majorHAnsi" w:hAnsiTheme="majorHAnsi" w:cstheme="majorHAnsi"/>
          <w:bCs/>
          <w:sz w:val="22"/>
          <w:szCs w:val="24"/>
        </w:rPr>
      </w:pPr>
      <w:r>
        <w:rPr>
          <w:rFonts w:asciiTheme="majorHAnsi" w:hAnsiTheme="majorHAnsi" w:cstheme="majorHAnsi"/>
          <w:bCs/>
          <w:sz w:val="22"/>
          <w:szCs w:val="24"/>
        </w:rPr>
        <w:t>This</w:t>
      </w:r>
      <w:r w:rsidRPr="006A3612">
        <w:rPr>
          <w:rFonts w:asciiTheme="majorHAnsi" w:hAnsiTheme="majorHAnsi" w:cstheme="majorHAnsi"/>
          <w:bCs/>
          <w:sz w:val="22"/>
          <w:szCs w:val="24"/>
        </w:rPr>
        <w:t xml:space="preserve"> </w:t>
      </w:r>
      <w:r>
        <w:rPr>
          <w:rFonts w:asciiTheme="majorHAnsi" w:hAnsiTheme="majorHAnsi" w:cstheme="majorHAnsi"/>
          <w:bCs/>
          <w:sz w:val="22"/>
          <w:szCs w:val="24"/>
        </w:rPr>
        <w:t>QA</w:t>
      </w:r>
      <w:r w:rsidRPr="006A3612">
        <w:rPr>
          <w:rFonts w:asciiTheme="majorHAnsi" w:hAnsiTheme="majorHAnsi" w:cstheme="majorHAnsi"/>
          <w:bCs/>
          <w:sz w:val="22"/>
          <w:szCs w:val="24"/>
        </w:rPr>
        <w:t xml:space="preserve"> </w:t>
      </w:r>
      <w:r>
        <w:rPr>
          <w:rFonts w:asciiTheme="majorHAnsi" w:hAnsiTheme="majorHAnsi" w:cstheme="majorHAnsi"/>
          <w:bCs/>
          <w:sz w:val="22"/>
          <w:szCs w:val="24"/>
        </w:rPr>
        <w:t>s</w:t>
      </w:r>
      <w:r w:rsidRPr="006A3612">
        <w:rPr>
          <w:rFonts w:asciiTheme="majorHAnsi" w:hAnsiTheme="majorHAnsi" w:cstheme="majorHAnsi"/>
          <w:bCs/>
          <w:sz w:val="22"/>
          <w:szCs w:val="24"/>
        </w:rPr>
        <w:t xml:space="preserve">trategy </w:t>
      </w:r>
      <w:r>
        <w:rPr>
          <w:rFonts w:asciiTheme="majorHAnsi" w:hAnsiTheme="majorHAnsi" w:cstheme="majorHAnsi"/>
          <w:bCs/>
          <w:sz w:val="22"/>
          <w:szCs w:val="24"/>
        </w:rPr>
        <w:t>intends</w:t>
      </w:r>
      <w:r w:rsidRPr="006A3612">
        <w:rPr>
          <w:rFonts w:asciiTheme="majorHAnsi" w:hAnsiTheme="majorHAnsi" w:cstheme="majorHAnsi"/>
          <w:bCs/>
          <w:sz w:val="22"/>
          <w:szCs w:val="24"/>
        </w:rPr>
        <w:t xml:space="preserve"> to </w:t>
      </w:r>
      <w:r>
        <w:rPr>
          <w:rFonts w:asciiTheme="majorHAnsi" w:hAnsiTheme="majorHAnsi" w:cstheme="majorHAnsi"/>
          <w:bCs/>
          <w:sz w:val="22"/>
          <w:szCs w:val="24"/>
        </w:rPr>
        <w:t>support</w:t>
      </w:r>
      <w:r w:rsidRPr="006A3612">
        <w:rPr>
          <w:rFonts w:asciiTheme="majorHAnsi" w:hAnsiTheme="majorHAnsi" w:cstheme="majorHAnsi"/>
          <w:bCs/>
          <w:sz w:val="22"/>
          <w:szCs w:val="24"/>
        </w:rPr>
        <w:t xml:space="preserve"> </w:t>
      </w:r>
      <w:r>
        <w:rPr>
          <w:rFonts w:asciiTheme="majorHAnsi" w:hAnsiTheme="majorHAnsi" w:cstheme="majorHAnsi"/>
          <w:bCs/>
          <w:sz w:val="22"/>
          <w:szCs w:val="24"/>
        </w:rPr>
        <w:t xml:space="preserve">the </w:t>
      </w:r>
      <w:r w:rsidRPr="006A3612">
        <w:rPr>
          <w:rFonts w:asciiTheme="majorHAnsi" w:hAnsiTheme="majorHAnsi" w:cstheme="majorHAnsi"/>
          <w:bCs/>
          <w:sz w:val="22"/>
          <w:szCs w:val="24"/>
        </w:rPr>
        <w:t>objectives</w:t>
      </w:r>
      <w:r>
        <w:rPr>
          <w:rFonts w:asciiTheme="majorHAnsi" w:hAnsiTheme="majorHAnsi" w:cstheme="majorHAnsi"/>
          <w:bCs/>
          <w:sz w:val="22"/>
          <w:szCs w:val="24"/>
        </w:rPr>
        <w:t xml:space="preserve"> of the current scope of the program and its evolving needs i.e. application modernization from legacy to new platforms like Duck Creek for Commercial Lines, rewrite of Mobile services into .Net, migration of the application infrastructure to Azure other such IT </w:t>
      </w:r>
      <w:proofErr w:type="spellStart"/>
      <w:r>
        <w:rPr>
          <w:rFonts w:asciiTheme="majorHAnsi" w:hAnsiTheme="majorHAnsi" w:cstheme="majorHAnsi"/>
          <w:bCs/>
          <w:sz w:val="22"/>
          <w:szCs w:val="24"/>
        </w:rPr>
        <w:t>CoE</w:t>
      </w:r>
      <w:proofErr w:type="spellEnd"/>
      <w:r>
        <w:rPr>
          <w:rFonts w:asciiTheme="majorHAnsi" w:hAnsiTheme="majorHAnsi" w:cstheme="majorHAnsi"/>
          <w:bCs/>
          <w:sz w:val="22"/>
          <w:szCs w:val="24"/>
        </w:rPr>
        <w:t xml:space="preserve"> initiatives</w:t>
      </w:r>
      <w:r w:rsidR="001C4F47">
        <w:rPr>
          <w:rFonts w:asciiTheme="majorHAnsi" w:hAnsiTheme="majorHAnsi" w:cstheme="majorHAnsi"/>
          <w:bCs/>
          <w:sz w:val="22"/>
          <w:szCs w:val="24"/>
        </w:rPr>
        <w:t xml:space="preserve">. </w:t>
      </w:r>
    </w:p>
    <w:p w14:paraId="4C3E6E29" w14:textId="77777777" w:rsidR="005A0A97" w:rsidRDefault="005A0A97" w:rsidP="00A957CB">
      <w:pPr>
        <w:pStyle w:val="BodyText"/>
        <w:jc w:val="both"/>
        <w:rPr>
          <w:rFonts w:asciiTheme="majorHAnsi" w:hAnsiTheme="majorHAnsi" w:cstheme="majorHAnsi"/>
          <w:bCs/>
          <w:sz w:val="22"/>
          <w:szCs w:val="24"/>
        </w:rPr>
      </w:pPr>
    </w:p>
    <w:p w14:paraId="7FC3227A" w14:textId="7C0EA691" w:rsidR="001D0526" w:rsidRDefault="001D0526" w:rsidP="001D0526">
      <w:pPr>
        <w:pStyle w:val="BodyText"/>
        <w:jc w:val="both"/>
        <w:rPr>
          <w:rFonts w:asciiTheme="majorHAnsi" w:hAnsiTheme="majorHAnsi" w:cstheme="majorHAnsi"/>
          <w:bCs/>
          <w:sz w:val="22"/>
          <w:szCs w:val="24"/>
        </w:rPr>
      </w:pPr>
      <w:r>
        <w:rPr>
          <w:rFonts w:asciiTheme="majorHAnsi" w:hAnsiTheme="majorHAnsi" w:cstheme="majorHAnsi"/>
          <w:bCs/>
          <w:sz w:val="22"/>
          <w:szCs w:val="24"/>
        </w:rPr>
        <w:t>This is intended and will be expanded to</w:t>
      </w:r>
      <w:r w:rsidRPr="00842CA0">
        <w:rPr>
          <w:rFonts w:asciiTheme="majorHAnsi" w:hAnsiTheme="majorHAnsi" w:cstheme="majorHAnsi"/>
          <w:bCs/>
          <w:sz w:val="22"/>
          <w:szCs w:val="24"/>
        </w:rPr>
        <w:t xml:space="preserve"> provide guiding principles for </w:t>
      </w:r>
      <w:r>
        <w:rPr>
          <w:rFonts w:asciiTheme="majorHAnsi" w:hAnsiTheme="majorHAnsi" w:cstheme="majorHAnsi"/>
          <w:bCs/>
          <w:sz w:val="22"/>
          <w:szCs w:val="24"/>
        </w:rPr>
        <w:t>Functional and Non-F</w:t>
      </w:r>
      <w:r w:rsidRPr="00842CA0">
        <w:rPr>
          <w:rFonts w:asciiTheme="majorHAnsi" w:hAnsiTheme="majorHAnsi" w:cstheme="majorHAnsi"/>
          <w:bCs/>
          <w:sz w:val="22"/>
          <w:szCs w:val="24"/>
        </w:rPr>
        <w:t xml:space="preserve">unctional testing including Performance, Security </w:t>
      </w:r>
      <w:r>
        <w:rPr>
          <w:rFonts w:asciiTheme="majorHAnsi" w:hAnsiTheme="majorHAnsi" w:cstheme="majorHAnsi"/>
          <w:bCs/>
          <w:sz w:val="22"/>
          <w:szCs w:val="24"/>
        </w:rPr>
        <w:t>for</w:t>
      </w:r>
      <w:r w:rsidRPr="00842CA0">
        <w:rPr>
          <w:rFonts w:asciiTheme="majorHAnsi" w:hAnsiTheme="majorHAnsi" w:cstheme="majorHAnsi"/>
          <w:bCs/>
          <w:sz w:val="22"/>
          <w:szCs w:val="24"/>
        </w:rPr>
        <w:t xml:space="preserve"> various dependent projects that are part of </w:t>
      </w:r>
      <w:r>
        <w:rPr>
          <w:rFonts w:asciiTheme="majorHAnsi" w:hAnsiTheme="majorHAnsi" w:cstheme="majorHAnsi"/>
          <w:bCs/>
          <w:sz w:val="22"/>
          <w:szCs w:val="24"/>
        </w:rPr>
        <w:t>this</w:t>
      </w:r>
      <w:r w:rsidRPr="00842CA0">
        <w:rPr>
          <w:rFonts w:asciiTheme="majorHAnsi" w:hAnsiTheme="majorHAnsi" w:cstheme="majorHAnsi"/>
          <w:bCs/>
          <w:sz w:val="22"/>
          <w:szCs w:val="24"/>
        </w:rPr>
        <w:t xml:space="preserve"> program.</w:t>
      </w:r>
    </w:p>
    <w:p w14:paraId="5918F971" w14:textId="77777777" w:rsidR="001D0526" w:rsidRDefault="001D0526" w:rsidP="001D0526">
      <w:pPr>
        <w:pStyle w:val="BodyText"/>
        <w:jc w:val="both"/>
        <w:rPr>
          <w:rFonts w:asciiTheme="majorHAnsi" w:hAnsiTheme="majorHAnsi" w:cstheme="majorHAnsi"/>
          <w:bCs/>
          <w:sz w:val="22"/>
          <w:szCs w:val="24"/>
        </w:rPr>
      </w:pPr>
    </w:p>
    <w:p w14:paraId="4C3E6E2D" w14:textId="77777777" w:rsidR="001C4F47" w:rsidRDefault="001C4F47" w:rsidP="00BA6F32">
      <w:pPr>
        <w:pStyle w:val="Heading2"/>
      </w:pPr>
      <w:bookmarkStart w:id="293" w:name="_Toc527943050"/>
      <w:r>
        <w:t>Intended Audience</w:t>
      </w:r>
      <w:bookmarkEnd w:id="293"/>
    </w:p>
    <w:p w14:paraId="4C3E6E2E" w14:textId="77777777" w:rsidR="00CB6848" w:rsidRDefault="00CB6848" w:rsidP="00CB6848">
      <w:pPr>
        <w:spacing w:after="0" w:line="240" w:lineRule="auto"/>
      </w:pPr>
    </w:p>
    <w:tbl>
      <w:tblPr>
        <w:tblStyle w:val="TableGrid"/>
        <w:tblW w:w="0" w:type="auto"/>
        <w:tblLook w:val="04A0" w:firstRow="1" w:lastRow="0" w:firstColumn="1" w:lastColumn="0" w:noHBand="0" w:noVBand="1"/>
      </w:tblPr>
      <w:tblGrid>
        <w:gridCol w:w="625"/>
        <w:gridCol w:w="2430"/>
        <w:gridCol w:w="5961"/>
      </w:tblGrid>
      <w:tr w:rsidR="00CB6848" w14:paraId="4C3E6E32" w14:textId="77777777" w:rsidTr="004E40BF">
        <w:tc>
          <w:tcPr>
            <w:tcW w:w="625" w:type="dxa"/>
            <w:shd w:val="clear" w:color="auto" w:fill="00B0F0"/>
          </w:tcPr>
          <w:p w14:paraId="4C3E6E2F"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w:t>
            </w:r>
          </w:p>
        </w:tc>
        <w:tc>
          <w:tcPr>
            <w:tcW w:w="2430" w:type="dxa"/>
            <w:shd w:val="clear" w:color="auto" w:fill="00B0F0"/>
          </w:tcPr>
          <w:p w14:paraId="4C3E6E30"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Stakeholder</w:t>
            </w:r>
          </w:p>
        </w:tc>
        <w:tc>
          <w:tcPr>
            <w:tcW w:w="5961" w:type="dxa"/>
            <w:shd w:val="clear" w:color="auto" w:fill="00B0F0"/>
          </w:tcPr>
          <w:p w14:paraId="4C3E6E31" w14:textId="77777777" w:rsidR="00CB6848" w:rsidRPr="00425DE9" w:rsidRDefault="00C175E3"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What they can expect</w:t>
            </w:r>
          </w:p>
        </w:tc>
      </w:tr>
      <w:tr w:rsidR="00CB6848" w14:paraId="4C3E6E36" w14:textId="77777777" w:rsidTr="004E40BF">
        <w:tc>
          <w:tcPr>
            <w:tcW w:w="625" w:type="dxa"/>
          </w:tcPr>
          <w:p w14:paraId="4C3E6E33"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1</w:t>
            </w:r>
          </w:p>
        </w:tc>
        <w:tc>
          <w:tcPr>
            <w:tcW w:w="2430" w:type="dxa"/>
          </w:tcPr>
          <w:p w14:paraId="4C3E6E34"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Product owner</w:t>
            </w:r>
          </w:p>
        </w:tc>
        <w:tc>
          <w:tcPr>
            <w:tcW w:w="5961" w:type="dxa"/>
          </w:tcPr>
          <w:p w14:paraId="4C3E6E35" w14:textId="498AC688" w:rsidR="00CB6848" w:rsidRPr="00425DE9" w:rsidRDefault="00516D6A" w:rsidP="00425DE9">
            <w:pPr>
              <w:pStyle w:val="BodyText"/>
              <w:jc w:val="both"/>
              <w:rPr>
                <w:rFonts w:asciiTheme="majorHAnsi" w:hAnsiTheme="majorHAnsi" w:cstheme="majorHAnsi"/>
                <w:bCs/>
                <w:sz w:val="22"/>
                <w:szCs w:val="24"/>
              </w:rPr>
            </w:pPr>
            <w:r>
              <w:rPr>
                <w:rFonts w:asciiTheme="majorHAnsi" w:hAnsiTheme="majorHAnsi" w:cstheme="majorHAnsi"/>
                <w:bCs/>
                <w:sz w:val="22"/>
                <w:szCs w:val="24"/>
              </w:rPr>
              <w:t>QA s</w:t>
            </w:r>
            <w:r w:rsidR="004E40BF" w:rsidRPr="00425DE9">
              <w:rPr>
                <w:rFonts w:asciiTheme="majorHAnsi" w:hAnsiTheme="majorHAnsi" w:cstheme="majorHAnsi"/>
                <w:bCs/>
                <w:sz w:val="22"/>
                <w:szCs w:val="24"/>
              </w:rPr>
              <w:t>trategy and approach to meet quality objectives</w:t>
            </w:r>
          </w:p>
        </w:tc>
      </w:tr>
      <w:tr w:rsidR="00CB6848" w14:paraId="4C3E6E3A" w14:textId="77777777" w:rsidTr="004E40BF">
        <w:tc>
          <w:tcPr>
            <w:tcW w:w="625" w:type="dxa"/>
          </w:tcPr>
          <w:p w14:paraId="4C3E6E37"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2</w:t>
            </w:r>
          </w:p>
        </w:tc>
        <w:tc>
          <w:tcPr>
            <w:tcW w:w="2430" w:type="dxa"/>
          </w:tcPr>
          <w:p w14:paraId="4C3E6E38"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Scrum master</w:t>
            </w:r>
          </w:p>
        </w:tc>
        <w:tc>
          <w:tcPr>
            <w:tcW w:w="5961" w:type="dxa"/>
          </w:tcPr>
          <w:p w14:paraId="4C3E6E39" w14:textId="77777777" w:rsidR="00CB6848" w:rsidRPr="00425DE9" w:rsidRDefault="00C55CDF"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Activities and deliverables from QA team</w:t>
            </w:r>
          </w:p>
        </w:tc>
      </w:tr>
      <w:tr w:rsidR="00CB6848" w14:paraId="4C3E6E3E" w14:textId="77777777" w:rsidTr="004E40BF">
        <w:tc>
          <w:tcPr>
            <w:tcW w:w="625" w:type="dxa"/>
          </w:tcPr>
          <w:p w14:paraId="4C3E6E3B"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3</w:t>
            </w:r>
          </w:p>
        </w:tc>
        <w:tc>
          <w:tcPr>
            <w:tcW w:w="2430" w:type="dxa"/>
          </w:tcPr>
          <w:p w14:paraId="4C3E6E3C"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QA Manager</w:t>
            </w:r>
          </w:p>
        </w:tc>
        <w:tc>
          <w:tcPr>
            <w:tcW w:w="5961" w:type="dxa"/>
          </w:tcPr>
          <w:p w14:paraId="4C3E6E3D" w14:textId="77777777" w:rsidR="00CB6848" w:rsidRPr="00425DE9" w:rsidRDefault="00981EBB"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 xml:space="preserve">Strategy and </w:t>
            </w:r>
            <w:r w:rsidR="004E40BF" w:rsidRPr="00425DE9">
              <w:rPr>
                <w:rFonts w:asciiTheme="majorHAnsi" w:hAnsiTheme="majorHAnsi" w:cstheme="majorHAnsi"/>
                <w:bCs/>
                <w:sz w:val="22"/>
                <w:szCs w:val="24"/>
              </w:rPr>
              <w:t>approach to meet q</w:t>
            </w:r>
            <w:r w:rsidRPr="00425DE9">
              <w:rPr>
                <w:rFonts w:asciiTheme="majorHAnsi" w:hAnsiTheme="majorHAnsi" w:cstheme="majorHAnsi"/>
                <w:bCs/>
                <w:sz w:val="22"/>
                <w:szCs w:val="24"/>
              </w:rPr>
              <w:t xml:space="preserve">uality </w:t>
            </w:r>
            <w:r w:rsidR="004E40BF" w:rsidRPr="00425DE9">
              <w:rPr>
                <w:rFonts w:asciiTheme="majorHAnsi" w:hAnsiTheme="majorHAnsi" w:cstheme="majorHAnsi"/>
                <w:bCs/>
                <w:sz w:val="22"/>
                <w:szCs w:val="24"/>
              </w:rPr>
              <w:t>objectives</w:t>
            </w:r>
          </w:p>
        </w:tc>
      </w:tr>
      <w:tr w:rsidR="00CB6848" w14:paraId="4C3E6E42" w14:textId="77777777" w:rsidTr="004E40BF">
        <w:tc>
          <w:tcPr>
            <w:tcW w:w="625" w:type="dxa"/>
          </w:tcPr>
          <w:p w14:paraId="4C3E6E3F"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4</w:t>
            </w:r>
          </w:p>
        </w:tc>
        <w:tc>
          <w:tcPr>
            <w:tcW w:w="2430" w:type="dxa"/>
          </w:tcPr>
          <w:p w14:paraId="4C3E6E40"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Analyst team</w:t>
            </w:r>
          </w:p>
        </w:tc>
        <w:tc>
          <w:tcPr>
            <w:tcW w:w="5961" w:type="dxa"/>
          </w:tcPr>
          <w:p w14:paraId="4C3E6E41" w14:textId="5C475A41" w:rsidR="00CB6848" w:rsidRPr="00425DE9" w:rsidRDefault="00FF59A2" w:rsidP="00425DE9">
            <w:pPr>
              <w:pStyle w:val="BodyText"/>
              <w:jc w:val="both"/>
              <w:rPr>
                <w:rFonts w:asciiTheme="majorHAnsi" w:hAnsiTheme="majorHAnsi" w:cstheme="majorHAnsi"/>
                <w:bCs/>
                <w:sz w:val="22"/>
                <w:szCs w:val="24"/>
              </w:rPr>
            </w:pPr>
            <w:r>
              <w:rPr>
                <w:rFonts w:asciiTheme="majorHAnsi" w:hAnsiTheme="majorHAnsi" w:cstheme="majorHAnsi"/>
                <w:bCs/>
                <w:sz w:val="22"/>
                <w:szCs w:val="24"/>
              </w:rPr>
              <w:t>R</w:t>
            </w:r>
            <w:r w:rsidR="005C7CBE" w:rsidRPr="00425DE9">
              <w:rPr>
                <w:rFonts w:asciiTheme="majorHAnsi" w:hAnsiTheme="majorHAnsi" w:cstheme="majorHAnsi"/>
                <w:bCs/>
                <w:sz w:val="22"/>
                <w:szCs w:val="24"/>
              </w:rPr>
              <w:t>equirements tes</w:t>
            </w:r>
            <w:r w:rsidR="00712FC0" w:rsidRPr="00425DE9">
              <w:rPr>
                <w:rFonts w:asciiTheme="majorHAnsi" w:hAnsiTheme="majorHAnsi" w:cstheme="majorHAnsi"/>
                <w:bCs/>
                <w:sz w:val="22"/>
                <w:szCs w:val="24"/>
              </w:rPr>
              <w:t>tability</w:t>
            </w:r>
            <w:r>
              <w:rPr>
                <w:rFonts w:asciiTheme="majorHAnsi" w:hAnsiTheme="majorHAnsi" w:cstheme="majorHAnsi"/>
                <w:bCs/>
                <w:sz w:val="22"/>
                <w:szCs w:val="24"/>
              </w:rPr>
              <w:t xml:space="preserve"> expectations</w:t>
            </w:r>
            <w:r w:rsidR="00712FC0" w:rsidRPr="00425DE9">
              <w:rPr>
                <w:rFonts w:asciiTheme="majorHAnsi" w:hAnsiTheme="majorHAnsi" w:cstheme="majorHAnsi"/>
                <w:bCs/>
                <w:sz w:val="22"/>
                <w:szCs w:val="24"/>
              </w:rPr>
              <w:t xml:space="preserve">, </w:t>
            </w:r>
            <w:r>
              <w:rPr>
                <w:rFonts w:asciiTheme="majorHAnsi" w:hAnsiTheme="majorHAnsi" w:cstheme="majorHAnsi"/>
                <w:bCs/>
                <w:sz w:val="22"/>
                <w:szCs w:val="24"/>
              </w:rPr>
              <w:t xml:space="preserve">test </w:t>
            </w:r>
            <w:r w:rsidR="00712FC0" w:rsidRPr="00425DE9">
              <w:rPr>
                <w:rFonts w:asciiTheme="majorHAnsi" w:hAnsiTheme="majorHAnsi" w:cstheme="majorHAnsi"/>
                <w:bCs/>
                <w:sz w:val="22"/>
                <w:szCs w:val="24"/>
              </w:rPr>
              <w:t>coverage</w:t>
            </w:r>
            <w:r>
              <w:rPr>
                <w:rFonts w:asciiTheme="majorHAnsi" w:hAnsiTheme="majorHAnsi" w:cstheme="majorHAnsi"/>
                <w:bCs/>
                <w:sz w:val="22"/>
                <w:szCs w:val="24"/>
              </w:rPr>
              <w:t xml:space="preserve"> approach</w:t>
            </w:r>
            <w:r w:rsidR="00712FC0" w:rsidRPr="00425DE9">
              <w:rPr>
                <w:rFonts w:asciiTheme="majorHAnsi" w:hAnsiTheme="majorHAnsi" w:cstheme="majorHAnsi"/>
                <w:bCs/>
                <w:sz w:val="22"/>
                <w:szCs w:val="24"/>
              </w:rPr>
              <w:t>, risk-</w:t>
            </w:r>
            <w:r w:rsidR="005C7CBE" w:rsidRPr="00425DE9">
              <w:rPr>
                <w:rFonts w:asciiTheme="majorHAnsi" w:hAnsiTheme="majorHAnsi" w:cstheme="majorHAnsi"/>
                <w:bCs/>
                <w:sz w:val="22"/>
                <w:szCs w:val="24"/>
              </w:rPr>
              <w:t xml:space="preserve">based </w:t>
            </w:r>
            <w:r>
              <w:rPr>
                <w:rFonts w:asciiTheme="majorHAnsi" w:hAnsiTheme="majorHAnsi" w:cstheme="majorHAnsi"/>
                <w:bCs/>
                <w:sz w:val="22"/>
                <w:szCs w:val="24"/>
              </w:rPr>
              <w:t xml:space="preserve">testing </w:t>
            </w:r>
            <w:r w:rsidR="005C7CBE" w:rsidRPr="00425DE9">
              <w:rPr>
                <w:rFonts w:asciiTheme="majorHAnsi" w:hAnsiTheme="majorHAnsi" w:cstheme="majorHAnsi"/>
                <w:bCs/>
                <w:sz w:val="22"/>
                <w:szCs w:val="24"/>
              </w:rPr>
              <w:t>approach</w:t>
            </w:r>
            <w:r>
              <w:rPr>
                <w:rFonts w:asciiTheme="majorHAnsi" w:hAnsiTheme="majorHAnsi" w:cstheme="majorHAnsi"/>
                <w:bCs/>
                <w:sz w:val="22"/>
                <w:szCs w:val="24"/>
              </w:rPr>
              <w:t xml:space="preserve">, UAT collaboration, </w:t>
            </w:r>
            <w:r w:rsidR="005C7CBE" w:rsidRPr="00425DE9">
              <w:rPr>
                <w:rFonts w:asciiTheme="majorHAnsi" w:hAnsiTheme="majorHAnsi" w:cstheme="majorHAnsi"/>
                <w:bCs/>
                <w:sz w:val="22"/>
                <w:szCs w:val="24"/>
              </w:rPr>
              <w:t xml:space="preserve">defect analysis and </w:t>
            </w:r>
            <w:r>
              <w:rPr>
                <w:rFonts w:asciiTheme="majorHAnsi" w:hAnsiTheme="majorHAnsi" w:cstheme="majorHAnsi"/>
                <w:bCs/>
                <w:sz w:val="22"/>
                <w:szCs w:val="24"/>
              </w:rPr>
              <w:t xml:space="preserve">defect </w:t>
            </w:r>
            <w:r w:rsidR="005C7CBE" w:rsidRPr="00425DE9">
              <w:rPr>
                <w:rFonts w:asciiTheme="majorHAnsi" w:hAnsiTheme="majorHAnsi" w:cstheme="majorHAnsi"/>
                <w:bCs/>
                <w:sz w:val="22"/>
                <w:szCs w:val="24"/>
              </w:rPr>
              <w:t xml:space="preserve">prevention </w:t>
            </w:r>
            <w:r>
              <w:rPr>
                <w:rFonts w:asciiTheme="majorHAnsi" w:hAnsiTheme="majorHAnsi" w:cstheme="majorHAnsi"/>
                <w:bCs/>
                <w:sz w:val="22"/>
                <w:szCs w:val="24"/>
              </w:rPr>
              <w:t>approaches</w:t>
            </w:r>
          </w:p>
        </w:tc>
      </w:tr>
      <w:tr w:rsidR="00CB6848" w14:paraId="4C3E6E46" w14:textId="77777777" w:rsidTr="004E40BF">
        <w:tc>
          <w:tcPr>
            <w:tcW w:w="625" w:type="dxa"/>
          </w:tcPr>
          <w:p w14:paraId="4C3E6E43"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5</w:t>
            </w:r>
          </w:p>
        </w:tc>
        <w:tc>
          <w:tcPr>
            <w:tcW w:w="2430" w:type="dxa"/>
          </w:tcPr>
          <w:p w14:paraId="4C3E6E44"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Quality Assurance team</w:t>
            </w:r>
          </w:p>
        </w:tc>
        <w:tc>
          <w:tcPr>
            <w:tcW w:w="5961" w:type="dxa"/>
          </w:tcPr>
          <w:p w14:paraId="4C3E6E45" w14:textId="58BACA03" w:rsidR="00CB6848" w:rsidRPr="00425DE9" w:rsidRDefault="002C4171"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 xml:space="preserve">Reference </w:t>
            </w:r>
            <w:r w:rsidR="00981EBB" w:rsidRPr="00425DE9">
              <w:rPr>
                <w:rFonts w:asciiTheme="majorHAnsi" w:hAnsiTheme="majorHAnsi" w:cstheme="majorHAnsi"/>
                <w:bCs/>
                <w:sz w:val="22"/>
                <w:szCs w:val="24"/>
              </w:rPr>
              <w:t xml:space="preserve">document for </w:t>
            </w:r>
            <w:r w:rsidR="00FF59A2">
              <w:rPr>
                <w:rFonts w:asciiTheme="majorHAnsi" w:hAnsiTheme="majorHAnsi" w:cstheme="majorHAnsi"/>
                <w:bCs/>
                <w:sz w:val="22"/>
                <w:szCs w:val="24"/>
              </w:rPr>
              <w:t xml:space="preserve">specific test life cycle </w:t>
            </w:r>
            <w:r w:rsidRPr="00425DE9">
              <w:rPr>
                <w:rFonts w:asciiTheme="majorHAnsi" w:hAnsiTheme="majorHAnsi" w:cstheme="majorHAnsi"/>
                <w:bCs/>
                <w:sz w:val="22"/>
                <w:szCs w:val="24"/>
              </w:rPr>
              <w:t xml:space="preserve">activities, methodology, strategy, toolsets, process, metrics, communication, </w:t>
            </w:r>
            <w:r w:rsidR="00712FC0" w:rsidRPr="00425DE9">
              <w:rPr>
                <w:rFonts w:asciiTheme="majorHAnsi" w:hAnsiTheme="majorHAnsi" w:cstheme="majorHAnsi"/>
                <w:bCs/>
                <w:sz w:val="22"/>
                <w:szCs w:val="24"/>
              </w:rPr>
              <w:t xml:space="preserve">and </w:t>
            </w:r>
            <w:r w:rsidRPr="00425DE9">
              <w:rPr>
                <w:rFonts w:asciiTheme="majorHAnsi" w:hAnsiTheme="majorHAnsi" w:cstheme="majorHAnsi"/>
                <w:bCs/>
                <w:sz w:val="22"/>
                <w:szCs w:val="24"/>
              </w:rPr>
              <w:t>reporting</w:t>
            </w:r>
          </w:p>
        </w:tc>
      </w:tr>
      <w:tr w:rsidR="00CB6848" w14:paraId="4C3E6E4A" w14:textId="77777777" w:rsidTr="004E40BF">
        <w:tc>
          <w:tcPr>
            <w:tcW w:w="625" w:type="dxa"/>
          </w:tcPr>
          <w:p w14:paraId="4C3E6E47"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6</w:t>
            </w:r>
          </w:p>
        </w:tc>
        <w:tc>
          <w:tcPr>
            <w:tcW w:w="2430" w:type="dxa"/>
          </w:tcPr>
          <w:p w14:paraId="4C3E6E48"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Development team</w:t>
            </w:r>
          </w:p>
        </w:tc>
        <w:tc>
          <w:tcPr>
            <w:tcW w:w="5961" w:type="dxa"/>
          </w:tcPr>
          <w:p w14:paraId="4C3E6E49" w14:textId="4B9FE926" w:rsidR="00CB6848" w:rsidRPr="00425DE9" w:rsidRDefault="005C7CBE"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Q</w:t>
            </w:r>
            <w:r w:rsidR="0092765C" w:rsidRPr="00425DE9">
              <w:rPr>
                <w:rFonts w:asciiTheme="majorHAnsi" w:hAnsiTheme="majorHAnsi" w:cstheme="majorHAnsi"/>
                <w:bCs/>
                <w:sz w:val="22"/>
                <w:szCs w:val="24"/>
              </w:rPr>
              <w:t xml:space="preserve">uality assurance </w:t>
            </w:r>
            <w:r w:rsidRPr="00425DE9">
              <w:rPr>
                <w:rFonts w:asciiTheme="majorHAnsi" w:hAnsiTheme="majorHAnsi" w:cstheme="majorHAnsi"/>
                <w:bCs/>
                <w:sz w:val="22"/>
                <w:szCs w:val="24"/>
              </w:rPr>
              <w:t>activities across project life cycle, entry and exit criteria, defect management and collaboration required at various stages</w:t>
            </w:r>
          </w:p>
        </w:tc>
      </w:tr>
      <w:tr w:rsidR="00CB6848" w14:paraId="4C3E6E4E" w14:textId="77777777" w:rsidTr="004E40BF">
        <w:tc>
          <w:tcPr>
            <w:tcW w:w="625" w:type="dxa"/>
          </w:tcPr>
          <w:p w14:paraId="4C3E6E4B"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7</w:t>
            </w:r>
          </w:p>
        </w:tc>
        <w:tc>
          <w:tcPr>
            <w:tcW w:w="2430" w:type="dxa"/>
          </w:tcPr>
          <w:p w14:paraId="4C3E6E4C" w14:textId="77777777" w:rsidR="00CB6848" w:rsidRPr="00425DE9" w:rsidRDefault="00CB6848"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DevOps</w:t>
            </w:r>
          </w:p>
        </w:tc>
        <w:tc>
          <w:tcPr>
            <w:tcW w:w="5961" w:type="dxa"/>
          </w:tcPr>
          <w:p w14:paraId="4C3E6E4D" w14:textId="77777777" w:rsidR="00CB6848" w:rsidRPr="00425DE9" w:rsidRDefault="0092765C"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 xml:space="preserve">Expectations and </w:t>
            </w:r>
            <w:r w:rsidR="005C7CBE" w:rsidRPr="00425DE9">
              <w:rPr>
                <w:rFonts w:asciiTheme="majorHAnsi" w:hAnsiTheme="majorHAnsi" w:cstheme="majorHAnsi"/>
                <w:bCs/>
                <w:sz w:val="22"/>
                <w:szCs w:val="24"/>
              </w:rPr>
              <w:t xml:space="preserve">handshakes required to enable </w:t>
            </w:r>
            <w:r w:rsidR="002C4E6C" w:rsidRPr="00425DE9">
              <w:rPr>
                <w:rFonts w:asciiTheme="majorHAnsi" w:hAnsiTheme="majorHAnsi" w:cstheme="majorHAnsi"/>
                <w:bCs/>
                <w:sz w:val="22"/>
                <w:szCs w:val="24"/>
              </w:rPr>
              <w:t>CI/CD</w:t>
            </w:r>
            <w:r w:rsidR="005C7CBE" w:rsidRPr="00425DE9">
              <w:rPr>
                <w:rFonts w:asciiTheme="majorHAnsi" w:hAnsiTheme="majorHAnsi" w:cstheme="majorHAnsi"/>
                <w:bCs/>
                <w:sz w:val="22"/>
                <w:szCs w:val="24"/>
              </w:rPr>
              <w:t xml:space="preserve"> and</w:t>
            </w:r>
            <w:r w:rsidR="002C4E6C" w:rsidRPr="00425DE9">
              <w:rPr>
                <w:rFonts w:asciiTheme="majorHAnsi" w:hAnsiTheme="majorHAnsi" w:cstheme="majorHAnsi"/>
                <w:bCs/>
                <w:sz w:val="22"/>
                <w:szCs w:val="24"/>
              </w:rPr>
              <w:t xml:space="preserve"> automated test suite integration</w:t>
            </w:r>
            <w:r w:rsidR="005C7CBE" w:rsidRPr="00425DE9">
              <w:rPr>
                <w:rFonts w:asciiTheme="majorHAnsi" w:hAnsiTheme="majorHAnsi" w:cstheme="majorHAnsi"/>
                <w:bCs/>
                <w:sz w:val="22"/>
                <w:szCs w:val="24"/>
              </w:rPr>
              <w:t xml:space="preserve"> into build and deployment process</w:t>
            </w:r>
          </w:p>
        </w:tc>
      </w:tr>
      <w:tr w:rsidR="00425DE9" w14:paraId="4C3E6E52" w14:textId="77777777" w:rsidTr="004E40BF">
        <w:tc>
          <w:tcPr>
            <w:tcW w:w="625" w:type="dxa"/>
          </w:tcPr>
          <w:p w14:paraId="4C3E6E4F" w14:textId="77777777" w:rsidR="00425DE9" w:rsidRPr="00425DE9" w:rsidRDefault="00425DE9" w:rsidP="00425DE9">
            <w:pPr>
              <w:pStyle w:val="BodyText"/>
              <w:jc w:val="both"/>
              <w:rPr>
                <w:rFonts w:asciiTheme="majorHAnsi" w:hAnsiTheme="majorHAnsi" w:cstheme="majorHAnsi"/>
                <w:bCs/>
                <w:sz w:val="22"/>
                <w:szCs w:val="24"/>
              </w:rPr>
            </w:pPr>
            <w:r>
              <w:rPr>
                <w:rFonts w:asciiTheme="majorHAnsi" w:hAnsiTheme="majorHAnsi" w:cstheme="majorHAnsi"/>
                <w:bCs/>
                <w:sz w:val="22"/>
                <w:szCs w:val="24"/>
              </w:rPr>
              <w:t>8</w:t>
            </w:r>
          </w:p>
        </w:tc>
        <w:tc>
          <w:tcPr>
            <w:tcW w:w="2430" w:type="dxa"/>
          </w:tcPr>
          <w:p w14:paraId="4C3E6E50"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IT Project Manager</w:t>
            </w:r>
          </w:p>
        </w:tc>
        <w:tc>
          <w:tcPr>
            <w:tcW w:w="5961" w:type="dxa"/>
          </w:tcPr>
          <w:p w14:paraId="4C3E6E51"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Activities and deliverables from QA team</w:t>
            </w:r>
          </w:p>
        </w:tc>
      </w:tr>
      <w:tr w:rsidR="00425DE9" w14:paraId="4C3E6E56" w14:textId="77777777" w:rsidTr="004E40BF">
        <w:tc>
          <w:tcPr>
            <w:tcW w:w="625" w:type="dxa"/>
          </w:tcPr>
          <w:p w14:paraId="4C3E6E53"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9</w:t>
            </w:r>
          </w:p>
        </w:tc>
        <w:tc>
          <w:tcPr>
            <w:tcW w:w="2430" w:type="dxa"/>
          </w:tcPr>
          <w:p w14:paraId="4C3E6E54"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Audit Team</w:t>
            </w:r>
          </w:p>
        </w:tc>
        <w:tc>
          <w:tcPr>
            <w:tcW w:w="5961" w:type="dxa"/>
          </w:tcPr>
          <w:p w14:paraId="4C3E6E55"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 xml:space="preserve">Responsible for ensuring protecting PII/PCI or other sensitive data used for testing </w:t>
            </w:r>
          </w:p>
        </w:tc>
      </w:tr>
      <w:tr w:rsidR="00425DE9" w14:paraId="4C3E6E5A" w14:textId="77777777" w:rsidTr="004E40BF">
        <w:tc>
          <w:tcPr>
            <w:tcW w:w="625" w:type="dxa"/>
          </w:tcPr>
          <w:p w14:paraId="4C3E6E57"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10</w:t>
            </w:r>
          </w:p>
        </w:tc>
        <w:tc>
          <w:tcPr>
            <w:tcW w:w="2430" w:type="dxa"/>
          </w:tcPr>
          <w:p w14:paraId="4C3E6E58"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GEICO Manager</w:t>
            </w:r>
          </w:p>
        </w:tc>
        <w:tc>
          <w:tcPr>
            <w:tcW w:w="5961" w:type="dxa"/>
          </w:tcPr>
          <w:p w14:paraId="4C3E6E59"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Strategy and approach to meet quality objectives</w:t>
            </w:r>
          </w:p>
        </w:tc>
      </w:tr>
      <w:tr w:rsidR="00425DE9" w14:paraId="4C3E6E5E" w14:textId="77777777" w:rsidTr="004E40BF">
        <w:tc>
          <w:tcPr>
            <w:tcW w:w="625" w:type="dxa"/>
          </w:tcPr>
          <w:p w14:paraId="4C3E6E5B"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lastRenderedPageBreak/>
              <w:t>11</w:t>
            </w:r>
          </w:p>
        </w:tc>
        <w:tc>
          <w:tcPr>
            <w:tcW w:w="2430" w:type="dxa"/>
          </w:tcPr>
          <w:p w14:paraId="4C3E6E5C" w14:textId="77777777"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IT Director</w:t>
            </w:r>
          </w:p>
        </w:tc>
        <w:tc>
          <w:tcPr>
            <w:tcW w:w="5961" w:type="dxa"/>
          </w:tcPr>
          <w:p w14:paraId="4C3E6E5D" w14:textId="38EA74C0" w:rsidR="00425DE9" w:rsidRPr="00425DE9" w:rsidRDefault="00425DE9" w:rsidP="00425DE9">
            <w:pPr>
              <w:pStyle w:val="BodyText"/>
              <w:jc w:val="both"/>
              <w:rPr>
                <w:rFonts w:asciiTheme="majorHAnsi" w:hAnsiTheme="majorHAnsi" w:cstheme="majorHAnsi"/>
                <w:bCs/>
                <w:sz w:val="22"/>
                <w:szCs w:val="24"/>
              </w:rPr>
            </w:pPr>
            <w:r w:rsidRPr="00425DE9">
              <w:rPr>
                <w:rFonts w:asciiTheme="majorHAnsi" w:hAnsiTheme="majorHAnsi" w:cstheme="majorHAnsi"/>
                <w:bCs/>
                <w:sz w:val="22"/>
                <w:szCs w:val="24"/>
              </w:rPr>
              <w:t xml:space="preserve">Comprehensive approach to quality assurance to support the Indy </w:t>
            </w:r>
            <w:r w:rsidR="004873F7">
              <w:rPr>
                <w:rFonts w:asciiTheme="majorHAnsi" w:hAnsiTheme="majorHAnsi" w:cstheme="majorHAnsi"/>
                <w:bCs/>
                <w:sz w:val="22"/>
                <w:szCs w:val="24"/>
              </w:rPr>
              <w:t xml:space="preserve">IT </w:t>
            </w:r>
            <w:proofErr w:type="spellStart"/>
            <w:r w:rsidRPr="00425DE9">
              <w:rPr>
                <w:rFonts w:asciiTheme="majorHAnsi" w:hAnsiTheme="majorHAnsi" w:cstheme="majorHAnsi"/>
                <w:bCs/>
                <w:sz w:val="22"/>
                <w:szCs w:val="24"/>
              </w:rPr>
              <w:t>CoE</w:t>
            </w:r>
            <w:proofErr w:type="spellEnd"/>
            <w:r w:rsidRPr="00425DE9">
              <w:rPr>
                <w:rFonts w:asciiTheme="majorHAnsi" w:hAnsiTheme="majorHAnsi" w:cstheme="majorHAnsi"/>
                <w:bCs/>
                <w:sz w:val="22"/>
                <w:szCs w:val="24"/>
              </w:rPr>
              <w:t xml:space="preserve"> objectives</w:t>
            </w:r>
          </w:p>
        </w:tc>
      </w:tr>
    </w:tbl>
    <w:p w14:paraId="4C3E6E5F" w14:textId="77777777" w:rsidR="00B1417D" w:rsidRDefault="00B1417D" w:rsidP="00BA6F32">
      <w:pPr>
        <w:pStyle w:val="Heading2"/>
      </w:pPr>
      <w:bookmarkStart w:id="294" w:name="_Toc527943051"/>
      <w:r>
        <w:t xml:space="preserve">Testing objectives </w:t>
      </w:r>
      <w:r w:rsidR="00E70098">
        <w:t>and critical success factors</w:t>
      </w:r>
      <w:bookmarkEnd w:id="294"/>
    </w:p>
    <w:p w14:paraId="4C3E6E60" w14:textId="77777777" w:rsidR="00C20D7F" w:rsidRPr="00C20D7F" w:rsidRDefault="00C20D7F" w:rsidP="00C20D7F">
      <w:pPr>
        <w:pStyle w:val="BodyText"/>
        <w:overflowPunct/>
        <w:autoSpaceDE/>
        <w:autoSpaceDN/>
        <w:adjustRightInd/>
        <w:jc w:val="both"/>
        <w:textAlignment w:val="auto"/>
        <w:rPr>
          <w:rFonts w:asciiTheme="minorHAnsi" w:hAnsiTheme="minorHAnsi" w:cstheme="minorHAnsi"/>
          <w:iCs/>
          <w:sz w:val="22"/>
          <w:szCs w:val="22"/>
        </w:rPr>
      </w:pPr>
    </w:p>
    <w:p w14:paraId="4C3E6E61" w14:textId="77777777" w:rsidR="00C20D7F" w:rsidRPr="00215EC1" w:rsidRDefault="00C20D7F" w:rsidP="007B35E2">
      <w:pPr>
        <w:pStyle w:val="ListParagraph"/>
        <w:numPr>
          <w:ilvl w:val="0"/>
          <w:numId w:val="4"/>
        </w:numPr>
        <w:spacing w:after="0" w:line="240" w:lineRule="auto"/>
        <w:rPr>
          <w:rFonts w:ascii="Segoe UI" w:hAnsi="Segoe UI" w:cs="Segoe UI"/>
        </w:rPr>
      </w:pPr>
      <w:r w:rsidRPr="00022560">
        <w:rPr>
          <w:rFonts w:ascii="Segoe UI" w:eastAsia="Segoe UI" w:hAnsi="Segoe UI" w:cs="Segoe UI"/>
          <w:b/>
        </w:rPr>
        <w:t>Shift-Left</w:t>
      </w:r>
      <w:r w:rsidRPr="00215EC1">
        <w:rPr>
          <w:rFonts w:ascii="Segoe UI" w:eastAsia="Segoe UI" w:hAnsi="Segoe UI" w:cs="Segoe UI"/>
        </w:rPr>
        <w:t xml:space="preserve"> – to support test driven development practices, integrated with visual studio</w:t>
      </w:r>
      <w:r>
        <w:rPr>
          <w:rFonts w:ascii="Segoe UI" w:eastAsia="Segoe UI" w:hAnsi="Segoe UI" w:cs="Segoe UI"/>
        </w:rPr>
        <w:t xml:space="preserve"> (Azure DevOps)</w:t>
      </w:r>
    </w:p>
    <w:p w14:paraId="4C3E6E62" w14:textId="1336D2BF" w:rsidR="00C20D7F" w:rsidRPr="00215EC1" w:rsidRDefault="00C20D7F" w:rsidP="007B35E2">
      <w:pPr>
        <w:pStyle w:val="ListParagraph"/>
        <w:numPr>
          <w:ilvl w:val="0"/>
          <w:numId w:val="4"/>
        </w:numPr>
        <w:spacing w:after="0" w:line="240" w:lineRule="auto"/>
        <w:rPr>
          <w:rFonts w:ascii="Segoe UI" w:hAnsi="Segoe UI" w:cs="Segoe UI"/>
        </w:rPr>
      </w:pPr>
      <w:r w:rsidRPr="00022560">
        <w:rPr>
          <w:rFonts w:ascii="Segoe UI" w:eastAsia="Segoe UI" w:hAnsi="Segoe UI" w:cs="Segoe UI"/>
          <w:b/>
        </w:rPr>
        <w:t>API/services testing</w:t>
      </w:r>
      <w:r w:rsidRPr="00215EC1">
        <w:rPr>
          <w:rFonts w:ascii="Segoe UI" w:eastAsia="Segoe UI" w:hAnsi="Segoe UI" w:cs="Segoe UI"/>
        </w:rPr>
        <w:t xml:space="preserve"> – to enable </w:t>
      </w:r>
      <w:r w:rsidR="00B04A2E">
        <w:rPr>
          <w:rFonts w:ascii="Segoe UI" w:eastAsia="Segoe UI" w:hAnsi="Segoe UI" w:cs="Segoe UI"/>
        </w:rPr>
        <w:t xml:space="preserve">headless testing and achieve </w:t>
      </w:r>
      <w:r w:rsidRPr="00215EC1">
        <w:rPr>
          <w:rFonts w:ascii="Segoe UI" w:eastAsia="Segoe UI" w:hAnsi="Segoe UI" w:cs="Segoe UI"/>
        </w:rPr>
        <w:t xml:space="preserve">higher coverage and </w:t>
      </w:r>
      <w:r>
        <w:rPr>
          <w:rFonts w:ascii="Segoe UI" w:eastAsia="Segoe UI" w:hAnsi="Segoe UI" w:cs="Segoe UI"/>
        </w:rPr>
        <w:t>faster</w:t>
      </w:r>
      <w:r w:rsidRPr="00215EC1">
        <w:rPr>
          <w:rFonts w:ascii="Segoe UI" w:eastAsia="Segoe UI" w:hAnsi="Segoe UI" w:cs="Segoe UI"/>
        </w:rPr>
        <w:t xml:space="preserve"> test cycles</w:t>
      </w:r>
    </w:p>
    <w:p w14:paraId="4C3E6E63" w14:textId="77777777" w:rsidR="00EF1CAC" w:rsidRPr="00C20D7F" w:rsidRDefault="00EF1CAC" w:rsidP="007B35E2">
      <w:pPr>
        <w:pStyle w:val="BodyText"/>
        <w:numPr>
          <w:ilvl w:val="0"/>
          <w:numId w:val="4"/>
        </w:numPr>
        <w:overflowPunct/>
        <w:autoSpaceDE/>
        <w:autoSpaceDN/>
        <w:adjustRightInd/>
        <w:jc w:val="both"/>
        <w:textAlignment w:val="auto"/>
        <w:rPr>
          <w:rFonts w:ascii="Segoe UI" w:eastAsia="Segoe UI" w:hAnsi="Segoe UI" w:cs="Segoe UI"/>
          <w:sz w:val="22"/>
          <w:szCs w:val="22"/>
          <w:lang w:val="en-IN"/>
        </w:rPr>
      </w:pPr>
      <w:r>
        <w:rPr>
          <w:rFonts w:ascii="Segoe UI" w:eastAsia="Segoe UI" w:hAnsi="Segoe UI" w:cs="Segoe UI"/>
          <w:b/>
          <w:sz w:val="22"/>
          <w:szCs w:val="22"/>
          <w:lang w:val="en-IN"/>
        </w:rPr>
        <w:t>Test early and Test often</w:t>
      </w:r>
      <w:r w:rsidRPr="00C20D7F">
        <w:rPr>
          <w:rFonts w:ascii="Segoe UI" w:eastAsia="Segoe UI" w:hAnsi="Segoe UI" w:cs="Segoe UI"/>
          <w:b/>
          <w:sz w:val="22"/>
          <w:szCs w:val="22"/>
          <w:lang w:val="en-IN"/>
        </w:rPr>
        <w:t>-</w:t>
      </w:r>
      <w:r>
        <w:rPr>
          <w:rFonts w:asciiTheme="minorHAnsi" w:hAnsiTheme="minorHAnsi" w:cstheme="minorHAnsi"/>
          <w:iCs/>
          <w:sz w:val="22"/>
          <w:szCs w:val="22"/>
        </w:rPr>
        <w:t xml:space="preserve"> </w:t>
      </w:r>
      <w:r>
        <w:rPr>
          <w:rFonts w:ascii="Segoe UI" w:eastAsia="Segoe UI" w:hAnsi="Segoe UI" w:cs="Segoe UI"/>
          <w:sz w:val="22"/>
          <w:szCs w:val="22"/>
          <w:lang w:val="en-IN"/>
        </w:rPr>
        <w:t>L</w:t>
      </w:r>
      <w:r w:rsidRPr="00C20D7F">
        <w:rPr>
          <w:rFonts w:ascii="Segoe UI" w:eastAsia="Segoe UI" w:hAnsi="Segoe UI" w:cs="Segoe UI"/>
          <w:sz w:val="22"/>
          <w:szCs w:val="22"/>
          <w:lang w:val="en-IN"/>
        </w:rPr>
        <w:t xml:space="preserve">everage the automation solution to create stubs and virtualize services to start early testing while GUI is developed  </w:t>
      </w:r>
    </w:p>
    <w:p w14:paraId="4C3E6E64" w14:textId="7E7588F1" w:rsidR="00C20D7F" w:rsidRPr="00215EC1" w:rsidRDefault="004F72AE" w:rsidP="007B35E2">
      <w:pPr>
        <w:pStyle w:val="ListParagraph"/>
        <w:numPr>
          <w:ilvl w:val="0"/>
          <w:numId w:val="4"/>
        </w:numPr>
        <w:spacing w:after="0" w:line="240" w:lineRule="auto"/>
        <w:rPr>
          <w:rFonts w:ascii="Segoe UI" w:hAnsi="Segoe UI" w:cs="Segoe UI"/>
        </w:rPr>
      </w:pPr>
      <w:r>
        <w:rPr>
          <w:rFonts w:ascii="Segoe UI" w:eastAsia="Segoe UI" w:hAnsi="Segoe UI" w:cs="Segoe UI"/>
          <w:b/>
        </w:rPr>
        <w:t>T</w:t>
      </w:r>
      <w:r w:rsidR="00C20D7F" w:rsidRPr="00022560">
        <w:rPr>
          <w:rFonts w:ascii="Segoe UI" w:eastAsia="Segoe UI" w:hAnsi="Segoe UI" w:cs="Segoe UI"/>
          <w:b/>
        </w:rPr>
        <w:t>raceability</w:t>
      </w:r>
      <w:r w:rsidR="00C20D7F" w:rsidRPr="00215EC1">
        <w:rPr>
          <w:rFonts w:ascii="Segoe UI" w:eastAsia="Segoe UI" w:hAnsi="Segoe UI" w:cs="Segoe UI"/>
        </w:rPr>
        <w:t xml:space="preserve"> – to support rapid test </w:t>
      </w:r>
      <w:r w:rsidR="00EF1CAC">
        <w:rPr>
          <w:rFonts w:ascii="Segoe UI" w:eastAsia="Segoe UI" w:hAnsi="Segoe UI" w:cs="Segoe UI"/>
        </w:rPr>
        <w:t>i</w:t>
      </w:r>
      <w:r w:rsidR="00C20D7F" w:rsidRPr="00215EC1">
        <w:rPr>
          <w:rFonts w:ascii="Segoe UI" w:eastAsia="Segoe UI" w:hAnsi="Segoe UI" w:cs="Segoe UI"/>
        </w:rPr>
        <w:t>mpact analysis across the “requirement – code – test case – defect” spectrum to quickly identify tests impacted by code change</w:t>
      </w:r>
    </w:p>
    <w:p w14:paraId="4C3E6E65" w14:textId="77777777" w:rsidR="00C20D7F" w:rsidRPr="00215EC1" w:rsidRDefault="00C20D7F" w:rsidP="007B35E2">
      <w:pPr>
        <w:pStyle w:val="ListParagraph"/>
        <w:numPr>
          <w:ilvl w:val="0"/>
          <w:numId w:val="4"/>
        </w:numPr>
        <w:spacing w:after="0" w:line="240" w:lineRule="auto"/>
        <w:rPr>
          <w:rFonts w:ascii="Segoe UI" w:hAnsi="Segoe UI" w:cs="Segoe UI"/>
        </w:rPr>
      </w:pPr>
      <w:r w:rsidRPr="00022560">
        <w:rPr>
          <w:rFonts w:ascii="Segoe UI" w:eastAsia="Segoe UI" w:hAnsi="Segoe UI" w:cs="Segoe UI"/>
          <w:b/>
        </w:rPr>
        <w:t xml:space="preserve">Code </w:t>
      </w:r>
      <w:r>
        <w:rPr>
          <w:rFonts w:ascii="Segoe UI" w:eastAsia="Segoe UI" w:hAnsi="Segoe UI" w:cs="Segoe UI"/>
          <w:b/>
        </w:rPr>
        <w:t>c</w:t>
      </w:r>
      <w:r w:rsidRPr="00022560">
        <w:rPr>
          <w:rFonts w:ascii="Segoe UI" w:eastAsia="Segoe UI" w:hAnsi="Segoe UI" w:cs="Segoe UI"/>
          <w:b/>
        </w:rPr>
        <w:t xml:space="preserve">overage </w:t>
      </w:r>
      <w:r>
        <w:rPr>
          <w:rFonts w:ascii="Segoe UI" w:eastAsia="Segoe UI" w:hAnsi="Segoe UI" w:cs="Segoe UI"/>
          <w:b/>
        </w:rPr>
        <w:t>m</w:t>
      </w:r>
      <w:r w:rsidRPr="00022560">
        <w:rPr>
          <w:rFonts w:ascii="Segoe UI" w:eastAsia="Segoe UI" w:hAnsi="Segoe UI" w:cs="Segoe UI"/>
          <w:b/>
        </w:rPr>
        <w:t>easurements</w:t>
      </w:r>
      <w:r>
        <w:rPr>
          <w:rFonts w:ascii="Segoe UI" w:eastAsia="Segoe UI" w:hAnsi="Segoe UI" w:cs="Segoe UI"/>
        </w:rPr>
        <w:t xml:space="preserve"> – Improve</w:t>
      </w:r>
      <w:r w:rsidRPr="00215EC1">
        <w:rPr>
          <w:rFonts w:ascii="Segoe UI" w:eastAsia="Segoe UI" w:hAnsi="Segoe UI" w:cs="Segoe UI"/>
        </w:rPr>
        <w:t xml:space="preserve"> quality with the ability to track code coverage based on the test cases executed</w:t>
      </w:r>
    </w:p>
    <w:p w14:paraId="4C3E6E66" w14:textId="77777777" w:rsidR="00C20D7F" w:rsidRPr="00215EC1" w:rsidRDefault="00C20D7F" w:rsidP="007B35E2">
      <w:pPr>
        <w:pStyle w:val="ListParagraph"/>
        <w:numPr>
          <w:ilvl w:val="0"/>
          <w:numId w:val="4"/>
        </w:numPr>
        <w:spacing w:after="0" w:line="240" w:lineRule="auto"/>
        <w:rPr>
          <w:rFonts w:ascii="Segoe UI" w:hAnsi="Segoe UI" w:cs="Segoe UI"/>
        </w:rPr>
      </w:pPr>
      <w:r w:rsidRPr="00022560">
        <w:rPr>
          <w:rFonts w:ascii="Segoe UI" w:eastAsia="Segoe UI" w:hAnsi="Segoe UI" w:cs="Segoe UI"/>
          <w:b/>
        </w:rPr>
        <w:t>DevOps support</w:t>
      </w:r>
      <w:r w:rsidRPr="00215EC1">
        <w:rPr>
          <w:rFonts w:ascii="Segoe UI" w:eastAsia="Segoe UI" w:hAnsi="Segoe UI" w:cs="Segoe UI"/>
        </w:rPr>
        <w:t xml:space="preserve"> – </w:t>
      </w:r>
      <w:r>
        <w:rPr>
          <w:rFonts w:ascii="Segoe UI" w:eastAsia="Segoe UI" w:hAnsi="Segoe UI" w:cs="Segoe UI"/>
        </w:rPr>
        <w:t>T</w:t>
      </w:r>
      <w:r w:rsidRPr="00215EC1">
        <w:rPr>
          <w:rFonts w:ascii="Segoe UI" w:eastAsia="Segoe UI" w:hAnsi="Segoe UI" w:cs="Segoe UI"/>
        </w:rPr>
        <w:t xml:space="preserve">est automation solution </w:t>
      </w:r>
      <w:r>
        <w:rPr>
          <w:rFonts w:ascii="Segoe UI" w:eastAsia="Segoe UI" w:hAnsi="Segoe UI" w:cs="Segoe UI"/>
        </w:rPr>
        <w:t xml:space="preserve">that </w:t>
      </w:r>
      <w:r w:rsidRPr="00215EC1">
        <w:rPr>
          <w:rFonts w:ascii="Segoe UI" w:eastAsia="Segoe UI" w:hAnsi="Segoe UI" w:cs="Segoe UI"/>
        </w:rPr>
        <w:t xml:space="preserve">integrates with </w:t>
      </w:r>
      <w:r>
        <w:rPr>
          <w:rFonts w:ascii="Segoe UI" w:eastAsia="Segoe UI" w:hAnsi="Segoe UI" w:cs="Segoe UI"/>
        </w:rPr>
        <w:t>CI/ CD</w:t>
      </w:r>
      <w:r w:rsidRPr="00215EC1">
        <w:rPr>
          <w:rFonts w:ascii="Segoe UI" w:eastAsia="Segoe UI" w:hAnsi="Segoe UI" w:cs="Segoe UI"/>
        </w:rPr>
        <w:t xml:space="preserve"> pipeline</w:t>
      </w:r>
    </w:p>
    <w:p w14:paraId="4C3E6E67" w14:textId="77777777" w:rsidR="00C20D7F" w:rsidRPr="00215EC1" w:rsidRDefault="00C20D7F" w:rsidP="007B35E2">
      <w:pPr>
        <w:pStyle w:val="ListParagraph"/>
        <w:numPr>
          <w:ilvl w:val="0"/>
          <w:numId w:val="4"/>
        </w:numPr>
        <w:spacing w:after="0" w:line="240" w:lineRule="auto"/>
        <w:rPr>
          <w:rFonts w:ascii="Segoe UI" w:hAnsi="Segoe UI" w:cs="Segoe UI"/>
        </w:rPr>
      </w:pPr>
      <w:r w:rsidRPr="00022560">
        <w:rPr>
          <w:rFonts w:ascii="Segoe UI" w:eastAsia="Segoe UI" w:hAnsi="Segoe UI" w:cs="Segoe UI"/>
          <w:b/>
        </w:rPr>
        <w:t>QA architectural governance</w:t>
      </w:r>
      <w:r w:rsidRPr="00215EC1">
        <w:rPr>
          <w:rFonts w:ascii="Segoe UI" w:eastAsia="Segoe UI" w:hAnsi="Segoe UI" w:cs="Segoe UI"/>
        </w:rPr>
        <w:t xml:space="preserve"> - Policies, procedures, best practices and architectural guidelines to design, build and maintain the automation test solution required to support </w:t>
      </w:r>
      <w:r w:rsidR="002657FC">
        <w:rPr>
          <w:rFonts w:ascii="Segoe UI" w:eastAsia="Segoe UI" w:hAnsi="Segoe UI" w:cs="Segoe UI"/>
        </w:rPr>
        <w:t xml:space="preserve">the program </w:t>
      </w:r>
    </w:p>
    <w:p w14:paraId="4C3E6E68" w14:textId="77777777" w:rsidR="003A38A3" w:rsidRPr="00C20D7F" w:rsidRDefault="003A38A3" w:rsidP="007B35E2">
      <w:pPr>
        <w:pStyle w:val="BodyText"/>
        <w:numPr>
          <w:ilvl w:val="0"/>
          <w:numId w:val="4"/>
        </w:numPr>
        <w:overflowPunct/>
        <w:autoSpaceDE/>
        <w:autoSpaceDN/>
        <w:adjustRightInd/>
        <w:jc w:val="both"/>
        <w:textAlignment w:val="auto"/>
        <w:rPr>
          <w:rFonts w:ascii="Segoe UI" w:eastAsia="Segoe UI" w:hAnsi="Segoe UI" w:cs="Segoe UI"/>
          <w:sz w:val="22"/>
          <w:szCs w:val="22"/>
          <w:lang w:val="en-IN"/>
        </w:rPr>
      </w:pPr>
      <w:r w:rsidRPr="00C20D7F">
        <w:rPr>
          <w:rFonts w:ascii="Segoe UI" w:eastAsia="Segoe UI" w:hAnsi="Segoe UI" w:cs="Segoe UI"/>
          <w:b/>
          <w:sz w:val="22"/>
          <w:szCs w:val="22"/>
          <w:lang w:val="en-IN"/>
        </w:rPr>
        <w:t>Sprint-1 testing approach</w:t>
      </w:r>
      <w:r>
        <w:rPr>
          <w:rFonts w:asciiTheme="minorHAnsi" w:hAnsiTheme="minorHAnsi" w:cstheme="minorHAnsi"/>
          <w:iCs/>
          <w:sz w:val="22"/>
          <w:szCs w:val="22"/>
        </w:rPr>
        <w:t xml:space="preserve">- </w:t>
      </w:r>
      <w:r w:rsidR="00174373">
        <w:rPr>
          <w:rFonts w:ascii="Segoe UI" w:eastAsia="Segoe UI" w:hAnsi="Segoe UI" w:cs="Segoe UI"/>
          <w:sz w:val="22"/>
          <w:szCs w:val="22"/>
          <w:lang w:val="en-IN"/>
        </w:rPr>
        <w:t>QA team collaborating</w:t>
      </w:r>
      <w:r w:rsidR="00C20D7F">
        <w:rPr>
          <w:rFonts w:ascii="Segoe UI" w:eastAsia="Segoe UI" w:hAnsi="Segoe UI" w:cs="Segoe UI"/>
          <w:sz w:val="22"/>
          <w:szCs w:val="22"/>
          <w:lang w:val="en-IN"/>
        </w:rPr>
        <w:t xml:space="preserve"> </w:t>
      </w:r>
      <w:r w:rsidRPr="00C20D7F">
        <w:rPr>
          <w:rFonts w:ascii="Segoe UI" w:eastAsia="Segoe UI" w:hAnsi="Segoe UI" w:cs="Segoe UI"/>
          <w:sz w:val="22"/>
          <w:szCs w:val="22"/>
          <w:lang w:val="en-IN"/>
        </w:rPr>
        <w:t xml:space="preserve">with </w:t>
      </w:r>
      <w:r w:rsidR="00C20D7F">
        <w:rPr>
          <w:rFonts w:ascii="Segoe UI" w:eastAsia="Segoe UI" w:hAnsi="Segoe UI" w:cs="Segoe UI"/>
          <w:sz w:val="22"/>
          <w:szCs w:val="22"/>
          <w:lang w:val="en-IN"/>
        </w:rPr>
        <w:t>a</w:t>
      </w:r>
      <w:r w:rsidRPr="00C20D7F">
        <w:rPr>
          <w:rFonts w:ascii="Segoe UI" w:eastAsia="Segoe UI" w:hAnsi="Segoe UI" w:cs="Segoe UI"/>
          <w:sz w:val="22"/>
          <w:szCs w:val="22"/>
          <w:lang w:val="en-IN"/>
        </w:rPr>
        <w:t xml:space="preserve">nalyst team to </w:t>
      </w:r>
      <w:r w:rsidR="00174373">
        <w:rPr>
          <w:rFonts w:ascii="Segoe UI" w:eastAsia="Segoe UI" w:hAnsi="Segoe UI" w:cs="Segoe UI"/>
          <w:sz w:val="22"/>
          <w:szCs w:val="22"/>
          <w:lang w:val="en-IN"/>
        </w:rPr>
        <w:t>design and develop</w:t>
      </w:r>
      <w:r w:rsidRPr="00C20D7F">
        <w:rPr>
          <w:rFonts w:ascii="Segoe UI" w:eastAsia="Segoe UI" w:hAnsi="Segoe UI" w:cs="Segoe UI"/>
          <w:sz w:val="22"/>
          <w:szCs w:val="22"/>
          <w:lang w:val="en-IN"/>
        </w:rPr>
        <w:t xml:space="preserve"> </w:t>
      </w:r>
      <w:r w:rsidR="00174373">
        <w:rPr>
          <w:rFonts w:ascii="Segoe UI" w:eastAsia="Segoe UI" w:hAnsi="Segoe UI" w:cs="Segoe UI"/>
          <w:sz w:val="22"/>
          <w:szCs w:val="22"/>
          <w:lang w:val="en-IN"/>
        </w:rPr>
        <w:t xml:space="preserve">test scripts, </w:t>
      </w:r>
      <w:r w:rsidR="00174373" w:rsidRPr="00174373">
        <w:rPr>
          <w:rFonts w:ascii="Segoe UI" w:eastAsia="Segoe UI" w:hAnsi="Segoe UI" w:cs="Segoe UI"/>
          <w:sz w:val="28"/>
          <w:szCs w:val="22"/>
          <w:lang w:val="en-IN"/>
        </w:rPr>
        <w:t>S</w:t>
      </w:r>
      <w:r w:rsidR="00174373" w:rsidRPr="00174373">
        <w:rPr>
          <w:rFonts w:ascii="Segoe UI" w:eastAsia="Segoe UI" w:hAnsi="Segoe UI" w:cs="Segoe UI"/>
          <w:sz w:val="28"/>
          <w:szCs w:val="22"/>
          <w:vertAlign w:val="subscript"/>
          <w:lang w:val="en-IN"/>
        </w:rPr>
        <w:t>n</w:t>
      </w:r>
      <w:r w:rsidR="00174373" w:rsidRPr="00174373">
        <w:rPr>
          <w:rFonts w:ascii="Segoe UI" w:eastAsia="Segoe UI" w:hAnsi="Segoe UI" w:cs="Segoe UI"/>
          <w:sz w:val="28"/>
          <w:szCs w:val="22"/>
          <w:lang w:val="en-IN"/>
        </w:rPr>
        <w:t>-1</w:t>
      </w:r>
      <w:r w:rsidR="00174373">
        <w:rPr>
          <w:rFonts w:ascii="Segoe UI" w:eastAsia="Segoe UI" w:hAnsi="Segoe UI" w:cs="Segoe UI"/>
          <w:sz w:val="22"/>
          <w:szCs w:val="22"/>
          <w:lang w:val="en-IN"/>
        </w:rPr>
        <w:t>, against</w:t>
      </w:r>
      <w:r w:rsidR="00174373" w:rsidRPr="00C20D7F">
        <w:rPr>
          <w:rFonts w:ascii="Segoe UI" w:eastAsia="Segoe UI" w:hAnsi="Segoe UI" w:cs="Segoe UI"/>
          <w:sz w:val="22"/>
          <w:szCs w:val="22"/>
          <w:lang w:val="en-IN"/>
        </w:rPr>
        <w:t xml:space="preserve"> the acceptance criteria of the user story</w:t>
      </w:r>
    </w:p>
    <w:p w14:paraId="4C3E6E69" w14:textId="77777777" w:rsidR="003A38A3" w:rsidRPr="00C20D7F" w:rsidRDefault="003A38A3" w:rsidP="007B35E2">
      <w:pPr>
        <w:pStyle w:val="BodyText"/>
        <w:numPr>
          <w:ilvl w:val="0"/>
          <w:numId w:val="4"/>
        </w:numPr>
        <w:overflowPunct/>
        <w:autoSpaceDE/>
        <w:autoSpaceDN/>
        <w:adjustRightInd/>
        <w:jc w:val="both"/>
        <w:textAlignment w:val="auto"/>
        <w:rPr>
          <w:rFonts w:ascii="Segoe UI" w:eastAsia="Segoe UI" w:hAnsi="Segoe UI" w:cs="Segoe UI"/>
          <w:sz w:val="22"/>
          <w:szCs w:val="22"/>
          <w:lang w:val="en-IN"/>
        </w:rPr>
      </w:pPr>
      <w:r w:rsidRPr="00C20D7F">
        <w:rPr>
          <w:rFonts w:ascii="Segoe UI" w:eastAsia="Segoe UI" w:hAnsi="Segoe UI" w:cs="Segoe UI"/>
          <w:b/>
          <w:sz w:val="22"/>
          <w:szCs w:val="22"/>
          <w:lang w:val="en-IN"/>
        </w:rPr>
        <w:t>Test Impact Analysis-</w:t>
      </w:r>
      <w:r>
        <w:rPr>
          <w:rFonts w:asciiTheme="minorHAnsi" w:hAnsiTheme="minorHAnsi" w:cstheme="minorHAnsi"/>
          <w:iCs/>
          <w:sz w:val="22"/>
          <w:szCs w:val="22"/>
        </w:rPr>
        <w:t xml:space="preserve"> </w:t>
      </w:r>
      <w:r w:rsidR="00C20D7F">
        <w:rPr>
          <w:rFonts w:ascii="Segoe UI" w:eastAsia="Segoe UI" w:hAnsi="Segoe UI" w:cs="Segoe UI"/>
          <w:sz w:val="22"/>
          <w:szCs w:val="22"/>
          <w:lang w:val="en-IN"/>
        </w:rPr>
        <w:t>L</w:t>
      </w:r>
      <w:r w:rsidRPr="00C20D7F">
        <w:rPr>
          <w:rFonts w:ascii="Segoe UI" w:eastAsia="Segoe UI" w:hAnsi="Segoe UI" w:cs="Segoe UI"/>
          <w:sz w:val="22"/>
          <w:szCs w:val="22"/>
          <w:lang w:val="en-IN"/>
        </w:rPr>
        <w:t xml:space="preserve">everage automated test impact analysis to identify impacted </w:t>
      </w:r>
      <w:r w:rsidR="00174373">
        <w:rPr>
          <w:rFonts w:ascii="Segoe UI" w:eastAsia="Segoe UI" w:hAnsi="Segoe UI" w:cs="Segoe UI"/>
          <w:sz w:val="22"/>
          <w:szCs w:val="22"/>
          <w:lang w:val="en-IN"/>
        </w:rPr>
        <w:t>tests based on the code changes</w:t>
      </w:r>
    </w:p>
    <w:p w14:paraId="4C3E6E6A" w14:textId="2D97CFF3" w:rsidR="003A38A3" w:rsidRPr="00C20D7F" w:rsidRDefault="003A38A3" w:rsidP="007B35E2">
      <w:pPr>
        <w:pStyle w:val="ListParagraph"/>
        <w:numPr>
          <w:ilvl w:val="0"/>
          <w:numId w:val="4"/>
        </w:numPr>
        <w:spacing w:after="0" w:line="240" w:lineRule="auto"/>
        <w:jc w:val="both"/>
        <w:rPr>
          <w:rFonts w:ascii="Segoe UI" w:eastAsia="Segoe UI" w:hAnsi="Segoe UI" w:cs="Segoe UI"/>
        </w:rPr>
      </w:pPr>
      <w:r w:rsidRPr="00C20D7F">
        <w:rPr>
          <w:rFonts w:ascii="Segoe UI" w:eastAsia="Segoe UI" w:hAnsi="Segoe UI" w:cs="Segoe UI"/>
          <w:b/>
        </w:rPr>
        <w:t>Feature/EPIC test automation-</w:t>
      </w:r>
      <w:r w:rsidRPr="001B01D8">
        <w:rPr>
          <w:rFonts w:cstheme="minorHAnsi"/>
          <w:iCs/>
        </w:rPr>
        <w:t xml:space="preserve"> </w:t>
      </w:r>
      <w:r w:rsidR="00174373">
        <w:rPr>
          <w:rFonts w:ascii="Segoe UI" w:eastAsia="Segoe UI" w:hAnsi="Segoe UI" w:cs="Segoe UI"/>
        </w:rPr>
        <w:t>P</w:t>
      </w:r>
      <w:r w:rsidRPr="00C20D7F">
        <w:rPr>
          <w:rFonts w:ascii="Segoe UI" w:eastAsia="Segoe UI" w:hAnsi="Segoe UI" w:cs="Segoe UI"/>
        </w:rPr>
        <w:t xml:space="preserve">rogressively string and optimize regression test </w:t>
      </w:r>
      <w:r w:rsidR="00174373">
        <w:rPr>
          <w:rFonts w:ascii="Segoe UI" w:eastAsia="Segoe UI" w:hAnsi="Segoe UI" w:cs="Segoe UI"/>
        </w:rPr>
        <w:t>suite</w:t>
      </w:r>
      <w:r w:rsidRPr="00C20D7F">
        <w:rPr>
          <w:rFonts w:ascii="Segoe UI" w:eastAsia="Segoe UI" w:hAnsi="Segoe UI" w:cs="Segoe UI"/>
        </w:rPr>
        <w:t xml:space="preserve">. </w:t>
      </w:r>
      <w:r w:rsidR="00174373">
        <w:rPr>
          <w:rFonts w:ascii="Segoe UI" w:eastAsia="Segoe UI" w:hAnsi="Segoe UI" w:cs="Segoe UI"/>
        </w:rPr>
        <w:t>R</w:t>
      </w:r>
      <w:r w:rsidRPr="00C20D7F">
        <w:rPr>
          <w:rFonts w:ascii="Segoe UI" w:eastAsia="Segoe UI" w:hAnsi="Segoe UI" w:cs="Segoe UI"/>
        </w:rPr>
        <w:t xml:space="preserve">egression review board to review the coverage of regression suite </w:t>
      </w:r>
      <w:r w:rsidR="000C6E6E">
        <w:rPr>
          <w:rFonts w:ascii="Segoe UI" w:eastAsia="Segoe UI" w:hAnsi="Segoe UI" w:cs="Segoe UI"/>
        </w:rPr>
        <w:t>to</w:t>
      </w:r>
      <w:r w:rsidR="00174373">
        <w:rPr>
          <w:rFonts w:ascii="Segoe UI" w:eastAsia="Segoe UI" w:hAnsi="Segoe UI" w:cs="Segoe UI"/>
        </w:rPr>
        <w:t xml:space="preserve"> ensure</w:t>
      </w:r>
      <w:r w:rsidRPr="00C20D7F">
        <w:rPr>
          <w:rFonts w:ascii="Segoe UI" w:eastAsia="Segoe UI" w:hAnsi="Segoe UI" w:cs="Segoe UI"/>
        </w:rPr>
        <w:t xml:space="preserve"> the coverage </w:t>
      </w:r>
    </w:p>
    <w:p w14:paraId="4C3E6E6C" w14:textId="77777777" w:rsidR="003A38A3" w:rsidRPr="00174373" w:rsidRDefault="003A38A3" w:rsidP="007B35E2">
      <w:pPr>
        <w:pStyle w:val="BodyText"/>
        <w:numPr>
          <w:ilvl w:val="0"/>
          <w:numId w:val="4"/>
        </w:numPr>
        <w:overflowPunct/>
        <w:autoSpaceDE/>
        <w:autoSpaceDN/>
        <w:adjustRightInd/>
        <w:jc w:val="both"/>
        <w:textAlignment w:val="auto"/>
        <w:rPr>
          <w:rFonts w:ascii="Segoe UI" w:eastAsia="Segoe UI" w:hAnsi="Segoe UI" w:cs="Segoe UI"/>
          <w:sz w:val="22"/>
          <w:szCs w:val="22"/>
          <w:lang w:val="en-IN"/>
        </w:rPr>
      </w:pPr>
      <w:r w:rsidRPr="00174373">
        <w:rPr>
          <w:rFonts w:ascii="Segoe UI" w:eastAsia="Segoe UI" w:hAnsi="Segoe UI" w:cs="Segoe UI"/>
          <w:b/>
          <w:sz w:val="22"/>
          <w:szCs w:val="22"/>
          <w:lang w:val="en-IN"/>
        </w:rPr>
        <w:t>Test Data</w:t>
      </w:r>
      <w:r w:rsidR="00C20D7F" w:rsidRPr="00174373">
        <w:rPr>
          <w:rFonts w:ascii="Segoe UI" w:eastAsia="Segoe UI" w:hAnsi="Segoe UI" w:cs="Segoe UI"/>
          <w:b/>
          <w:sz w:val="22"/>
          <w:szCs w:val="22"/>
          <w:lang w:val="en-IN"/>
        </w:rPr>
        <w:t xml:space="preserve"> Management</w:t>
      </w:r>
      <w:r w:rsidRPr="00174373">
        <w:rPr>
          <w:rFonts w:ascii="Segoe UI" w:eastAsia="Segoe UI" w:hAnsi="Segoe UI" w:cs="Segoe UI"/>
          <w:b/>
          <w:sz w:val="22"/>
          <w:szCs w:val="22"/>
          <w:lang w:val="en-IN"/>
        </w:rPr>
        <w:t>-</w:t>
      </w:r>
      <w:r>
        <w:rPr>
          <w:rFonts w:asciiTheme="minorHAnsi" w:hAnsiTheme="minorHAnsi" w:cstheme="minorHAnsi"/>
          <w:b/>
          <w:iCs/>
          <w:sz w:val="22"/>
          <w:szCs w:val="22"/>
        </w:rPr>
        <w:t xml:space="preserve"> </w:t>
      </w:r>
      <w:r w:rsidRPr="00174373">
        <w:rPr>
          <w:rFonts w:ascii="Segoe UI" w:eastAsia="Segoe UI" w:hAnsi="Segoe UI" w:cs="Segoe UI"/>
          <w:sz w:val="22"/>
          <w:szCs w:val="22"/>
          <w:lang w:val="en-IN"/>
        </w:rPr>
        <w:t xml:space="preserve">Availability of production </w:t>
      </w:r>
      <w:r w:rsidR="00C20D7F" w:rsidRPr="00174373">
        <w:rPr>
          <w:rFonts w:ascii="Segoe UI" w:eastAsia="Segoe UI" w:hAnsi="Segoe UI" w:cs="Segoe UI"/>
          <w:sz w:val="22"/>
          <w:szCs w:val="22"/>
          <w:lang w:val="en-IN"/>
        </w:rPr>
        <w:t xml:space="preserve">like </w:t>
      </w:r>
      <w:r w:rsidRPr="00174373">
        <w:rPr>
          <w:rFonts w:ascii="Segoe UI" w:eastAsia="Segoe UI" w:hAnsi="Segoe UI" w:cs="Segoe UI"/>
          <w:sz w:val="22"/>
          <w:szCs w:val="22"/>
          <w:lang w:val="en-IN"/>
        </w:rPr>
        <w:t>data (</w:t>
      </w:r>
      <w:r w:rsidR="00C20D7F" w:rsidRPr="00174373">
        <w:rPr>
          <w:rFonts w:ascii="Segoe UI" w:eastAsia="Segoe UI" w:hAnsi="Segoe UI" w:cs="Segoe UI"/>
          <w:sz w:val="22"/>
          <w:szCs w:val="22"/>
          <w:lang w:val="en-IN"/>
        </w:rPr>
        <w:t xml:space="preserve">with PII and PCI </w:t>
      </w:r>
      <w:r w:rsidRPr="00174373">
        <w:rPr>
          <w:rFonts w:ascii="Segoe UI" w:eastAsia="Segoe UI" w:hAnsi="Segoe UI" w:cs="Segoe UI"/>
          <w:sz w:val="22"/>
          <w:szCs w:val="22"/>
          <w:lang w:val="en-IN"/>
        </w:rPr>
        <w:t xml:space="preserve">masked data) to test business critical scenarios and data dependent tests. </w:t>
      </w:r>
    </w:p>
    <w:p w14:paraId="4C3E6E6D" w14:textId="77777777" w:rsidR="00B1417D" w:rsidRDefault="00B1417D" w:rsidP="00A957CB">
      <w:pPr>
        <w:spacing w:after="0" w:line="240" w:lineRule="auto"/>
      </w:pPr>
      <w:r>
        <w:br w:type="page"/>
      </w:r>
    </w:p>
    <w:p w14:paraId="4C3E6E6E" w14:textId="77777777" w:rsidR="009B490F" w:rsidRDefault="001B2D62" w:rsidP="00A957CB">
      <w:pPr>
        <w:pStyle w:val="Heading1"/>
        <w:spacing w:after="0"/>
        <w:ind w:left="0"/>
      </w:pPr>
      <w:bookmarkStart w:id="295" w:name="_Toc527943052"/>
      <w:r>
        <w:lastRenderedPageBreak/>
        <w:t xml:space="preserve">In </w:t>
      </w:r>
      <w:r w:rsidR="009B490F">
        <w:t>Scope</w:t>
      </w:r>
      <w:r>
        <w:t xml:space="preserve"> &amp; Out of Scope</w:t>
      </w:r>
      <w:bookmarkEnd w:id="295"/>
    </w:p>
    <w:p w14:paraId="4C3E6E6F" w14:textId="09CC12C8" w:rsidR="00747C2F" w:rsidRDefault="0085405D" w:rsidP="00747C2F">
      <w:pPr>
        <w:spacing w:after="0" w:line="240" w:lineRule="auto"/>
      </w:pPr>
      <w:r>
        <w:rPr>
          <w:rFonts w:ascii="Segoe UI" w:hAnsi="Segoe UI" w:cs="Segoe UI"/>
        </w:rPr>
        <w:t xml:space="preserve">This strategy document is intended to provide quality assurance support for all the projects under the scope of Indy COE e.g. Commercial modernization, Mobile services rewrite </w:t>
      </w:r>
      <w:r w:rsidR="00C07E49">
        <w:rPr>
          <w:rFonts w:ascii="Segoe UI" w:hAnsi="Segoe UI" w:cs="Segoe UI"/>
        </w:rPr>
        <w:t>and other projects</w:t>
      </w:r>
      <w:r>
        <w:rPr>
          <w:rFonts w:ascii="Segoe UI" w:hAnsi="Segoe UI" w:cs="Segoe UI"/>
        </w:rPr>
        <w:t xml:space="preserve">. To this effect the scope and out of scope sections are program oriented </w:t>
      </w:r>
      <w:r w:rsidR="00D25A51">
        <w:rPr>
          <w:rFonts w:ascii="Segoe UI" w:hAnsi="Segoe UI" w:cs="Segoe UI"/>
        </w:rPr>
        <w:t>and are applicable to all the projects</w:t>
      </w:r>
      <w:r>
        <w:rPr>
          <w:rFonts w:ascii="Segoe UI" w:hAnsi="Segoe UI" w:cs="Segoe UI"/>
        </w:rPr>
        <w:t xml:space="preserve">. </w:t>
      </w:r>
    </w:p>
    <w:p w14:paraId="4C3E6E70" w14:textId="77777777" w:rsidR="00B1417D" w:rsidRDefault="00B1417D" w:rsidP="00BA6F32">
      <w:pPr>
        <w:pStyle w:val="Heading2"/>
      </w:pPr>
      <w:bookmarkStart w:id="296" w:name="_Toc527943053"/>
      <w:r>
        <w:t>In scope items</w:t>
      </w:r>
      <w:bookmarkEnd w:id="296"/>
    </w:p>
    <w:p w14:paraId="4C3E6E71" w14:textId="77777777" w:rsidR="00D53FFE" w:rsidRDefault="00D53FFE" w:rsidP="007B35E2">
      <w:pPr>
        <w:pStyle w:val="ListParagraph"/>
        <w:numPr>
          <w:ilvl w:val="0"/>
          <w:numId w:val="11"/>
        </w:numPr>
        <w:spacing w:after="0" w:line="240" w:lineRule="auto"/>
        <w:rPr>
          <w:rFonts w:ascii="Segoe UI" w:hAnsi="Segoe UI" w:cs="Segoe UI"/>
        </w:rPr>
      </w:pPr>
      <w:r>
        <w:rPr>
          <w:rFonts w:ascii="Segoe UI" w:hAnsi="Segoe UI" w:cs="Segoe UI"/>
        </w:rPr>
        <w:t xml:space="preserve">Azure DevOps end to end test automation solution development to support </w:t>
      </w:r>
    </w:p>
    <w:p w14:paraId="4C3E6E72" w14:textId="77777777" w:rsidR="00D53FFE" w:rsidRDefault="00D53FFE" w:rsidP="007B35E2">
      <w:pPr>
        <w:pStyle w:val="ListParagraph"/>
        <w:numPr>
          <w:ilvl w:val="1"/>
          <w:numId w:val="11"/>
        </w:numPr>
        <w:spacing w:after="0" w:line="240" w:lineRule="auto"/>
        <w:rPr>
          <w:rFonts w:ascii="Segoe UI" w:hAnsi="Segoe UI" w:cs="Segoe UI"/>
        </w:rPr>
      </w:pPr>
      <w:r>
        <w:rPr>
          <w:rFonts w:ascii="Segoe UI" w:hAnsi="Segoe UI" w:cs="Segoe UI"/>
        </w:rPr>
        <w:t xml:space="preserve">User Story, In Sprint, test automation </w:t>
      </w:r>
    </w:p>
    <w:p w14:paraId="4C3E6E73" w14:textId="77777777" w:rsidR="00D53FFE" w:rsidRDefault="00D53FFE" w:rsidP="007B35E2">
      <w:pPr>
        <w:pStyle w:val="ListParagraph"/>
        <w:numPr>
          <w:ilvl w:val="1"/>
          <w:numId w:val="11"/>
        </w:numPr>
        <w:spacing w:after="0" w:line="240" w:lineRule="auto"/>
        <w:rPr>
          <w:rFonts w:ascii="Segoe UI" w:hAnsi="Segoe UI" w:cs="Segoe UI"/>
        </w:rPr>
      </w:pPr>
      <w:r>
        <w:rPr>
          <w:rFonts w:ascii="Segoe UI" w:hAnsi="Segoe UI" w:cs="Segoe UI"/>
        </w:rPr>
        <w:t>Feature/EPIC level test automation</w:t>
      </w:r>
    </w:p>
    <w:p w14:paraId="4C3E6E74" w14:textId="77777777" w:rsidR="00A672AE" w:rsidRDefault="00A672AE" w:rsidP="007B35E2">
      <w:pPr>
        <w:pStyle w:val="ListParagraph"/>
        <w:numPr>
          <w:ilvl w:val="1"/>
          <w:numId w:val="11"/>
        </w:numPr>
        <w:spacing w:after="0" w:line="240" w:lineRule="auto"/>
        <w:rPr>
          <w:rFonts w:ascii="Segoe UI" w:hAnsi="Segoe UI" w:cs="Segoe UI"/>
        </w:rPr>
      </w:pPr>
      <w:r>
        <w:rPr>
          <w:rFonts w:ascii="Segoe UI" w:hAnsi="Segoe UI" w:cs="Segoe UI"/>
        </w:rPr>
        <w:t>GUI automation</w:t>
      </w:r>
    </w:p>
    <w:p w14:paraId="4C3E6E75" w14:textId="77777777" w:rsidR="00EB02DD" w:rsidRDefault="00D53FFE" w:rsidP="007B35E2">
      <w:pPr>
        <w:pStyle w:val="ListParagraph"/>
        <w:numPr>
          <w:ilvl w:val="1"/>
          <w:numId w:val="11"/>
        </w:numPr>
        <w:spacing w:after="0" w:line="240" w:lineRule="auto"/>
        <w:rPr>
          <w:rFonts w:ascii="Segoe UI" w:hAnsi="Segoe UI" w:cs="Segoe UI"/>
        </w:rPr>
      </w:pPr>
      <w:r>
        <w:rPr>
          <w:rFonts w:ascii="Segoe UI" w:hAnsi="Segoe UI" w:cs="Segoe UI"/>
        </w:rPr>
        <w:t xml:space="preserve">Services </w:t>
      </w:r>
      <w:r w:rsidR="00EB02DD">
        <w:rPr>
          <w:rFonts w:ascii="Segoe UI" w:hAnsi="Segoe UI" w:cs="Segoe UI"/>
        </w:rPr>
        <w:t>automation</w:t>
      </w:r>
    </w:p>
    <w:p w14:paraId="4C3E6E76" w14:textId="77777777" w:rsidR="00D53FFE" w:rsidRDefault="00D53FFE" w:rsidP="007B35E2">
      <w:pPr>
        <w:pStyle w:val="ListParagraph"/>
        <w:numPr>
          <w:ilvl w:val="1"/>
          <w:numId w:val="11"/>
        </w:numPr>
        <w:spacing w:after="0" w:line="240" w:lineRule="auto"/>
        <w:rPr>
          <w:rFonts w:ascii="Segoe UI" w:hAnsi="Segoe UI" w:cs="Segoe UI"/>
        </w:rPr>
      </w:pPr>
      <w:r>
        <w:rPr>
          <w:rFonts w:ascii="Segoe UI" w:hAnsi="Segoe UI" w:cs="Segoe UI"/>
        </w:rPr>
        <w:t xml:space="preserve">End-to-end test automation </w:t>
      </w:r>
    </w:p>
    <w:p w14:paraId="4C3E6E77" w14:textId="77777777" w:rsidR="00D53FFE" w:rsidRDefault="00D53FFE" w:rsidP="007B35E2">
      <w:pPr>
        <w:pStyle w:val="ListParagraph"/>
        <w:numPr>
          <w:ilvl w:val="1"/>
          <w:numId w:val="11"/>
        </w:numPr>
        <w:spacing w:after="0" w:line="240" w:lineRule="auto"/>
        <w:rPr>
          <w:rFonts w:ascii="Segoe UI" w:hAnsi="Segoe UI" w:cs="Segoe UI"/>
        </w:rPr>
      </w:pPr>
      <w:r>
        <w:rPr>
          <w:rFonts w:ascii="Segoe UI" w:hAnsi="Segoe UI" w:cs="Segoe UI"/>
        </w:rPr>
        <w:t>Business rules, Rates and Forms automation</w:t>
      </w:r>
    </w:p>
    <w:p w14:paraId="4C3E6E78" w14:textId="77777777" w:rsidR="00A672AE" w:rsidRDefault="00A672AE" w:rsidP="007B35E2">
      <w:pPr>
        <w:pStyle w:val="ListParagraph"/>
        <w:numPr>
          <w:ilvl w:val="1"/>
          <w:numId w:val="11"/>
        </w:numPr>
        <w:spacing w:after="0" w:line="240" w:lineRule="auto"/>
        <w:rPr>
          <w:rFonts w:ascii="Segoe UI" w:hAnsi="Segoe UI" w:cs="Segoe UI"/>
        </w:rPr>
      </w:pPr>
      <w:r>
        <w:rPr>
          <w:rFonts w:ascii="Segoe UI" w:hAnsi="Segoe UI" w:cs="Segoe UI"/>
        </w:rPr>
        <w:t xml:space="preserve">Smoke, and Regression </w:t>
      </w:r>
    </w:p>
    <w:p w14:paraId="4C3E6E79" w14:textId="77777777" w:rsidR="00D53FFE" w:rsidRDefault="00A672AE" w:rsidP="007B35E2">
      <w:pPr>
        <w:pStyle w:val="ListParagraph"/>
        <w:numPr>
          <w:ilvl w:val="1"/>
          <w:numId w:val="11"/>
        </w:numPr>
        <w:spacing w:after="0" w:line="240" w:lineRule="auto"/>
        <w:rPr>
          <w:rFonts w:ascii="Segoe UI" w:hAnsi="Segoe UI" w:cs="Segoe UI"/>
        </w:rPr>
      </w:pPr>
      <w:r>
        <w:rPr>
          <w:rFonts w:ascii="Segoe UI" w:hAnsi="Segoe UI" w:cs="Segoe UI"/>
        </w:rPr>
        <w:t>P</w:t>
      </w:r>
      <w:r w:rsidR="00D53FFE">
        <w:rPr>
          <w:rFonts w:ascii="Segoe UI" w:hAnsi="Segoe UI" w:cs="Segoe UI"/>
        </w:rPr>
        <w:t>erformance testing</w:t>
      </w:r>
    </w:p>
    <w:p w14:paraId="4C3E6E7A" w14:textId="77777777" w:rsidR="00D53FFE" w:rsidRDefault="00D53FFE" w:rsidP="007B35E2">
      <w:pPr>
        <w:pStyle w:val="ListParagraph"/>
        <w:numPr>
          <w:ilvl w:val="0"/>
          <w:numId w:val="11"/>
        </w:numPr>
        <w:spacing w:after="0" w:line="240" w:lineRule="auto"/>
        <w:rPr>
          <w:rFonts w:ascii="Segoe UI" w:hAnsi="Segoe UI" w:cs="Segoe UI"/>
        </w:rPr>
      </w:pPr>
      <w:r>
        <w:rPr>
          <w:rFonts w:ascii="Segoe UI" w:hAnsi="Segoe UI" w:cs="Segoe UI"/>
        </w:rPr>
        <w:t>Integrate automation solution to CI/CD pipeline</w:t>
      </w:r>
    </w:p>
    <w:p w14:paraId="4C3E6E7B" w14:textId="77777777" w:rsidR="00D53FFE" w:rsidRDefault="00D53FFE" w:rsidP="007B35E2">
      <w:pPr>
        <w:pStyle w:val="ListParagraph"/>
        <w:numPr>
          <w:ilvl w:val="0"/>
          <w:numId w:val="11"/>
        </w:numPr>
        <w:spacing w:after="0" w:line="240" w:lineRule="auto"/>
        <w:rPr>
          <w:rFonts w:ascii="Segoe UI" w:hAnsi="Segoe UI" w:cs="Segoe UI"/>
        </w:rPr>
      </w:pPr>
      <w:r>
        <w:rPr>
          <w:rFonts w:ascii="Segoe UI" w:hAnsi="Segoe UI" w:cs="Segoe UI"/>
        </w:rPr>
        <w:t>Automated test execution and reporting</w:t>
      </w:r>
    </w:p>
    <w:p w14:paraId="4C3E6E7C" w14:textId="77777777" w:rsidR="00D53FFE" w:rsidRDefault="00D53FFE" w:rsidP="007B35E2">
      <w:pPr>
        <w:pStyle w:val="ListParagraph"/>
        <w:numPr>
          <w:ilvl w:val="0"/>
          <w:numId w:val="11"/>
        </w:numPr>
        <w:spacing w:after="0" w:line="240" w:lineRule="auto"/>
        <w:rPr>
          <w:rFonts w:ascii="Segoe UI" w:hAnsi="Segoe UI" w:cs="Segoe UI"/>
        </w:rPr>
      </w:pPr>
      <w:r>
        <w:rPr>
          <w:rFonts w:ascii="Segoe UI" w:hAnsi="Segoe UI" w:cs="Segoe UI"/>
        </w:rPr>
        <w:t>Defect management</w:t>
      </w:r>
    </w:p>
    <w:p w14:paraId="4C3E6E7D" w14:textId="77777777" w:rsidR="00D53FFE" w:rsidRDefault="00D53FFE" w:rsidP="007B35E2">
      <w:pPr>
        <w:pStyle w:val="ListParagraph"/>
        <w:numPr>
          <w:ilvl w:val="0"/>
          <w:numId w:val="12"/>
        </w:numPr>
        <w:spacing w:after="0" w:line="240" w:lineRule="auto"/>
        <w:rPr>
          <w:rFonts w:ascii="Segoe UI" w:hAnsi="Segoe UI" w:cs="Segoe UI"/>
        </w:rPr>
      </w:pPr>
      <w:r>
        <w:rPr>
          <w:rFonts w:ascii="Segoe UI" w:hAnsi="Segoe UI" w:cs="Segoe UI"/>
        </w:rPr>
        <w:t>Parallel testing</w:t>
      </w:r>
    </w:p>
    <w:p w14:paraId="4C3E6E7E" w14:textId="77777777" w:rsidR="00D53FFE" w:rsidRDefault="00D53FFE" w:rsidP="007B35E2">
      <w:pPr>
        <w:pStyle w:val="ListParagraph"/>
        <w:numPr>
          <w:ilvl w:val="0"/>
          <w:numId w:val="12"/>
        </w:numPr>
        <w:spacing w:after="0" w:line="240" w:lineRule="auto"/>
        <w:rPr>
          <w:rFonts w:ascii="Segoe UI" w:hAnsi="Segoe UI" w:cs="Segoe UI"/>
        </w:rPr>
      </w:pPr>
      <w:r>
        <w:rPr>
          <w:rFonts w:ascii="Segoe UI" w:hAnsi="Segoe UI" w:cs="Segoe UI"/>
        </w:rPr>
        <w:t>Test data preparation</w:t>
      </w:r>
    </w:p>
    <w:p w14:paraId="4C3E6E7F" w14:textId="77777777" w:rsidR="00A672AE" w:rsidRPr="00DB785F" w:rsidRDefault="00A672AE" w:rsidP="007B35E2">
      <w:pPr>
        <w:pStyle w:val="ListParagraph"/>
        <w:numPr>
          <w:ilvl w:val="0"/>
          <w:numId w:val="12"/>
        </w:numPr>
        <w:spacing w:after="0" w:line="240" w:lineRule="auto"/>
        <w:rPr>
          <w:rFonts w:ascii="Segoe UI" w:hAnsi="Segoe UI" w:cs="Segoe UI"/>
        </w:rPr>
      </w:pPr>
      <w:r>
        <w:rPr>
          <w:rFonts w:ascii="Segoe UI" w:hAnsi="Segoe UI" w:cs="Segoe UI"/>
        </w:rPr>
        <w:t>UAT support</w:t>
      </w:r>
    </w:p>
    <w:p w14:paraId="4C3E6E80" w14:textId="77777777" w:rsidR="002F3EA2" w:rsidRDefault="00B1417D" w:rsidP="00BA6F32">
      <w:pPr>
        <w:pStyle w:val="Heading2"/>
      </w:pPr>
      <w:bookmarkStart w:id="297" w:name="_Toc527943054"/>
      <w:r>
        <w:t>Out of scope of items</w:t>
      </w:r>
      <w:bookmarkEnd w:id="297"/>
    </w:p>
    <w:p w14:paraId="4C3E6E81" w14:textId="77777777" w:rsidR="00D53FFE" w:rsidRDefault="00D53FFE" w:rsidP="007B35E2">
      <w:pPr>
        <w:pStyle w:val="ListParagraph"/>
        <w:numPr>
          <w:ilvl w:val="0"/>
          <w:numId w:val="12"/>
        </w:numPr>
        <w:spacing w:after="0" w:line="240" w:lineRule="auto"/>
        <w:rPr>
          <w:rFonts w:ascii="Segoe UI" w:hAnsi="Segoe UI" w:cs="Segoe UI"/>
        </w:rPr>
      </w:pPr>
      <w:bookmarkStart w:id="298" w:name="_Toc454459806"/>
      <w:bookmarkStart w:id="299" w:name="_Toc477386602"/>
      <w:r>
        <w:rPr>
          <w:rFonts w:ascii="Segoe UI" w:hAnsi="Segoe UI" w:cs="Segoe UI"/>
        </w:rPr>
        <w:t xml:space="preserve">Legacy/non-commercial applications automation development/maintenance </w:t>
      </w:r>
    </w:p>
    <w:p w14:paraId="4C3E6E82" w14:textId="02900039" w:rsidR="00D53FFE" w:rsidRDefault="00D53FFE" w:rsidP="007B35E2">
      <w:pPr>
        <w:pStyle w:val="ListParagraph"/>
        <w:numPr>
          <w:ilvl w:val="0"/>
          <w:numId w:val="12"/>
        </w:numPr>
        <w:spacing w:after="0" w:line="240" w:lineRule="auto"/>
        <w:rPr>
          <w:rFonts w:ascii="Segoe UI" w:hAnsi="Segoe UI" w:cs="Segoe UI"/>
        </w:rPr>
      </w:pPr>
      <w:r>
        <w:rPr>
          <w:rFonts w:ascii="Segoe UI" w:hAnsi="Segoe UI" w:cs="Segoe UI"/>
        </w:rPr>
        <w:t>Requirement development</w:t>
      </w:r>
      <w:r w:rsidR="0058597B">
        <w:rPr>
          <w:rFonts w:ascii="Segoe UI" w:hAnsi="Segoe UI" w:cs="Segoe UI"/>
        </w:rPr>
        <w:t xml:space="preserve"> and management</w:t>
      </w:r>
      <w:r>
        <w:rPr>
          <w:rFonts w:ascii="Segoe UI" w:hAnsi="Segoe UI" w:cs="Segoe UI"/>
        </w:rPr>
        <w:t xml:space="preserve"> </w:t>
      </w:r>
    </w:p>
    <w:p w14:paraId="4C3E6E83" w14:textId="77777777" w:rsidR="00D53FFE" w:rsidRDefault="00D53FFE" w:rsidP="007B35E2">
      <w:pPr>
        <w:pStyle w:val="ListParagraph"/>
        <w:numPr>
          <w:ilvl w:val="0"/>
          <w:numId w:val="12"/>
        </w:numPr>
        <w:spacing w:after="0" w:line="240" w:lineRule="auto"/>
        <w:rPr>
          <w:rFonts w:ascii="Segoe UI" w:hAnsi="Segoe UI" w:cs="Segoe UI"/>
        </w:rPr>
      </w:pPr>
      <w:r>
        <w:rPr>
          <w:rFonts w:ascii="Segoe UI" w:hAnsi="Segoe UI" w:cs="Segoe UI"/>
        </w:rPr>
        <w:t xml:space="preserve">Unit testing </w:t>
      </w:r>
    </w:p>
    <w:p w14:paraId="4C3E6E84" w14:textId="77777777" w:rsidR="009A3C1C" w:rsidRPr="00DB785F" w:rsidRDefault="009A3C1C" w:rsidP="007B35E2">
      <w:pPr>
        <w:pStyle w:val="ListParagraph"/>
        <w:numPr>
          <w:ilvl w:val="0"/>
          <w:numId w:val="12"/>
        </w:numPr>
        <w:spacing w:after="0" w:line="240" w:lineRule="auto"/>
        <w:rPr>
          <w:rFonts w:ascii="Segoe UI" w:hAnsi="Segoe UI" w:cs="Segoe UI"/>
        </w:rPr>
      </w:pPr>
      <w:r>
        <w:rPr>
          <w:rFonts w:ascii="Segoe UI" w:hAnsi="Segoe UI" w:cs="Segoe UI"/>
        </w:rPr>
        <w:t>Security testing</w:t>
      </w:r>
    </w:p>
    <w:p w14:paraId="4C3E6E85" w14:textId="77777777" w:rsidR="00D53FFE" w:rsidRDefault="00D53FFE" w:rsidP="007B35E2">
      <w:pPr>
        <w:pStyle w:val="ListParagraph"/>
        <w:numPr>
          <w:ilvl w:val="0"/>
          <w:numId w:val="12"/>
        </w:numPr>
        <w:spacing w:after="0" w:line="240" w:lineRule="auto"/>
        <w:rPr>
          <w:rFonts w:ascii="Segoe UI" w:hAnsi="Segoe UI" w:cs="Segoe UI"/>
        </w:rPr>
      </w:pPr>
      <w:r>
        <w:rPr>
          <w:rFonts w:ascii="Segoe UI" w:hAnsi="Segoe UI" w:cs="Segoe UI"/>
        </w:rPr>
        <w:t xml:space="preserve">Test environment management </w:t>
      </w:r>
    </w:p>
    <w:p w14:paraId="4C3E6E86" w14:textId="77777777" w:rsidR="00D53FFE" w:rsidRDefault="00D53FFE" w:rsidP="007B35E2">
      <w:pPr>
        <w:pStyle w:val="ListParagraph"/>
        <w:numPr>
          <w:ilvl w:val="0"/>
          <w:numId w:val="12"/>
        </w:numPr>
        <w:spacing w:after="0" w:line="240" w:lineRule="auto"/>
        <w:rPr>
          <w:rFonts w:ascii="Segoe UI" w:hAnsi="Segoe UI" w:cs="Segoe UI"/>
        </w:rPr>
      </w:pPr>
      <w:r w:rsidRPr="00DB785F">
        <w:rPr>
          <w:rFonts w:ascii="Segoe UI" w:hAnsi="Segoe UI" w:cs="Segoe UI"/>
        </w:rPr>
        <w:t>Production and maintenance support</w:t>
      </w:r>
    </w:p>
    <w:p w14:paraId="4C3E6E88" w14:textId="54B75585" w:rsidR="003A4498" w:rsidRPr="0058597B" w:rsidRDefault="00D53FFE" w:rsidP="007B35E2">
      <w:pPr>
        <w:pStyle w:val="ListParagraph"/>
        <w:numPr>
          <w:ilvl w:val="0"/>
          <w:numId w:val="12"/>
        </w:numPr>
        <w:spacing w:after="0" w:line="240" w:lineRule="auto"/>
        <w:rPr>
          <w:rFonts w:ascii="Segoe UI" w:hAnsi="Segoe UI" w:cs="Segoe UI"/>
        </w:rPr>
      </w:pPr>
      <w:r>
        <w:rPr>
          <w:rFonts w:ascii="Segoe UI" w:hAnsi="Segoe UI" w:cs="Segoe UI"/>
        </w:rPr>
        <w:t>Test data management</w:t>
      </w:r>
      <w:r w:rsidR="003A4498">
        <w:br w:type="page"/>
      </w:r>
    </w:p>
    <w:p w14:paraId="4C3E6E89" w14:textId="77777777" w:rsidR="00C975EE" w:rsidRPr="009B490F" w:rsidRDefault="00C975EE" w:rsidP="00C975EE">
      <w:pPr>
        <w:pStyle w:val="Heading1"/>
        <w:spacing w:after="0"/>
        <w:ind w:left="0"/>
      </w:pPr>
      <w:bookmarkStart w:id="300" w:name="_Toc527943055"/>
      <w:bookmarkEnd w:id="298"/>
      <w:bookmarkEnd w:id="299"/>
      <w:r>
        <w:lastRenderedPageBreak/>
        <w:t>Roles and Responsibilities</w:t>
      </w:r>
      <w:bookmarkEnd w:id="300"/>
      <w:r>
        <w:t xml:space="preserve"> </w:t>
      </w:r>
    </w:p>
    <w:p w14:paraId="4C3E6E8A" w14:textId="77777777" w:rsidR="00C975EE" w:rsidRDefault="00C975EE" w:rsidP="00BA6F32">
      <w:pPr>
        <w:pStyle w:val="Heading2"/>
        <w:numPr>
          <w:ilvl w:val="0"/>
          <w:numId w:val="0"/>
        </w:numPr>
      </w:pPr>
    </w:p>
    <w:tbl>
      <w:tblPr>
        <w:tblStyle w:val="GridTable4-Accent1"/>
        <w:tblW w:w="9085" w:type="dxa"/>
        <w:tblLook w:val="04A0" w:firstRow="1" w:lastRow="0" w:firstColumn="1" w:lastColumn="0" w:noHBand="0" w:noVBand="1"/>
      </w:tblPr>
      <w:tblGrid>
        <w:gridCol w:w="2131"/>
        <w:gridCol w:w="6954"/>
      </w:tblGrid>
      <w:tr w:rsidR="00C975EE" w:rsidRPr="0014239A" w14:paraId="4C3E6E8D" w14:textId="77777777" w:rsidTr="003151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1" w:type="dxa"/>
          </w:tcPr>
          <w:p w14:paraId="4C3E6E8B" w14:textId="77777777" w:rsidR="00C975EE" w:rsidRPr="002E3817" w:rsidRDefault="00C975EE" w:rsidP="00AC318E">
            <w:pPr>
              <w:spacing w:after="144"/>
              <w:rPr>
                <w:rFonts w:asciiTheme="majorHAnsi" w:hAnsiTheme="majorHAnsi" w:cstheme="majorHAnsi"/>
                <w:color w:val="000000" w:themeColor="text1"/>
                <w:sz w:val="22"/>
                <w:szCs w:val="22"/>
                <w:lang w:val="en-US"/>
              </w:rPr>
            </w:pPr>
            <w:r w:rsidRPr="002E3817">
              <w:rPr>
                <w:rFonts w:asciiTheme="majorHAnsi" w:hAnsiTheme="majorHAnsi" w:cstheme="majorHAnsi"/>
                <w:color w:val="000000" w:themeColor="text1"/>
                <w:sz w:val="22"/>
                <w:szCs w:val="22"/>
                <w:lang w:val="en-US"/>
              </w:rPr>
              <w:t>Role</w:t>
            </w:r>
          </w:p>
        </w:tc>
        <w:tc>
          <w:tcPr>
            <w:tcW w:w="6954" w:type="dxa"/>
          </w:tcPr>
          <w:p w14:paraId="4C3E6E8C" w14:textId="77777777" w:rsidR="00C975EE" w:rsidRPr="002E3817" w:rsidRDefault="00C975EE" w:rsidP="00AC318E">
            <w:pPr>
              <w:spacing w:after="144"/>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2"/>
                <w:szCs w:val="22"/>
                <w:lang w:val="en-US"/>
              </w:rPr>
            </w:pPr>
            <w:r w:rsidRPr="002E3817">
              <w:rPr>
                <w:rFonts w:asciiTheme="majorHAnsi" w:hAnsiTheme="majorHAnsi" w:cstheme="majorHAnsi"/>
                <w:color w:val="000000" w:themeColor="text1"/>
                <w:sz w:val="22"/>
                <w:szCs w:val="22"/>
                <w:lang w:val="en-US"/>
              </w:rPr>
              <w:t>Responsibilities</w:t>
            </w:r>
          </w:p>
        </w:tc>
      </w:tr>
      <w:tr w:rsidR="00C975EE" w14:paraId="4C3E6E95" w14:textId="77777777" w:rsidTr="00315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1" w:type="dxa"/>
          </w:tcPr>
          <w:p w14:paraId="4C3E6E8E" w14:textId="77777777" w:rsidR="00C975EE" w:rsidRPr="002E3817" w:rsidRDefault="00C975EE" w:rsidP="00AC318E">
            <w:pPr>
              <w:rPr>
                <w:rFonts w:asciiTheme="majorHAnsi" w:hAnsiTheme="majorHAnsi" w:cstheme="majorHAnsi"/>
                <w:color w:val="000000" w:themeColor="text1"/>
                <w:sz w:val="22"/>
                <w:szCs w:val="22"/>
                <w:lang w:val="en-US"/>
              </w:rPr>
            </w:pPr>
            <w:r w:rsidRPr="002E3817">
              <w:rPr>
                <w:rFonts w:asciiTheme="majorHAnsi" w:hAnsiTheme="majorHAnsi" w:cstheme="majorHAnsi"/>
                <w:color w:val="000000" w:themeColor="text1"/>
                <w:sz w:val="22"/>
                <w:szCs w:val="22"/>
                <w:lang w:val="en-US"/>
              </w:rPr>
              <w:t>VM QA Program Lead (Onsite)</w:t>
            </w:r>
          </w:p>
        </w:tc>
        <w:tc>
          <w:tcPr>
            <w:tcW w:w="6954" w:type="dxa"/>
          </w:tcPr>
          <w:p w14:paraId="4C3E6E8F" w14:textId="77777777" w:rsidR="00C975EE" w:rsidRPr="002E3817"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Responsible for overall QA program delivery</w:t>
            </w:r>
          </w:p>
          <w:p w14:paraId="4C3E6E90" w14:textId="77777777" w:rsidR="00C975EE" w:rsidRPr="002E3817"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Single point of accountability for metrics</w:t>
            </w:r>
          </w:p>
          <w:p w14:paraId="4C3E6E91" w14:textId="08BE2E9C" w:rsidR="00C975EE" w:rsidRPr="002E3817"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Governance r</w:t>
            </w:r>
            <w:r w:rsidR="0058597B">
              <w:rPr>
                <w:rFonts w:asciiTheme="majorHAnsi" w:eastAsia="Times New Roman" w:hAnsiTheme="majorHAnsi" w:cstheme="majorHAnsi"/>
                <w:color w:val="000000" w:themeColor="text1"/>
                <w:sz w:val="22"/>
                <w:szCs w:val="22"/>
              </w:rPr>
              <w:t>eporting, Risk management, and E</w:t>
            </w:r>
            <w:r w:rsidRPr="002E3817">
              <w:rPr>
                <w:rFonts w:asciiTheme="majorHAnsi" w:eastAsia="Times New Roman" w:hAnsiTheme="majorHAnsi" w:cstheme="majorHAnsi"/>
                <w:color w:val="000000" w:themeColor="text1"/>
                <w:sz w:val="22"/>
                <w:szCs w:val="22"/>
              </w:rPr>
              <w:t>stimations</w:t>
            </w:r>
          </w:p>
          <w:p w14:paraId="4C3E6E92" w14:textId="77777777" w:rsidR="00C975EE" w:rsidRPr="002E3817"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Work with GEICO leads and develop program level test strategy and test plan</w:t>
            </w:r>
          </w:p>
          <w:p w14:paraId="4C3E6E93" w14:textId="499FAD7D" w:rsidR="00C975EE" w:rsidRPr="002E3817"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Responsible for Metrics definition and reporting along with GEICO</w:t>
            </w:r>
            <w:r w:rsidR="00F9231A">
              <w:rPr>
                <w:rFonts w:asciiTheme="majorHAnsi" w:eastAsia="Times New Roman" w:hAnsiTheme="majorHAnsi" w:cstheme="majorHAnsi"/>
                <w:color w:val="000000" w:themeColor="text1"/>
                <w:sz w:val="22"/>
                <w:szCs w:val="22"/>
              </w:rPr>
              <w:t xml:space="preserve"> leads and managers</w:t>
            </w:r>
          </w:p>
          <w:p w14:paraId="1E347978" w14:textId="77777777" w:rsidR="00C975EE" w:rsidRPr="00FF1926"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2"/>
                <w:szCs w:val="22"/>
                <w:lang w:val="en-US"/>
              </w:rPr>
            </w:pPr>
            <w:r w:rsidRPr="002E3817">
              <w:rPr>
                <w:rFonts w:asciiTheme="majorHAnsi" w:eastAsia="Times New Roman" w:hAnsiTheme="majorHAnsi" w:cstheme="majorHAnsi"/>
                <w:color w:val="000000" w:themeColor="text1"/>
                <w:sz w:val="22"/>
                <w:szCs w:val="22"/>
              </w:rPr>
              <w:t>Identify and manage changes, risks, and issues within the program and work out mitigation and contingency plans along with GEICO leads</w:t>
            </w:r>
          </w:p>
          <w:p w14:paraId="4C3E6E94" w14:textId="41B0D5F1" w:rsidR="00FF1926" w:rsidRPr="002E3817" w:rsidRDefault="00FF1926" w:rsidP="00FF1926">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2"/>
                <w:szCs w:val="22"/>
                <w:lang w:val="en-US"/>
              </w:rPr>
            </w:pPr>
            <w:r w:rsidRPr="008B20C2">
              <w:rPr>
                <w:rFonts w:asciiTheme="majorHAnsi" w:eastAsia="Times New Roman" w:hAnsiTheme="majorHAnsi" w:cstheme="majorHAnsi"/>
                <w:color w:val="000000" w:themeColor="text1"/>
                <w:sz w:val="22"/>
                <w:szCs w:val="22"/>
              </w:rPr>
              <w:t>Provide overall coordination among test teams to ensure that testing strategy is executed</w:t>
            </w:r>
          </w:p>
        </w:tc>
      </w:tr>
      <w:tr w:rsidR="00C975EE" w14:paraId="4C3E6E9F" w14:textId="77777777" w:rsidTr="003151B1">
        <w:tc>
          <w:tcPr>
            <w:cnfStyle w:val="001000000000" w:firstRow="0" w:lastRow="0" w:firstColumn="1" w:lastColumn="0" w:oddVBand="0" w:evenVBand="0" w:oddHBand="0" w:evenHBand="0" w:firstRowFirstColumn="0" w:firstRowLastColumn="0" w:lastRowFirstColumn="0" w:lastRowLastColumn="0"/>
            <w:tcW w:w="2131" w:type="dxa"/>
          </w:tcPr>
          <w:p w14:paraId="4C3E6E96" w14:textId="77777777" w:rsidR="00C975EE" w:rsidRPr="002E3817" w:rsidRDefault="00C975EE" w:rsidP="00AC318E">
            <w:pPr>
              <w:rPr>
                <w:rFonts w:asciiTheme="majorHAnsi" w:hAnsiTheme="majorHAnsi" w:cstheme="majorHAnsi"/>
                <w:color w:val="000000" w:themeColor="text1"/>
                <w:sz w:val="22"/>
                <w:szCs w:val="22"/>
                <w:lang w:val="en-US"/>
              </w:rPr>
            </w:pPr>
            <w:r w:rsidRPr="002E3817">
              <w:rPr>
                <w:rFonts w:asciiTheme="majorHAnsi" w:hAnsiTheme="majorHAnsi" w:cstheme="majorHAnsi"/>
                <w:color w:val="000000" w:themeColor="text1"/>
                <w:sz w:val="22"/>
                <w:szCs w:val="22"/>
                <w:lang w:val="en-US"/>
              </w:rPr>
              <w:t>VM Test Automation Architect (Onsite)</w:t>
            </w:r>
          </w:p>
        </w:tc>
        <w:tc>
          <w:tcPr>
            <w:tcW w:w="6954" w:type="dxa"/>
          </w:tcPr>
          <w:p w14:paraId="4C3E6E97" w14:textId="77777777" w:rsidR="00C975EE" w:rsidRPr="002E3817"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Consult and identify right fit testing solution</w:t>
            </w:r>
          </w:p>
          <w:p w14:paraId="4C3E6E98" w14:textId="77777777" w:rsidR="00C975EE" w:rsidRPr="002E3817"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Work closely with GEICO management in identifying solution requirements and create roadmap</w:t>
            </w:r>
          </w:p>
          <w:p w14:paraId="4C3E6E99" w14:textId="77777777" w:rsidR="00C975EE" w:rsidRPr="002E3817"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Identify technical solution for CI/CD</w:t>
            </w:r>
          </w:p>
          <w:p w14:paraId="4C3E6E9A" w14:textId="77777777" w:rsidR="00C975EE" w:rsidRPr="002E3817"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Provide testing support for applications in terms of technology and tools</w:t>
            </w:r>
          </w:p>
          <w:p w14:paraId="4C3E6E9B" w14:textId="77777777" w:rsidR="00C975EE" w:rsidRPr="002E3817"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Provide periodic status updates to GEICO project managers and ValueMomentum Test manager</w:t>
            </w:r>
          </w:p>
          <w:p w14:paraId="4C3E6E9C" w14:textId="77777777" w:rsidR="00C975EE" w:rsidRPr="002E3817"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2E3817">
              <w:rPr>
                <w:rFonts w:asciiTheme="majorHAnsi" w:eastAsia="Times New Roman" w:hAnsiTheme="majorHAnsi" w:cstheme="majorHAnsi"/>
                <w:color w:val="000000" w:themeColor="text1"/>
                <w:sz w:val="22"/>
                <w:szCs w:val="22"/>
              </w:rPr>
              <w:t>Architect solution for code coverage and test impact analysis</w:t>
            </w:r>
          </w:p>
          <w:p w14:paraId="4C3E6E9E" w14:textId="0B2F2467" w:rsidR="00C975EE" w:rsidRPr="002E3817" w:rsidRDefault="00C975EE" w:rsidP="000D2F3A">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2"/>
                <w:szCs w:val="22"/>
                <w:lang w:val="en-US"/>
              </w:rPr>
            </w:pPr>
            <w:r w:rsidRPr="002E3817">
              <w:rPr>
                <w:rFonts w:asciiTheme="majorHAnsi" w:eastAsia="Times New Roman" w:hAnsiTheme="majorHAnsi" w:cstheme="majorHAnsi"/>
                <w:color w:val="000000" w:themeColor="text1"/>
                <w:sz w:val="22"/>
                <w:szCs w:val="22"/>
              </w:rPr>
              <w:t>Review automation solution code and enforce GEICO coding standards</w:t>
            </w:r>
          </w:p>
        </w:tc>
      </w:tr>
      <w:tr w:rsidR="00C975EE" w:rsidRPr="00994726" w14:paraId="4C3E6EA7" w14:textId="77777777" w:rsidTr="00315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1" w:type="dxa"/>
          </w:tcPr>
          <w:p w14:paraId="4C3E6EA0" w14:textId="77777777" w:rsidR="00C975EE" w:rsidRPr="008B20C2" w:rsidRDefault="00C975EE" w:rsidP="00AC318E">
            <w:pPr>
              <w:rPr>
                <w:rFonts w:asciiTheme="majorHAnsi" w:hAnsiTheme="majorHAnsi" w:cstheme="majorHAnsi"/>
                <w:color w:val="000000" w:themeColor="text1"/>
                <w:sz w:val="22"/>
                <w:szCs w:val="22"/>
                <w:lang w:val="en-US"/>
              </w:rPr>
            </w:pPr>
            <w:r w:rsidRPr="008B20C2">
              <w:rPr>
                <w:rFonts w:asciiTheme="majorHAnsi" w:hAnsiTheme="majorHAnsi" w:cstheme="majorHAnsi"/>
                <w:color w:val="000000" w:themeColor="text1"/>
                <w:sz w:val="22"/>
                <w:szCs w:val="22"/>
                <w:lang w:val="en-US"/>
              </w:rPr>
              <w:t>VM SDET (Offshore)</w:t>
            </w:r>
          </w:p>
        </w:tc>
        <w:tc>
          <w:tcPr>
            <w:tcW w:w="6954" w:type="dxa"/>
          </w:tcPr>
          <w:p w14:paraId="4C3E6EA2"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Implement automation solution using technology and tools identified</w:t>
            </w:r>
          </w:p>
          <w:p w14:paraId="4C3E6EA3"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Work with scrum teams to identify automation requirements and plan for implementation</w:t>
            </w:r>
          </w:p>
          <w:p w14:paraId="4C3E6EA6" w14:textId="3E9664BC" w:rsidR="00C975EE" w:rsidRPr="008B20C2" w:rsidRDefault="00C975EE" w:rsidP="00FF1926">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2"/>
                <w:szCs w:val="22"/>
                <w:lang w:val="en-US"/>
              </w:rPr>
            </w:pPr>
            <w:r w:rsidRPr="008B20C2">
              <w:rPr>
                <w:rFonts w:asciiTheme="majorHAnsi" w:eastAsia="Times New Roman" w:hAnsiTheme="majorHAnsi" w:cstheme="majorHAnsi"/>
                <w:color w:val="000000" w:themeColor="text1"/>
                <w:sz w:val="22"/>
                <w:szCs w:val="22"/>
              </w:rPr>
              <w:t>Work with onsite SDET and automation architect to plan and implement automation solution</w:t>
            </w:r>
          </w:p>
        </w:tc>
      </w:tr>
      <w:tr w:rsidR="00C975EE" w:rsidRPr="00F4449B" w14:paraId="4C3E6EB2" w14:textId="77777777" w:rsidTr="003151B1">
        <w:tc>
          <w:tcPr>
            <w:cnfStyle w:val="001000000000" w:firstRow="0" w:lastRow="0" w:firstColumn="1" w:lastColumn="0" w:oddVBand="0" w:evenVBand="0" w:oddHBand="0" w:evenHBand="0" w:firstRowFirstColumn="0" w:firstRowLastColumn="0" w:lastRowFirstColumn="0" w:lastRowLastColumn="0"/>
            <w:tcW w:w="2131" w:type="dxa"/>
          </w:tcPr>
          <w:p w14:paraId="4C3E6EA8" w14:textId="77777777" w:rsidR="00C975EE" w:rsidRPr="008B20C2" w:rsidRDefault="00C975EE" w:rsidP="00AC318E">
            <w:pPr>
              <w:rPr>
                <w:rFonts w:asciiTheme="majorHAnsi" w:hAnsiTheme="majorHAnsi" w:cstheme="majorHAnsi"/>
                <w:color w:val="000000" w:themeColor="text1"/>
                <w:sz w:val="22"/>
                <w:szCs w:val="22"/>
                <w:lang w:val="en-US"/>
              </w:rPr>
            </w:pPr>
            <w:r w:rsidRPr="008B20C2">
              <w:rPr>
                <w:rFonts w:asciiTheme="majorHAnsi" w:hAnsiTheme="majorHAnsi" w:cstheme="majorHAnsi"/>
                <w:color w:val="000000" w:themeColor="text1"/>
                <w:sz w:val="22"/>
                <w:szCs w:val="22"/>
                <w:lang w:val="en-US"/>
              </w:rPr>
              <w:t>VM SDET (Onsite)</w:t>
            </w:r>
          </w:p>
        </w:tc>
        <w:tc>
          <w:tcPr>
            <w:tcW w:w="6954" w:type="dxa"/>
          </w:tcPr>
          <w:p w14:paraId="4C3E6EA9"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Perform test design, automation and execution for the scrum team</w:t>
            </w:r>
          </w:p>
          <w:p w14:paraId="4C3E6EAA"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Responsible for scrum testing activities including functional, smoke and regression</w:t>
            </w:r>
          </w:p>
          <w:p w14:paraId="4C3E6EAB"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Coordinate with all scrum teams for feature level and epic level testing</w:t>
            </w:r>
          </w:p>
          <w:p w14:paraId="4C3E6EAC"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lastRenderedPageBreak/>
              <w:t xml:space="preserve">Participate and contribute in all meetings for the scrum team including release planning, sprint planning, sprint review, demo and retrospective. </w:t>
            </w:r>
          </w:p>
          <w:p w14:paraId="4C3E6EAD"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Identify and manage changes, risks/issues within the scrum and work out mitigation plans in coordination with other scrum teams</w:t>
            </w:r>
          </w:p>
          <w:p w14:paraId="4C3E6EAE" w14:textId="1EA0ABC3"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 xml:space="preserve">Provide periodic status updates to GEICO project </w:t>
            </w:r>
            <w:ins w:id="301" w:author="Viswanath Maddali" w:date="2018-10-19T23:01:00Z">
              <w:r w:rsidR="003A6558">
                <w:rPr>
                  <w:rFonts w:asciiTheme="majorHAnsi" w:eastAsia="Times New Roman" w:hAnsiTheme="majorHAnsi" w:cstheme="majorHAnsi"/>
                  <w:color w:val="000000" w:themeColor="text1"/>
                  <w:sz w:val="22"/>
                  <w:szCs w:val="22"/>
                </w:rPr>
                <w:t xml:space="preserve">lead, </w:t>
              </w:r>
            </w:ins>
            <w:r w:rsidRPr="008B20C2">
              <w:rPr>
                <w:rFonts w:asciiTheme="majorHAnsi" w:eastAsia="Times New Roman" w:hAnsiTheme="majorHAnsi" w:cstheme="majorHAnsi"/>
                <w:color w:val="000000" w:themeColor="text1"/>
                <w:sz w:val="22"/>
                <w:szCs w:val="22"/>
              </w:rPr>
              <w:t xml:space="preserve">manager and VM </w:t>
            </w:r>
            <w:ins w:id="302" w:author="Viswanath Maddali" w:date="2018-10-19T23:01:00Z">
              <w:r w:rsidR="003A6558">
                <w:rPr>
                  <w:rFonts w:asciiTheme="majorHAnsi" w:eastAsia="Times New Roman" w:hAnsiTheme="majorHAnsi" w:cstheme="majorHAnsi"/>
                  <w:color w:val="000000" w:themeColor="text1"/>
                  <w:sz w:val="22"/>
                  <w:szCs w:val="22"/>
                </w:rPr>
                <w:t>Program QA Lead</w:t>
              </w:r>
            </w:ins>
            <w:del w:id="303" w:author="Viswanath Maddali" w:date="2018-10-19T23:01:00Z">
              <w:r w:rsidRPr="008B20C2" w:rsidDel="003A6558">
                <w:rPr>
                  <w:rFonts w:asciiTheme="majorHAnsi" w:eastAsia="Times New Roman" w:hAnsiTheme="majorHAnsi" w:cstheme="majorHAnsi"/>
                  <w:color w:val="000000" w:themeColor="text1"/>
                  <w:sz w:val="22"/>
                  <w:szCs w:val="22"/>
                </w:rPr>
                <w:delText>QA Manager</w:delText>
              </w:r>
            </w:del>
          </w:p>
          <w:p w14:paraId="4C3E6EAF"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Responsible for defect triage and tracking defects to closure</w:t>
            </w:r>
          </w:p>
          <w:p w14:paraId="4C3E6EB0" w14:textId="14EA15E2"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Automate test case</w:t>
            </w:r>
            <w:ins w:id="304" w:author="Viswanath Maddali" w:date="2018-10-19T23:02:00Z">
              <w:r w:rsidR="003A6558">
                <w:rPr>
                  <w:rFonts w:asciiTheme="majorHAnsi" w:eastAsia="Times New Roman" w:hAnsiTheme="majorHAnsi" w:cstheme="majorHAnsi"/>
                  <w:color w:val="000000" w:themeColor="text1"/>
                  <w:sz w:val="22"/>
                  <w:szCs w:val="22"/>
                </w:rPr>
                <w:t>s</w:t>
              </w:r>
            </w:ins>
            <w:del w:id="305" w:author="Viswanath Maddali" w:date="2018-10-19T23:01:00Z">
              <w:r w:rsidRPr="008B20C2" w:rsidDel="003A6558">
                <w:rPr>
                  <w:rFonts w:asciiTheme="majorHAnsi" w:eastAsia="Times New Roman" w:hAnsiTheme="majorHAnsi" w:cstheme="majorHAnsi"/>
                  <w:color w:val="000000" w:themeColor="text1"/>
                  <w:sz w:val="22"/>
                  <w:szCs w:val="22"/>
                </w:rPr>
                <w:delText xml:space="preserve">s </w:delText>
              </w:r>
            </w:del>
          </w:p>
          <w:p w14:paraId="4C3E6EB1" w14:textId="77777777" w:rsidR="00C975EE" w:rsidRPr="008B20C2" w:rsidRDefault="00C975EE" w:rsidP="007B35E2">
            <w:pPr>
              <w:numPr>
                <w:ilvl w:val="0"/>
                <w:numId w:val="13"/>
              </w:numPr>
              <w:spacing w:line="264"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2"/>
                <w:szCs w:val="22"/>
                <w:lang w:val="en-US"/>
              </w:rPr>
            </w:pPr>
            <w:r w:rsidRPr="008B20C2">
              <w:rPr>
                <w:rFonts w:asciiTheme="majorHAnsi" w:eastAsia="Times New Roman" w:hAnsiTheme="majorHAnsi" w:cstheme="majorHAnsi"/>
                <w:color w:val="000000" w:themeColor="text1"/>
                <w:sz w:val="22"/>
                <w:szCs w:val="22"/>
              </w:rPr>
              <w:t>Coordinate with offshore team for all testing deliverables</w:t>
            </w:r>
          </w:p>
        </w:tc>
      </w:tr>
      <w:tr w:rsidR="00C975EE" w14:paraId="4C3E6EBB" w14:textId="77777777" w:rsidTr="00315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1" w:type="dxa"/>
          </w:tcPr>
          <w:p w14:paraId="4C3E6EB3" w14:textId="77777777" w:rsidR="00C975EE" w:rsidRPr="008B20C2" w:rsidRDefault="00C975EE" w:rsidP="00AC318E">
            <w:pPr>
              <w:rPr>
                <w:rFonts w:asciiTheme="majorHAnsi" w:hAnsiTheme="majorHAnsi" w:cstheme="majorHAnsi"/>
                <w:color w:val="000000" w:themeColor="text1"/>
                <w:sz w:val="22"/>
                <w:szCs w:val="22"/>
                <w:lang w:val="en-US"/>
              </w:rPr>
            </w:pPr>
            <w:r w:rsidRPr="008B20C2">
              <w:rPr>
                <w:rFonts w:asciiTheme="majorHAnsi" w:hAnsiTheme="majorHAnsi" w:cstheme="majorHAnsi"/>
                <w:color w:val="000000" w:themeColor="text1"/>
                <w:sz w:val="22"/>
                <w:szCs w:val="22"/>
                <w:lang w:val="en-US"/>
              </w:rPr>
              <w:lastRenderedPageBreak/>
              <w:t>VM QA Lead (Offshore)</w:t>
            </w:r>
          </w:p>
        </w:tc>
        <w:tc>
          <w:tcPr>
            <w:tcW w:w="6954" w:type="dxa"/>
          </w:tcPr>
          <w:p w14:paraId="4C3E6EB4"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Perform test planning, estimation and execution oversight</w:t>
            </w:r>
          </w:p>
          <w:p w14:paraId="4C3E6EB5"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Assign and manage work load to offshore scrum testers</w:t>
            </w:r>
          </w:p>
          <w:p w14:paraId="4C3E6EB6"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Identify and manage changes, risks and issues within the testing and work out mitigation / contingency plans</w:t>
            </w:r>
          </w:p>
          <w:p w14:paraId="4C3E6EB7"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Plan and track metrics</w:t>
            </w:r>
          </w:p>
          <w:p w14:paraId="4C3E6EB8"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Provide weekly QA status report to project leadership</w:t>
            </w:r>
          </w:p>
          <w:p w14:paraId="4C3E6EB9"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Review offshore testing deliverables</w:t>
            </w:r>
          </w:p>
          <w:p w14:paraId="4C3E6EBA"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Facilitate resolution of queries raised by the offshore team</w:t>
            </w:r>
          </w:p>
        </w:tc>
      </w:tr>
      <w:tr w:rsidR="00514A12" w14:paraId="275FEE59" w14:textId="77777777" w:rsidTr="003151B1">
        <w:tc>
          <w:tcPr>
            <w:cnfStyle w:val="001000000000" w:firstRow="0" w:lastRow="0" w:firstColumn="1" w:lastColumn="0" w:oddVBand="0" w:evenVBand="0" w:oddHBand="0" w:evenHBand="0" w:firstRowFirstColumn="0" w:firstRowLastColumn="0" w:lastRowFirstColumn="0" w:lastRowLastColumn="0"/>
            <w:tcW w:w="2131" w:type="dxa"/>
          </w:tcPr>
          <w:p w14:paraId="75795103" w14:textId="4637B762" w:rsidR="00514A12" w:rsidRPr="008B20C2" w:rsidRDefault="00514A12" w:rsidP="00AC318E">
            <w:pPr>
              <w:rPr>
                <w:rFonts w:asciiTheme="majorHAnsi" w:hAnsiTheme="majorHAnsi" w:cstheme="majorHAnsi"/>
                <w:color w:val="000000" w:themeColor="text1"/>
                <w:sz w:val="22"/>
                <w:szCs w:val="22"/>
                <w:lang w:val="en-US"/>
              </w:rPr>
            </w:pPr>
            <w:r w:rsidRPr="008B20C2">
              <w:rPr>
                <w:rFonts w:asciiTheme="majorHAnsi" w:hAnsiTheme="majorHAnsi" w:cstheme="majorHAnsi"/>
                <w:color w:val="000000" w:themeColor="text1"/>
                <w:sz w:val="22"/>
                <w:szCs w:val="22"/>
                <w:lang w:val="en-US"/>
              </w:rPr>
              <w:t xml:space="preserve">GEICO </w:t>
            </w:r>
            <w:r>
              <w:rPr>
                <w:rFonts w:asciiTheme="majorHAnsi" w:hAnsiTheme="majorHAnsi" w:cstheme="majorHAnsi"/>
                <w:color w:val="000000" w:themeColor="text1"/>
                <w:sz w:val="22"/>
                <w:szCs w:val="22"/>
                <w:lang w:val="en-US"/>
              </w:rPr>
              <w:t>Analyst</w:t>
            </w:r>
            <w:r w:rsidRPr="008B20C2">
              <w:rPr>
                <w:rFonts w:asciiTheme="majorHAnsi" w:hAnsiTheme="majorHAnsi" w:cstheme="majorHAnsi"/>
                <w:color w:val="000000" w:themeColor="text1"/>
                <w:sz w:val="22"/>
                <w:szCs w:val="22"/>
                <w:lang w:val="en-US"/>
              </w:rPr>
              <w:t xml:space="preserve"> team</w:t>
            </w:r>
          </w:p>
        </w:tc>
        <w:tc>
          <w:tcPr>
            <w:tcW w:w="6954" w:type="dxa"/>
          </w:tcPr>
          <w:p w14:paraId="4DCE0303" w14:textId="73566859" w:rsidR="00C618A4" w:rsidRDefault="00C618A4"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Providing clarity on Testing Scope</w:t>
            </w:r>
          </w:p>
          <w:p w14:paraId="1170FB5E" w14:textId="1A9485E7" w:rsidR="00A82BE0" w:rsidRPr="00CE0137"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Involving QA team in the b</w:t>
            </w:r>
            <w:r w:rsidRPr="00CE0137">
              <w:rPr>
                <w:rFonts w:asciiTheme="majorHAnsi" w:eastAsia="Times New Roman" w:hAnsiTheme="majorHAnsi" w:cstheme="majorHAnsi"/>
                <w:color w:val="000000" w:themeColor="text1"/>
              </w:rPr>
              <w:t>acklog grooming</w:t>
            </w:r>
          </w:p>
          <w:p w14:paraId="700CEF18" w14:textId="77777777" w:rsidR="00A82BE0" w:rsidRPr="00CE0137"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sidRPr="00CE0137">
              <w:rPr>
                <w:rFonts w:asciiTheme="majorHAnsi" w:eastAsia="Times New Roman" w:hAnsiTheme="majorHAnsi" w:cstheme="majorHAnsi"/>
                <w:color w:val="000000" w:themeColor="text1"/>
              </w:rPr>
              <w:t>Test Coverage</w:t>
            </w:r>
            <w:r>
              <w:rPr>
                <w:rFonts w:asciiTheme="majorHAnsi" w:eastAsia="Times New Roman" w:hAnsiTheme="majorHAnsi" w:cstheme="majorHAnsi"/>
                <w:color w:val="000000" w:themeColor="text1"/>
              </w:rPr>
              <w:t xml:space="preserve"> review and sign-off </w:t>
            </w:r>
          </w:p>
          <w:p w14:paraId="3B3D5152" w14:textId="77777777" w:rsidR="00A82BE0" w:rsidRPr="00A82BE0"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sidRPr="00A82BE0">
              <w:rPr>
                <w:rFonts w:asciiTheme="majorHAnsi" w:eastAsia="Times New Roman" w:hAnsiTheme="majorHAnsi" w:cstheme="majorHAnsi"/>
                <w:color w:val="000000" w:themeColor="text1"/>
              </w:rPr>
              <w:t>Test Cases</w:t>
            </w:r>
            <w:r>
              <w:rPr>
                <w:rFonts w:asciiTheme="majorHAnsi" w:eastAsia="Times New Roman" w:hAnsiTheme="majorHAnsi" w:cstheme="majorHAnsi"/>
                <w:color w:val="000000" w:themeColor="text1"/>
              </w:rPr>
              <w:t xml:space="preserve"> review and sign-off</w:t>
            </w:r>
            <w:r w:rsidRPr="00A82BE0">
              <w:rPr>
                <w:rFonts w:asciiTheme="majorHAnsi" w:eastAsia="Times New Roman" w:hAnsiTheme="majorHAnsi" w:cstheme="majorHAnsi"/>
                <w:color w:val="000000" w:themeColor="text1"/>
              </w:rPr>
              <w:t xml:space="preserve"> </w:t>
            </w:r>
          </w:p>
          <w:p w14:paraId="676C61DC" w14:textId="13921292" w:rsidR="00514A12" w:rsidRDefault="00C618A4"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Responsible for participating in the Sprint </w:t>
            </w:r>
            <w:del w:id="306" w:author="Viswanath Maddali" w:date="2018-10-19T23:02:00Z">
              <w:r w:rsidDel="003A6558">
                <w:rPr>
                  <w:rFonts w:asciiTheme="majorHAnsi" w:eastAsia="Times New Roman" w:hAnsiTheme="majorHAnsi" w:cstheme="majorHAnsi"/>
                  <w:color w:val="000000" w:themeColor="text1"/>
                </w:rPr>
                <w:delText xml:space="preserve">Ceremonies  </w:delText>
              </w:r>
            </w:del>
            <w:ins w:id="307" w:author="Viswanath Maddali" w:date="2018-10-19T23:02:00Z">
              <w:r w:rsidR="003A6558">
                <w:rPr>
                  <w:rFonts w:asciiTheme="majorHAnsi" w:eastAsia="Times New Roman" w:hAnsiTheme="majorHAnsi" w:cstheme="majorHAnsi"/>
                  <w:color w:val="000000" w:themeColor="text1"/>
                </w:rPr>
                <w:t xml:space="preserve">ceremonies  </w:t>
              </w:r>
            </w:ins>
          </w:p>
          <w:p w14:paraId="67ADDE61" w14:textId="1B05C041" w:rsidR="00CE0137" w:rsidRPr="00CE0137" w:rsidRDefault="00CE0137"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Review and sign-off of Q</w:t>
            </w:r>
            <w:r w:rsidRPr="00CE0137">
              <w:rPr>
                <w:rFonts w:asciiTheme="majorHAnsi" w:eastAsia="Times New Roman" w:hAnsiTheme="majorHAnsi" w:cstheme="majorHAnsi"/>
                <w:color w:val="000000" w:themeColor="text1"/>
              </w:rPr>
              <w:t>A Strategy</w:t>
            </w:r>
          </w:p>
          <w:p w14:paraId="53DD8151" w14:textId="590FCC18" w:rsidR="00A82BE0" w:rsidRPr="00CE0137"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Provide clearly d</w:t>
            </w:r>
            <w:r w:rsidRPr="00CE0137">
              <w:rPr>
                <w:rFonts w:asciiTheme="majorHAnsi" w:eastAsia="Times New Roman" w:hAnsiTheme="majorHAnsi" w:cstheme="majorHAnsi"/>
                <w:color w:val="000000" w:themeColor="text1"/>
              </w:rPr>
              <w:t>efine</w:t>
            </w:r>
            <w:r>
              <w:rPr>
                <w:rFonts w:asciiTheme="majorHAnsi" w:eastAsia="Times New Roman" w:hAnsiTheme="majorHAnsi" w:cstheme="majorHAnsi"/>
                <w:color w:val="000000" w:themeColor="text1"/>
              </w:rPr>
              <w:t>d</w:t>
            </w:r>
            <w:r w:rsidRPr="00CE0137">
              <w:rPr>
                <w:rFonts w:asciiTheme="majorHAnsi" w:eastAsia="Times New Roman" w:hAnsiTheme="majorHAnsi" w:cstheme="majorHAnsi"/>
                <w:color w:val="000000" w:themeColor="text1"/>
              </w:rPr>
              <w:t xml:space="preserve"> Acceptance </w:t>
            </w:r>
            <w:del w:id="308" w:author="Viswanath Maddali" w:date="2018-10-19T23:02:00Z">
              <w:r w:rsidRPr="00CE0137" w:rsidDel="003A6558">
                <w:rPr>
                  <w:rFonts w:asciiTheme="majorHAnsi" w:eastAsia="Times New Roman" w:hAnsiTheme="majorHAnsi" w:cstheme="majorHAnsi"/>
                  <w:color w:val="000000" w:themeColor="text1"/>
                </w:rPr>
                <w:delText>Criteria</w:delText>
              </w:r>
              <w:r w:rsidDel="003A6558">
                <w:rPr>
                  <w:rFonts w:asciiTheme="majorHAnsi" w:eastAsia="Times New Roman" w:hAnsiTheme="majorHAnsi" w:cstheme="majorHAnsi"/>
                  <w:color w:val="000000" w:themeColor="text1"/>
                </w:rPr>
                <w:delText xml:space="preserve"> </w:delText>
              </w:r>
            </w:del>
            <w:ins w:id="309" w:author="Viswanath Maddali" w:date="2018-10-19T23:02:00Z">
              <w:r w:rsidR="003A6558">
                <w:rPr>
                  <w:rFonts w:asciiTheme="majorHAnsi" w:eastAsia="Times New Roman" w:hAnsiTheme="majorHAnsi" w:cstheme="majorHAnsi"/>
                  <w:color w:val="000000" w:themeColor="text1"/>
                </w:rPr>
                <w:t>c</w:t>
              </w:r>
              <w:r w:rsidR="003A6558" w:rsidRPr="00CE0137">
                <w:rPr>
                  <w:rFonts w:asciiTheme="majorHAnsi" w:eastAsia="Times New Roman" w:hAnsiTheme="majorHAnsi" w:cstheme="majorHAnsi"/>
                  <w:color w:val="000000" w:themeColor="text1"/>
                </w:rPr>
                <w:t>riteria</w:t>
              </w:r>
              <w:r w:rsidR="003A6558">
                <w:rPr>
                  <w:rFonts w:asciiTheme="majorHAnsi" w:eastAsia="Times New Roman" w:hAnsiTheme="majorHAnsi" w:cstheme="majorHAnsi"/>
                  <w:color w:val="000000" w:themeColor="text1"/>
                </w:rPr>
                <w:t xml:space="preserve"> </w:t>
              </w:r>
            </w:ins>
            <w:r>
              <w:rPr>
                <w:rFonts w:asciiTheme="majorHAnsi" w:eastAsia="Times New Roman" w:hAnsiTheme="majorHAnsi" w:cstheme="majorHAnsi"/>
                <w:color w:val="000000" w:themeColor="text1"/>
              </w:rPr>
              <w:t>to QA team</w:t>
            </w:r>
          </w:p>
          <w:p w14:paraId="42C572B2" w14:textId="425DAA57" w:rsidR="00CE0137" w:rsidRPr="00CE0137" w:rsidRDefault="00CE0137"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del w:id="310" w:author="Viswanath Maddali" w:date="2018-10-19T23:02:00Z">
              <w:r w:rsidDel="003A6558">
                <w:rPr>
                  <w:rFonts w:asciiTheme="majorHAnsi" w:eastAsia="Times New Roman" w:hAnsiTheme="majorHAnsi" w:cstheme="majorHAnsi"/>
                  <w:color w:val="000000" w:themeColor="text1"/>
                </w:rPr>
                <w:delText>Core member of</w:delText>
              </w:r>
            </w:del>
            <w:ins w:id="311" w:author="Viswanath Maddali" w:date="2018-10-19T23:02:00Z">
              <w:r w:rsidR="003A6558">
                <w:rPr>
                  <w:rFonts w:asciiTheme="majorHAnsi" w:eastAsia="Times New Roman" w:hAnsiTheme="majorHAnsi" w:cstheme="majorHAnsi"/>
                  <w:color w:val="000000" w:themeColor="text1"/>
                </w:rPr>
                <w:t>Participate</w:t>
              </w:r>
            </w:ins>
            <w:r>
              <w:rPr>
                <w:rFonts w:asciiTheme="majorHAnsi" w:eastAsia="Times New Roman" w:hAnsiTheme="majorHAnsi" w:cstheme="majorHAnsi"/>
                <w:color w:val="000000" w:themeColor="text1"/>
              </w:rPr>
              <w:t xml:space="preserve"> </w:t>
            </w:r>
            <w:r w:rsidRPr="00CE0137">
              <w:rPr>
                <w:rFonts w:asciiTheme="majorHAnsi" w:eastAsia="Times New Roman" w:hAnsiTheme="majorHAnsi" w:cstheme="majorHAnsi"/>
                <w:color w:val="000000" w:themeColor="text1"/>
              </w:rPr>
              <w:t>Regression review board</w:t>
            </w:r>
            <w:r>
              <w:rPr>
                <w:rFonts w:asciiTheme="majorHAnsi" w:eastAsia="Times New Roman" w:hAnsiTheme="majorHAnsi" w:cstheme="majorHAnsi"/>
                <w:color w:val="000000" w:themeColor="text1"/>
              </w:rPr>
              <w:t xml:space="preserve"> for regression test optimization</w:t>
            </w:r>
          </w:p>
          <w:p w14:paraId="2BCDDFB9" w14:textId="7D9D1875" w:rsidR="00CE0137" w:rsidRPr="00CE0137" w:rsidRDefault="00CE0137"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Review and sign-off </w:t>
            </w:r>
            <w:del w:id="312" w:author="Viswanath Maddali" w:date="2018-10-19T23:03:00Z">
              <w:r w:rsidRPr="00CE0137" w:rsidDel="003A6558">
                <w:rPr>
                  <w:rFonts w:asciiTheme="majorHAnsi" w:eastAsia="Times New Roman" w:hAnsiTheme="majorHAnsi" w:cstheme="majorHAnsi"/>
                  <w:color w:val="000000" w:themeColor="text1"/>
                </w:rPr>
                <w:delText>e2e</w:delText>
              </w:r>
              <w:r w:rsidDel="003A6558">
                <w:rPr>
                  <w:rFonts w:asciiTheme="majorHAnsi" w:eastAsia="Times New Roman" w:hAnsiTheme="majorHAnsi" w:cstheme="majorHAnsi"/>
                  <w:color w:val="000000" w:themeColor="text1"/>
                </w:rPr>
                <w:delText xml:space="preserve"> </w:delText>
              </w:r>
            </w:del>
            <w:ins w:id="313" w:author="Viswanath Maddali" w:date="2018-10-19T23:03:00Z">
              <w:r w:rsidR="003A6558">
                <w:rPr>
                  <w:rFonts w:asciiTheme="majorHAnsi" w:eastAsia="Times New Roman" w:hAnsiTheme="majorHAnsi" w:cstheme="majorHAnsi"/>
                  <w:color w:val="000000" w:themeColor="text1"/>
                </w:rPr>
                <w:t xml:space="preserve">E-to-End </w:t>
              </w:r>
            </w:ins>
            <w:r>
              <w:rPr>
                <w:rFonts w:asciiTheme="majorHAnsi" w:eastAsia="Times New Roman" w:hAnsiTheme="majorHAnsi" w:cstheme="majorHAnsi"/>
                <w:color w:val="000000" w:themeColor="text1"/>
              </w:rPr>
              <w:t>test plan</w:t>
            </w:r>
          </w:p>
          <w:p w14:paraId="5B1D1C5C" w14:textId="7D39DC60" w:rsidR="00CE0137" w:rsidRPr="00CE0137" w:rsidRDefault="00CE0137"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Provid</w:t>
            </w:r>
            <w:ins w:id="314" w:author="Viswanath Maddali" w:date="2018-10-19T23:03:00Z">
              <w:r w:rsidR="003A6558">
                <w:rPr>
                  <w:rFonts w:asciiTheme="majorHAnsi" w:eastAsia="Times New Roman" w:hAnsiTheme="majorHAnsi" w:cstheme="majorHAnsi"/>
                  <w:color w:val="000000" w:themeColor="text1"/>
                </w:rPr>
                <w:t>e</w:t>
              </w:r>
            </w:ins>
            <w:del w:id="315" w:author="Viswanath Maddali" w:date="2018-10-19T23:03:00Z">
              <w:r w:rsidDel="003A6558">
                <w:rPr>
                  <w:rFonts w:asciiTheme="majorHAnsi" w:eastAsia="Times New Roman" w:hAnsiTheme="majorHAnsi" w:cstheme="majorHAnsi"/>
                  <w:color w:val="000000" w:themeColor="text1"/>
                </w:rPr>
                <w:delText>ing</w:delText>
              </w:r>
            </w:del>
            <w:r>
              <w:rPr>
                <w:rFonts w:asciiTheme="majorHAnsi" w:eastAsia="Times New Roman" w:hAnsiTheme="majorHAnsi" w:cstheme="majorHAnsi"/>
                <w:color w:val="000000" w:themeColor="text1"/>
              </w:rPr>
              <w:t xml:space="preserve"> r</w:t>
            </w:r>
            <w:r w:rsidRPr="00CE0137">
              <w:rPr>
                <w:rFonts w:asciiTheme="majorHAnsi" w:eastAsia="Times New Roman" w:hAnsiTheme="majorHAnsi" w:cstheme="majorHAnsi"/>
                <w:color w:val="000000" w:themeColor="text1"/>
              </w:rPr>
              <w:t>equirements</w:t>
            </w:r>
            <w:del w:id="316" w:author="Viswanath Maddali" w:date="2018-10-19T23:03:00Z">
              <w:r w:rsidDel="003A6558">
                <w:rPr>
                  <w:rFonts w:asciiTheme="majorHAnsi" w:eastAsia="Times New Roman" w:hAnsiTheme="majorHAnsi" w:cstheme="majorHAnsi"/>
                  <w:color w:val="000000" w:themeColor="text1"/>
                </w:rPr>
                <w:delText>/</w:delText>
              </w:r>
            </w:del>
            <w:ins w:id="317" w:author="Viswanath Maddali" w:date="2018-10-19T23:03:00Z">
              <w:r w:rsidR="003A6558">
                <w:rPr>
                  <w:rFonts w:asciiTheme="majorHAnsi" w:eastAsia="Times New Roman" w:hAnsiTheme="majorHAnsi" w:cstheme="majorHAnsi"/>
                  <w:color w:val="000000" w:themeColor="text1"/>
                </w:rPr>
                <w:t xml:space="preserve"> and </w:t>
              </w:r>
            </w:ins>
            <w:r>
              <w:rPr>
                <w:rFonts w:asciiTheme="majorHAnsi" w:eastAsia="Times New Roman" w:hAnsiTheme="majorHAnsi" w:cstheme="majorHAnsi"/>
                <w:color w:val="000000" w:themeColor="text1"/>
              </w:rPr>
              <w:t>user story</w:t>
            </w:r>
            <w:r w:rsidRPr="00CE0137">
              <w:rPr>
                <w:rFonts w:asciiTheme="majorHAnsi" w:eastAsia="Times New Roman" w:hAnsiTheme="majorHAnsi" w:cstheme="majorHAnsi"/>
                <w:color w:val="000000" w:themeColor="text1"/>
              </w:rPr>
              <w:t xml:space="preserve"> clarification</w:t>
            </w:r>
            <w:ins w:id="318" w:author="Viswanath Maddali" w:date="2018-10-19T23:03:00Z">
              <w:r w:rsidR="003A6558">
                <w:rPr>
                  <w:rFonts w:asciiTheme="majorHAnsi" w:eastAsia="Times New Roman" w:hAnsiTheme="majorHAnsi" w:cstheme="majorHAnsi"/>
                  <w:color w:val="000000" w:themeColor="text1"/>
                </w:rPr>
                <w:t>s</w:t>
              </w:r>
            </w:ins>
          </w:p>
          <w:p w14:paraId="2B581B0B" w14:textId="772A17CD" w:rsidR="00CE0137" w:rsidRPr="00CE0137" w:rsidRDefault="006151F8"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del w:id="319" w:author="Viswanath Maddali" w:date="2018-10-19T23:07:00Z">
              <w:r w:rsidDel="003A6558">
                <w:rPr>
                  <w:rFonts w:asciiTheme="majorHAnsi" w:eastAsia="Times New Roman" w:hAnsiTheme="majorHAnsi" w:cstheme="majorHAnsi"/>
                  <w:color w:val="000000" w:themeColor="text1"/>
                </w:rPr>
                <w:delText xml:space="preserve">Provide </w:delText>
              </w:r>
            </w:del>
            <w:ins w:id="320" w:author="Viswanath Maddali" w:date="2018-10-19T23:07:00Z">
              <w:r w:rsidR="003A6558">
                <w:rPr>
                  <w:rFonts w:asciiTheme="majorHAnsi" w:eastAsia="Times New Roman" w:hAnsiTheme="majorHAnsi" w:cstheme="majorHAnsi"/>
                  <w:color w:val="000000" w:themeColor="text1"/>
                </w:rPr>
                <w:t xml:space="preserve">Identify and provide </w:t>
              </w:r>
            </w:ins>
            <w:ins w:id="321" w:author="Viswanath Maddali" w:date="2018-10-19T23:03:00Z">
              <w:r w:rsidR="003A6558">
                <w:rPr>
                  <w:rFonts w:asciiTheme="majorHAnsi" w:eastAsia="Times New Roman" w:hAnsiTheme="majorHAnsi" w:cstheme="majorHAnsi"/>
                  <w:color w:val="000000" w:themeColor="text1"/>
                </w:rPr>
                <w:t xml:space="preserve">Test data for </w:t>
              </w:r>
            </w:ins>
            <w:r>
              <w:rPr>
                <w:rFonts w:asciiTheme="majorHAnsi" w:eastAsia="Times New Roman" w:hAnsiTheme="majorHAnsi" w:cstheme="majorHAnsi"/>
                <w:color w:val="000000" w:themeColor="text1"/>
              </w:rPr>
              <w:t xml:space="preserve">critical </w:t>
            </w:r>
            <w:r w:rsidR="00A82BE0">
              <w:rPr>
                <w:rFonts w:asciiTheme="majorHAnsi" w:eastAsia="Times New Roman" w:hAnsiTheme="majorHAnsi" w:cstheme="majorHAnsi"/>
                <w:color w:val="000000" w:themeColor="text1"/>
              </w:rPr>
              <w:t>scenarios</w:t>
            </w:r>
            <w:del w:id="322" w:author="Viswanath Maddali" w:date="2018-10-19T23:03:00Z">
              <w:r w:rsidR="00A82BE0" w:rsidDel="003A6558">
                <w:rPr>
                  <w:rFonts w:asciiTheme="majorHAnsi" w:eastAsia="Times New Roman" w:hAnsiTheme="majorHAnsi" w:cstheme="majorHAnsi"/>
                  <w:color w:val="000000" w:themeColor="text1"/>
                </w:rPr>
                <w:delText xml:space="preserve"> </w:delText>
              </w:r>
              <w:r w:rsidRPr="00CE0137" w:rsidDel="003A6558">
                <w:rPr>
                  <w:rFonts w:asciiTheme="majorHAnsi" w:eastAsia="Times New Roman" w:hAnsiTheme="majorHAnsi" w:cstheme="majorHAnsi"/>
                  <w:color w:val="000000" w:themeColor="text1"/>
                </w:rPr>
                <w:delText>Test Data</w:delText>
              </w:r>
            </w:del>
          </w:p>
          <w:p w14:paraId="215D43ED" w14:textId="5DB8F832" w:rsidR="00A82BE0"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Review of d</w:t>
            </w:r>
            <w:r w:rsidR="00CE0137" w:rsidRPr="00CE0137">
              <w:rPr>
                <w:rFonts w:asciiTheme="majorHAnsi" w:eastAsia="Times New Roman" w:hAnsiTheme="majorHAnsi" w:cstheme="majorHAnsi"/>
                <w:color w:val="000000" w:themeColor="text1"/>
              </w:rPr>
              <w:t xml:space="preserve">efect </w:t>
            </w:r>
            <w:r>
              <w:rPr>
                <w:rFonts w:asciiTheme="majorHAnsi" w:eastAsia="Times New Roman" w:hAnsiTheme="majorHAnsi" w:cstheme="majorHAnsi"/>
                <w:color w:val="000000" w:themeColor="text1"/>
              </w:rPr>
              <w:t>summary r</w:t>
            </w:r>
            <w:r w:rsidR="00CE0137" w:rsidRPr="00CE0137">
              <w:rPr>
                <w:rFonts w:asciiTheme="majorHAnsi" w:eastAsia="Times New Roman" w:hAnsiTheme="majorHAnsi" w:cstheme="majorHAnsi"/>
                <w:color w:val="000000" w:themeColor="text1"/>
              </w:rPr>
              <w:t>eport</w:t>
            </w:r>
            <w:r>
              <w:rPr>
                <w:rFonts w:asciiTheme="majorHAnsi" w:eastAsia="Times New Roman" w:hAnsiTheme="majorHAnsi" w:cstheme="majorHAnsi"/>
                <w:color w:val="000000" w:themeColor="text1"/>
              </w:rPr>
              <w:t xml:space="preserve"> and participate in defect triage</w:t>
            </w:r>
            <w:del w:id="323" w:author="Viswanath Maddali" w:date="2018-10-19T23:08:00Z">
              <w:r w:rsidDel="003A6558">
                <w:rPr>
                  <w:rFonts w:asciiTheme="majorHAnsi" w:eastAsia="Times New Roman" w:hAnsiTheme="majorHAnsi" w:cstheme="majorHAnsi"/>
                  <w:color w:val="000000" w:themeColor="text1"/>
                </w:rPr>
                <w:delText xml:space="preserve">, </w:delText>
              </w:r>
            </w:del>
            <w:del w:id="324" w:author="Viswanath Maddali" w:date="2018-10-19T23:07:00Z">
              <w:r w:rsidDel="003A6558">
                <w:rPr>
                  <w:rFonts w:asciiTheme="majorHAnsi" w:eastAsia="Times New Roman" w:hAnsiTheme="majorHAnsi" w:cstheme="majorHAnsi"/>
                  <w:color w:val="000000" w:themeColor="text1"/>
                </w:rPr>
                <w:delText>critical/show stopper</w:delText>
              </w:r>
            </w:del>
            <w:ins w:id="325" w:author="Viswanath Maddali" w:date="2018-10-19T23:08:00Z">
              <w:r w:rsidR="003A6558">
                <w:rPr>
                  <w:rFonts w:asciiTheme="majorHAnsi" w:eastAsia="Times New Roman" w:hAnsiTheme="majorHAnsi" w:cstheme="majorHAnsi"/>
                  <w:color w:val="000000" w:themeColor="text1"/>
                </w:rPr>
                <w:t xml:space="preserve">,  </w:t>
              </w:r>
            </w:ins>
            <w:del w:id="326" w:author="Viswanath Maddali" w:date="2018-10-19T23:08:00Z">
              <w:r w:rsidDel="003A6558">
                <w:rPr>
                  <w:rFonts w:asciiTheme="majorHAnsi" w:eastAsia="Times New Roman" w:hAnsiTheme="majorHAnsi" w:cstheme="majorHAnsi"/>
                  <w:color w:val="000000" w:themeColor="text1"/>
                </w:rPr>
                <w:delText xml:space="preserve"> </w:delText>
              </w:r>
            </w:del>
            <w:r>
              <w:rPr>
                <w:rFonts w:asciiTheme="majorHAnsi" w:eastAsia="Times New Roman" w:hAnsiTheme="majorHAnsi" w:cstheme="majorHAnsi"/>
                <w:color w:val="000000" w:themeColor="text1"/>
              </w:rPr>
              <w:t>defects prioritization</w:t>
            </w:r>
            <w:ins w:id="327" w:author="Viswanath Maddali" w:date="2018-10-19T23:08:00Z">
              <w:r w:rsidR="003A6558">
                <w:rPr>
                  <w:rFonts w:asciiTheme="majorHAnsi" w:eastAsia="Times New Roman" w:hAnsiTheme="majorHAnsi" w:cstheme="majorHAnsi"/>
                  <w:color w:val="000000" w:themeColor="text1"/>
                </w:rPr>
                <w:t>, and defect root cause analysis</w:t>
              </w:r>
            </w:ins>
            <w:r>
              <w:rPr>
                <w:rFonts w:asciiTheme="majorHAnsi" w:eastAsia="Times New Roman" w:hAnsiTheme="majorHAnsi" w:cstheme="majorHAnsi"/>
                <w:color w:val="000000" w:themeColor="text1"/>
              </w:rPr>
              <w:t xml:space="preserve"> </w:t>
            </w:r>
          </w:p>
          <w:p w14:paraId="6E12488A" w14:textId="43F91B76" w:rsidR="00CE0137" w:rsidRPr="00CE0137" w:rsidDel="003A6558"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del w:id="328" w:author="Viswanath Maddali" w:date="2018-10-19T23:07:00Z"/>
                <w:rFonts w:asciiTheme="majorHAnsi" w:eastAsia="Times New Roman" w:hAnsiTheme="majorHAnsi" w:cstheme="majorHAnsi"/>
                <w:color w:val="000000" w:themeColor="text1"/>
              </w:rPr>
            </w:pPr>
            <w:del w:id="329" w:author="Viswanath Maddali" w:date="2018-10-19T23:07:00Z">
              <w:r w:rsidDel="003A6558">
                <w:rPr>
                  <w:rFonts w:asciiTheme="majorHAnsi" w:eastAsia="Times New Roman" w:hAnsiTheme="majorHAnsi" w:cstheme="majorHAnsi"/>
                  <w:color w:val="000000" w:themeColor="text1"/>
                </w:rPr>
                <w:delText xml:space="preserve">Review of deferred defects  </w:delText>
              </w:r>
            </w:del>
          </w:p>
          <w:p w14:paraId="1A854015" w14:textId="6817B84A" w:rsidR="00C618A4" w:rsidDel="003A6558"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del w:id="330" w:author="Viswanath Maddali" w:date="2018-10-19T23:08:00Z"/>
                <w:rFonts w:asciiTheme="majorHAnsi" w:eastAsia="Times New Roman" w:hAnsiTheme="majorHAnsi" w:cstheme="majorHAnsi"/>
                <w:color w:val="000000" w:themeColor="text1"/>
              </w:rPr>
            </w:pPr>
            <w:del w:id="331" w:author="Viswanath Maddali" w:date="2018-10-19T23:08:00Z">
              <w:r w:rsidDel="003A6558">
                <w:rPr>
                  <w:rFonts w:asciiTheme="majorHAnsi" w:eastAsia="Times New Roman" w:hAnsiTheme="majorHAnsi" w:cstheme="majorHAnsi"/>
                  <w:color w:val="000000" w:themeColor="text1"/>
                </w:rPr>
                <w:delText xml:space="preserve">Review </w:delText>
              </w:r>
              <w:r w:rsidR="00CE0137" w:rsidRPr="00CE0137" w:rsidDel="003A6558">
                <w:rPr>
                  <w:rFonts w:asciiTheme="majorHAnsi" w:eastAsia="Times New Roman" w:hAnsiTheme="majorHAnsi" w:cstheme="majorHAnsi"/>
                  <w:color w:val="000000" w:themeColor="text1"/>
                </w:rPr>
                <w:delText>Root Cause Analysis</w:delText>
              </w:r>
            </w:del>
          </w:p>
          <w:p w14:paraId="4A25CE16" w14:textId="5E7095B0" w:rsidR="00A82BE0" w:rsidRPr="006151F8" w:rsidRDefault="00A82BE0" w:rsidP="005D69E5">
            <w:pPr>
              <w:pStyle w:val="ListParagraph"/>
              <w:numPr>
                <w:ilvl w:val="0"/>
                <w:numId w:val="47"/>
              </w:numPr>
              <w:spacing w:after="0" w:line="264"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rPr>
            </w:pPr>
            <w:r>
              <w:rPr>
                <w:rFonts w:asciiTheme="majorHAnsi" w:eastAsia="Times New Roman" w:hAnsiTheme="majorHAnsi" w:cstheme="majorHAnsi"/>
                <w:color w:val="000000" w:themeColor="text1"/>
              </w:rPr>
              <w:t xml:space="preserve">Review and sign-off of </w:t>
            </w:r>
            <w:r w:rsidRPr="00CE0137">
              <w:rPr>
                <w:rFonts w:asciiTheme="majorHAnsi" w:eastAsia="Times New Roman" w:hAnsiTheme="majorHAnsi" w:cstheme="majorHAnsi"/>
                <w:color w:val="000000" w:themeColor="text1"/>
              </w:rPr>
              <w:t>Test Summary / Closure Report</w:t>
            </w:r>
          </w:p>
        </w:tc>
      </w:tr>
      <w:tr w:rsidR="00C975EE" w14:paraId="4C3E6EC0" w14:textId="77777777" w:rsidTr="003151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1" w:type="dxa"/>
          </w:tcPr>
          <w:p w14:paraId="4C3E6EBC" w14:textId="77777777" w:rsidR="00C975EE" w:rsidRPr="008B20C2" w:rsidRDefault="00C975EE" w:rsidP="00AC318E">
            <w:pPr>
              <w:rPr>
                <w:rFonts w:asciiTheme="majorHAnsi" w:hAnsiTheme="majorHAnsi" w:cstheme="majorHAnsi"/>
                <w:color w:val="000000" w:themeColor="text1"/>
                <w:sz w:val="22"/>
                <w:szCs w:val="22"/>
                <w:lang w:val="en-US"/>
              </w:rPr>
            </w:pPr>
            <w:r w:rsidRPr="008B20C2">
              <w:rPr>
                <w:rFonts w:asciiTheme="majorHAnsi" w:hAnsiTheme="majorHAnsi" w:cstheme="majorHAnsi"/>
                <w:color w:val="000000" w:themeColor="text1"/>
                <w:sz w:val="22"/>
                <w:szCs w:val="22"/>
                <w:lang w:val="en-US"/>
              </w:rPr>
              <w:t>GEICO ETF team</w:t>
            </w:r>
          </w:p>
        </w:tc>
        <w:tc>
          <w:tcPr>
            <w:tcW w:w="6954" w:type="dxa"/>
          </w:tcPr>
          <w:p w14:paraId="4C3E6EBD"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 xml:space="preserve">Setting up ETF environment </w:t>
            </w:r>
          </w:p>
          <w:p w14:paraId="4C3E6EBE"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Own any changes to ETF including new enhancements, change requests and defect fixes</w:t>
            </w:r>
          </w:p>
          <w:p w14:paraId="4C3E6EBF" w14:textId="77777777" w:rsidR="00C975EE" w:rsidRPr="008B20C2" w:rsidRDefault="00C975EE" w:rsidP="007B35E2">
            <w:pPr>
              <w:numPr>
                <w:ilvl w:val="0"/>
                <w:numId w:val="13"/>
              </w:numPr>
              <w:spacing w:line="264" w:lineRule="auto"/>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2"/>
                <w:szCs w:val="22"/>
              </w:rPr>
            </w:pPr>
            <w:r w:rsidRPr="008B20C2">
              <w:rPr>
                <w:rFonts w:asciiTheme="majorHAnsi" w:eastAsia="Times New Roman" w:hAnsiTheme="majorHAnsi" w:cstheme="majorHAnsi"/>
                <w:color w:val="000000" w:themeColor="text1"/>
                <w:sz w:val="22"/>
                <w:szCs w:val="22"/>
              </w:rPr>
              <w:t>Providing training and support</w:t>
            </w:r>
          </w:p>
        </w:tc>
      </w:tr>
    </w:tbl>
    <w:p w14:paraId="4C3E6EC1" w14:textId="77777777" w:rsidR="00C975EE" w:rsidRPr="00481CCA" w:rsidRDefault="00C975EE" w:rsidP="00C975EE"/>
    <w:p w14:paraId="4C3E6EC2" w14:textId="77777777" w:rsidR="00C975EE" w:rsidRPr="006F7E62" w:rsidRDefault="00C975EE" w:rsidP="003151B1">
      <w:pPr>
        <w:spacing w:after="0" w:line="240" w:lineRule="auto"/>
        <w:rPr>
          <w:rFonts w:ascii="Segoe UI" w:hAnsi="Segoe UI" w:cs="Segoe UI"/>
          <w:sz w:val="22"/>
          <w:szCs w:val="22"/>
        </w:rPr>
      </w:pPr>
      <w:r w:rsidRPr="006F7E62">
        <w:rPr>
          <w:rFonts w:ascii="Segoe UI" w:hAnsi="Segoe UI" w:cs="Segoe UI"/>
          <w:sz w:val="22"/>
          <w:szCs w:val="22"/>
        </w:rPr>
        <w:t>Please find below the RACI matrix that has list of all project activities and the responsibilities between GEICO and VM resources.</w:t>
      </w:r>
    </w:p>
    <w:p w14:paraId="4C3E6EC3" w14:textId="507CA167" w:rsidR="00C975EE" w:rsidRDefault="00C975EE" w:rsidP="00C975EE">
      <w:pPr>
        <w:jc w:val="center"/>
      </w:pPr>
      <w:del w:id="332" w:author="Viswanath Maddali" w:date="2018-10-22T05:13:00Z">
        <w:r w:rsidRPr="003A688B" w:rsidDel="000326C6">
          <w:rPr>
            <w:noProof/>
            <w:lang w:eastAsia="en-IN"/>
          </w:rPr>
          <w:lastRenderedPageBreak/>
          <w:drawing>
            <wp:inline distT="0" distB="0" distL="0" distR="0" wp14:anchorId="4C3E723C" wp14:editId="6DBE5418">
              <wp:extent cx="5759450" cy="34548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9450" cy="3454877"/>
                      </a:xfrm>
                      <a:prstGeom prst="rect">
                        <a:avLst/>
                      </a:prstGeom>
                      <a:noFill/>
                      <a:ln>
                        <a:noFill/>
                      </a:ln>
                    </pic:spPr>
                  </pic:pic>
                </a:graphicData>
              </a:graphic>
            </wp:inline>
          </w:drawing>
        </w:r>
      </w:del>
      <w:ins w:id="333" w:author="Viswanath Maddali" w:date="2018-10-22T05:13:00Z">
        <w:r w:rsidR="000326C6" w:rsidRPr="000326C6">
          <w:drawing>
            <wp:inline distT="0" distB="0" distL="0" distR="0" wp14:anchorId="2D2EB01D" wp14:editId="4806E14A">
              <wp:extent cx="5731510" cy="3486624"/>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486624"/>
                      </a:xfrm>
                      <a:prstGeom prst="rect">
                        <a:avLst/>
                      </a:prstGeom>
                      <a:noFill/>
                      <a:ln>
                        <a:noFill/>
                      </a:ln>
                    </pic:spPr>
                  </pic:pic>
                </a:graphicData>
              </a:graphic>
            </wp:inline>
          </w:drawing>
        </w:r>
      </w:ins>
    </w:p>
    <w:p w14:paraId="4C3E6EC4" w14:textId="77777777" w:rsidR="00C975EE" w:rsidRDefault="00C975EE" w:rsidP="003151B1">
      <w:pPr>
        <w:spacing w:after="0" w:line="240" w:lineRule="auto"/>
        <w:rPr>
          <w:rFonts w:asciiTheme="majorHAnsi" w:eastAsiaTheme="majorEastAsia" w:hAnsiTheme="majorHAnsi" w:cstheme="majorBidi"/>
          <w:color w:val="2E74B5" w:themeColor="accent1" w:themeShade="BF"/>
          <w:sz w:val="36"/>
          <w:szCs w:val="36"/>
        </w:rPr>
      </w:pPr>
      <w:r w:rsidRPr="003151B1">
        <w:rPr>
          <w:rFonts w:ascii="Segoe UI" w:hAnsi="Segoe UI" w:cs="Segoe UI"/>
        </w:rPr>
        <w:t>GEICO Scrum Team includes Product Owner, Scrum master, Analysts, Developers and Quality assurance team</w:t>
      </w:r>
      <w:r>
        <w:br w:type="page"/>
      </w:r>
    </w:p>
    <w:p w14:paraId="4C3E6EC5" w14:textId="77777777" w:rsidR="00E66838" w:rsidRDefault="00B1417D" w:rsidP="00A957CB">
      <w:pPr>
        <w:pStyle w:val="Heading1"/>
        <w:spacing w:after="0"/>
        <w:ind w:left="0"/>
      </w:pPr>
      <w:bookmarkStart w:id="334" w:name="_Toc527943056"/>
      <w:r>
        <w:lastRenderedPageBreak/>
        <w:t>Test automation solution</w:t>
      </w:r>
      <w:bookmarkEnd w:id="334"/>
      <w:r w:rsidR="00E66838">
        <w:t xml:space="preserve"> </w:t>
      </w:r>
    </w:p>
    <w:p w14:paraId="4C3E6EC6" w14:textId="77777777" w:rsidR="00560E6A" w:rsidRDefault="00560E6A" w:rsidP="004F3DE0">
      <w:pPr>
        <w:pStyle w:val="BodyText"/>
        <w:jc w:val="both"/>
        <w:rPr>
          <w:rFonts w:asciiTheme="majorHAnsi" w:hAnsiTheme="majorHAnsi" w:cstheme="majorHAnsi"/>
          <w:bCs/>
          <w:iCs/>
          <w:sz w:val="22"/>
          <w:szCs w:val="24"/>
          <w:lang w:val="en-GB"/>
        </w:rPr>
      </w:pPr>
    </w:p>
    <w:p w14:paraId="4C3E6EC7" w14:textId="307F78ED" w:rsidR="004F3DE0" w:rsidRPr="001F410B" w:rsidRDefault="00515AB0" w:rsidP="004F3DE0">
      <w:pPr>
        <w:pStyle w:val="BodyText"/>
        <w:jc w:val="both"/>
        <w:rPr>
          <w:rFonts w:asciiTheme="majorHAnsi" w:hAnsiTheme="majorHAnsi" w:cstheme="majorHAnsi"/>
          <w:bCs/>
          <w:sz w:val="22"/>
          <w:szCs w:val="24"/>
        </w:rPr>
      </w:pPr>
      <w:r>
        <w:rPr>
          <w:rFonts w:asciiTheme="majorHAnsi" w:hAnsiTheme="majorHAnsi" w:cstheme="majorHAnsi"/>
          <w:bCs/>
          <w:iCs/>
          <w:sz w:val="22"/>
          <w:szCs w:val="24"/>
          <w:lang w:val="en-GB"/>
        </w:rPr>
        <w:t xml:space="preserve">To meet the objectives of Indy </w:t>
      </w:r>
      <w:r w:rsidR="0058597B">
        <w:rPr>
          <w:rFonts w:asciiTheme="majorHAnsi" w:hAnsiTheme="majorHAnsi" w:cstheme="majorHAnsi"/>
          <w:bCs/>
          <w:iCs/>
          <w:sz w:val="22"/>
          <w:szCs w:val="24"/>
          <w:lang w:val="en-GB"/>
        </w:rPr>
        <w:t xml:space="preserve">IT </w:t>
      </w:r>
      <w:r>
        <w:rPr>
          <w:rFonts w:asciiTheme="majorHAnsi" w:hAnsiTheme="majorHAnsi" w:cstheme="majorHAnsi"/>
          <w:bCs/>
          <w:iCs/>
          <w:sz w:val="22"/>
          <w:szCs w:val="24"/>
          <w:lang w:val="en-GB"/>
        </w:rPr>
        <w:t xml:space="preserve">COE and the critical success factors mentioned earlier a test automation </w:t>
      </w:r>
      <w:r w:rsidR="004F3DE0" w:rsidRPr="001F410B">
        <w:rPr>
          <w:rFonts w:asciiTheme="majorHAnsi" w:hAnsiTheme="majorHAnsi" w:cstheme="majorHAnsi"/>
          <w:bCs/>
          <w:iCs/>
          <w:sz w:val="22"/>
          <w:szCs w:val="24"/>
          <w:lang w:val="en-GB"/>
        </w:rPr>
        <w:t>solution </w:t>
      </w:r>
      <w:r w:rsidR="006F7E62">
        <w:rPr>
          <w:rFonts w:asciiTheme="majorHAnsi" w:hAnsiTheme="majorHAnsi" w:cstheme="majorHAnsi"/>
          <w:bCs/>
          <w:iCs/>
          <w:sz w:val="22"/>
          <w:szCs w:val="24"/>
          <w:lang w:val="en-GB"/>
        </w:rPr>
        <w:t xml:space="preserve">is </w:t>
      </w:r>
      <w:r w:rsidR="0058597B">
        <w:rPr>
          <w:rFonts w:asciiTheme="majorHAnsi" w:hAnsiTheme="majorHAnsi" w:cstheme="majorHAnsi"/>
          <w:bCs/>
          <w:iCs/>
          <w:sz w:val="22"/>
          <w:szCs w:val="24"/>
          <w:lang w:val="en-GB"/>
        </w:rPr>
        <w:t>designed to</w:t>
      </w:r>
    </w:p>
    <w:p w14:paraId="4C3E6EC8" w14:textId="77777777" w:rsidR="004F3DE0" w:rsidRPr="001F410B" w:rsidRDefault="004F3DE0" w:rsidP="007B35E2">
      <w:pPr>
        <w:pStyle w:val="BodyText"/>
        <w:numPr>
          <w:ilvl w:val="0"/>
          <w:numId w:val="14"/>
        </w:numPr>
        <w:jc w:val="both"/>
        <w:rPr>
          <w:rFonts w:asciiTheme="majorHAnsi" w:hAnsiTheme="majorHAnsi" w:cstheme="majorHAnsi"/>
          <w:bCs/>
          <w:sz w:val="22"/>
          <w:szCs w:val="24"/>
        </w:rPr>
      </w:pPr>
      <w:r w:rsidRPr="001F410B">
        <w:rPr>
          <w:rFonts w:asciiTheme="majorHAnsi" w:hAnsiTheme="majorHAnsi" w:cstheme="majorHAnsi"/>
          <w:bCs/>
          <w:iCs/>
          <w:sz w:val="22"/>
          <w:szCs w:val="24"/>
          <w:lang w:val="en-GB"/>
        </w:rPr>
        <w:t>leverag</w:t>
      </w:r>
      <w:r w:rsidR="00ED3410">
        <w:rPr>
          <w:rFonts w:asciiTheme="majorHAnsi" w:hAnsiTheme="majorHAnsi" w:cstheme="majorHAnsi"/>
          <w:bCs/>
          <w:iCs/>
          <w:sz w:val="22"/>
          <w:szCs w:val="24"/>
          <w:lang w:val="en-GB"/>
        </w:rPr>
        <w:t>e</w:t>
      </w:r>
      <w:r w:rsidRPr="001F410B">
        <w:rPr>
          <w:rFonts w:asciiTheme="majorHAnsi" w:hAnsiTheme="majorHAnsi" w:cstheme="majorHAnsi"/>
          <w:bCs/>
          <w:iCs/>
          <w:sz w:val="22"/>
          <w:szCs w:val="24"/>
          <w:lang w:val="en-GB"/>
        </w:rPr>
        <w:t xml:space="preserve"> ETF (Enterprise Testing Framework) testing fram</w:t>
      </w:r>
      <w:r w:rsidR="00560E6A">
        <w:rPr>
          <w:rFonts w:asciiTheme="majorHAnsi" w:hAnsiTheme="majorHAnsi" w:cstheme="majorHAnsi"/>
          <w:bCs/>
          <w:iCs/>
          <w:sz w:val="22"/>
          <w:szCs w:val="24"/>
          <w:lang w:val="en-GB"/>
        </w:rPr>
        <w:t>ework in use today at GEICO</w:t>
      </w:r>
    </w:p>
    <w:p w14:paraId="4C3E6EC9" w14:textId="77777777" w:rsidR="00ED3410" w:rsidRPr="00ED3410" w:rsidRDefault="00ED3410" w:rsidP="007B35E2">
      <w:pPr>
        <w:pStyle w:val="BodyText"/>
        <w:numPr>
          <w:ilvl w:val="0"/>
          <w:numId w:val="14"/>
        </w:numPr>
        <w:jc w:val="both"/>
        <w:rPr>
          <w:rFonts w:asciiTheme="majorHAnsi" w:hAnsiTheme="majorHAnsi" w:cstheme="majorHAnsi"/>
          <w:bCs/>
          <w:sz w:val="22"/>
          <w:szCs w:val="24"/>
        </w:rPr>
      </w:pPr>
      <w:r>
        <w:rPr>
          <w:rFonts w:asciiTheme="majorHAnsi" w:hAnsiTheme="majorHAnsi" w:cstheme="majorHAnsi"/>
          <w:bCs/>
          <w:iCs/>
          <w:sz w:val="22"/>
          <w:szCs w:val="24"/>
          <w:lang w:val="en-GB"/>
        </w:rPr>
        <w:t>leverage</w:t>
      </w:r>
      <w:r w:rsidR="004F3DE0" w:rsidRPr="001F410B">
        <w:rPr>
          <w:rFonts w:asciiTheme="majorHAnsi" w:hAnsiTheme="majorHAnsi" w:cstheme="majorHAnsi"/>
          <w:bCs/>
          <w:iCs/>
          <w:sz w:val="22"/>
          <w:szCs w:val="24"/>
          <w:lang w:val="en-GB"/>
        </w:rPr>
        <w:t xml:space="preserve"> </w:t>
      </w:r>
      <w:proofErr w:type="spellStart"/>
      <w:r w:rsidR="004F3DE0" w:rsidRPr="001F410B">
        <w:rPr>
          <w:rFonts w:asciiTheme="majorHAnsi" w:hAnsiTheme="majorHAnsi" w:cstheme="majorHAnsi"/>
          <w:bCs/>
          <w:iCs/>
          <w:sz w:val="22"/>
          <w:szCs w:val="24"/>
          <w:lang w:val="en-GB"/>
        </w:rPr>
        <w:t>DuckCreek’s</w:t>
      </w:r>
      <w:proofErr w:type="spellEnd"/>
      <w:r w:rsidR="004F3DE0" w:rsidRPr="001F410B">
        <w:rPr>
          <w:rFonts w:asciiTheme="majorHAnsi" w:hAnsiTheme="majorHAnsi" w:cstheme="majorHAnsi"/>
          <w:bCs/>
          <w:iCs/>
          <w:sz w:val="22"/>
          <w:szCs w:val="24"/>
          <w:lang w:val="en-GB"/>
        </w:rPr>
        <w:t xml:space="preserve"> TAC (Test Autom</w:t>
      </w:r>
      <w:r w:rsidR="00560E6A">
        <w:rPr>
          <w:rFonts w:asciiTheme="majorHAnsi" w:hAnsiTheme="majorHAnsi" w:cstheme="majorHAnsi"/>
          <w:bCs/>
          <w:iCs/>
          <w:sz w:val="22"/>
          <w:szCs w:val="24"/>
          <w:lang w:val="en-GB"/>
        </w:rPr>
        <w:t xml:space="preserve">ation Centre) testing tool </w:t>
      </w:r>
    </w:p>
    <w:p w14:paraId="4C3E6ECA" w14:textId="77777777" w:rsidR="00ED3410" w:rsidRPr="00D07D10" w:rsidRDefault="00ED3410" w:rsidP="007B35E2">
      <w:pPr>
        <w:pStyle w:val="BodyText"/>
        <w:numPr>
          <w:ilvl w:val="0"/>
          <w:numId w:val="14"/>
        </w:numPr>
        <w:jc w:val="both"/>
        <w:rPr>
          <w:rFonts w:asciiTheme="majorHAnsi" w:hAnsiTheme="majorHAnsi" w:cstheme="majorHAnsi"/>
          <w:bCs/>
          <w:sz w:val="22"/>
          <w:szCs w:val="24"/>
        </w:rPr>
      </w:pPr>
      <w:r w:rsidRPr="00ED3410">
        <w:rPr>
          <w:rFonts w:asciiTheme="majorHAnsi" w:hAnsiTheme="majorHAnsi" w:cstheme="majorHAnsi"/>
          <w:bCs/>
          <w:iCs/>
          <w:sz w:val="22"/>
          <w:szCs w:val="24"/>
          <w:lang w:val="en-GB"/>
        </w:rPr>
        <w:t>enhance</w:t>
      </w:r>
      <w:r w:rsidR="004F3DE0" w:rsidRPr="00ED3410">
        <w:rPr>
          <w:rFonts w:asciiTheme="majorHAnsi" w:hAnsiTheme="majorHAnsi" w:cstheme="majorHAnsi"/>
          <w:bCs/>
          <w:iCs/>
          <w:sz w:val="22"/>
          <w:szCs w:val="24"/>
          <w:lang w:val="en-GB"/>
        </w:rPr>
        <w:t xml:space="preserve"> the combined toolset</w:t>
      </w:r>
      <w:r w:rsidRPr="00ED3410">
        <w:rPr>
          <w:rFonts w:asciiTheme="majorHAnsi" w:hAnsiTheme="majorHAnsi" w:cstheme="majorHAnsi"/>
          <w:bCs/>
          <w:iCs/>
          <w:sz w:val="22"/>
          <w:szCs w:val="24"/>
          <w:lang w:val="en-GB"/>
        </w:rPr>
        <w:t>s with a VSTS wrapper</w:t>
      </w:r>
    </w:p>
    <w:p w14:paraId="4C3E6ECB" w14:textId="77777777" w:rsidR="00D07D10" w:rsidRDefault="00D07D10" w:rsidP="00D07D10">
      <w:pPr>
        <w:pStyle w:val="BodyText"/>
        <w:jc w:val="both"/>
        <w:rPr>
          <w:rFonts w:asciiTheme="majorHAnsi" w:hAnsiTheme="majorHAnsi" w:cstheme="majorHAnsi"/>
          <w:bCs/>
          <w:iCs/>
          <w:sz w:val="22"/>
          <w:szCs w:val="24"/>
          <w:lang w:val="en-GB"/>
        </w:rPr>
      </w:pPr>
    </w:p>
    <w:tbl>
      <w:tblPr>
        <w:tblStyle w:val="GridTable4-Accent11"/>
        <w:tblW w:w="0" w:type="auto"/>
        <w:tblLook w:val="04A0" w:firstRow="1" w:lastRow="0" w:firstColumn="1" w:lastColumn="0" w:noHBand="0" w:noVBand="1"/>
        <w:tblPrChange w:id="335" w:author="Viswanath Maddali" w:date="2018-10-22T05:18:00Z">
          <w:tblPr>
            <w:tblStyle w:val="GridTable4-Accent11"/>
            <w:tblW w:w="0" w:type="auto"/>
            <w:tblLook w:val="04A0" w:firstRow="1" w:lastRow="0" w:firstColumn="1" w:lastColumn="0" w:noHBand="0" w:noVBand="1"/>
          </w:tblPr>
        </w:tblPrChange>
      </w:tblPr>
      <w:tblGrid>
        <w:gridCol w:w="2875"/>
        <w:gridCol w:w="6141"/>
        <w:tblGridChange w:id="336">
          <w:tblGrid>
            <w:gridCol w:w="2515"/>
            <w:gridCol w:w="6501"/>
          </w:tblGrid>
        </w:tblGridChange>
      </w:tblGrid>
      <w:tr w:rsidR="00D07D10" w:rsidRPr="000032B6" w14:paraId="4C3E6ECE" w14:textId="77777777" w:rsidTr="00265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vAlign w:val="center"/>
            <w:tcPrChange w:id="337" w:author="Viswanath Maddali" w:date="2018-10-22T05:18:00Z">
              <w:tcPr>
                <w:tcW w:w="2515" w:type="dxa"/>
                <w:vAlign w:val="center"/>
              </w:tcPr>
            </w:tcPrChange>
          </w:tcPr>
          <w:p w14:paraId="4C3E6ECC" w14:textId="77777777" w:rsidR="00D07D10" w:rsidRPr="006F7E62" w:rsidRDefault="00D07D10" w:rsidP="00AC318E">
            <w:pPr>
              <w:jc w:val="center"/>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b w:val="0"/>
                <w:bCs w:val="0"/>
              </w:rPr>
            </w:pPr>
            <w:r w:rsidRPr="006F7E62">
              <w:rPr>
                <w:rFonts w:asciiTheme="majorHAnsi" w:hAnsiTheme="majorHAnsi" w:cstheme="majorHAnsi"/>
                <w:color w:val="auto"/>
              </w:rPr>
              <w:t>Tool</w:t>
            </w:r>
          </w:p>
        </w:tc>
        <w:tc>
          <w:tcPr>
            <w:tcW w:w="6141" w:type="dxa"/>
            <w:vAlign w:val="center"/>
            <w:tcPrChange w:id="338" w:author="Viswanath Maddali" w:date="2018-10-22T05:18:00Z">
              <w:tcPr>
                <w:tcW w:w="6501" w:type="dxa"/>
                <w:vAlign w:val="center"/>
              </w:tcPr>
            </w:tcPrChange>
          </w:tcPr>
          <w:p w14:paraId="4C3E6ECD" w14:textId="77777777" w:rsidR="00D07D10" w:rsidRPr="006F7E62" w:rsidRDefault="00D07D10" w:rsidP="00AC318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auto"/>
              </w:rPr>
            </w:pPr>
            <w:r w:rsidRPr="006F7E62">
              <w:rPr>
                <w:rFonts w:asciiTheme="majorHAnsi" w:hAnsiTheme="majorHAnsi" w:cstheme="majorHAnsi"/>
                <w:color w:val="auto"/>
              </w:rPr>
              <w:t>Purpose</w:t>
            </w:r>
          </w:p>
        </w:tc>
      </w:tr>
      <w:tr w:rsidR="00D07D10" w:rsidRPr="000032B6" w14:paraId="4C3E6ED4" w14:textId="77777777" w:rsidTr="0026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Change w:id="339" w:author="Viswanath Maddali" w:date="2018-10-22T05:18:00Z">
              <w:tcPr>
                <w:tcW w:w="2515" w:type="dxa"/>
              </w:tcPr>
            </w:tcPrChange>
          </w:tcPr>
          <w:p w14:paraId="4C3E6ECF" w14:textId="77777777" w:rsidR="00D07D10" w:rsidRPr="006F7E62" w:rsidRDefault="00D07D10" w:rsidP="00AC318E">
            <w:pPr>
              <w:jc w:val="both"/>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ETF</w:t>
            </w:r>
          </w:p>
        </w:tc>
        <w:tc>
          <w:tcPr>
            <w:tcW w:w="6141" w:type="dxa"/>
            <w:tcPrChange w:id="340" w:author="Viswanath Maddali" w:date="2018-10-22T05:18:00Z">
              <w:tcPr>
                <w:tcW w:w="6501" w:type="dxa"/>
              </w:tcPr>
            </w:tcPrChange>
          </w:tcPr>
          <w:p w14:paraId="4C3E6ED0" w14:textId="77777777" w:rsidR="00D07D10" w:rsidRPr="006F7E62"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UI Testing</w:t>
            </w:r>
          </w:p>
          <w:p w14:paraId="4C3E6ED1" w14:textId="77777777" w:rsidR="00D07D10" w:rsidRPr="006F7E62"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Web Services Testing (XML)</w:t>
            </w:r>
          </w:p>
          <w:p w14:paraId="4C3E6ED2" w14:textId="7D32D658" w:rsidR="006F7E62" w:rsidRDefault="000D3186"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ins w:id="341" w:author="Viswanath Maddali" w:date="2018-10-19T23:10:00Z">
              <w:r>
                <w:rPr>
                  <w:rFonts w:asciiTheme="majorHAnsi" w:hAnsiTheme="majorHAnsi" w:cstheme="majorHAnsi"/>
                </w:rPr>
                <w:t xml:space="preserve">Continuous </w:t>
              </w:r>
            </w:ins>
            <w:del w:id="342" w:author="Viswanath Maddali" w:date="2018-10-19T23:10:00Z">
              <w:r w:rsidR="00D07D10" w:rsidRPr="006F7E62" w:rsidDel="000D3186">
                <w:rPr>
                  <w:rFonts w:asciiTheme="majorHAnsi" w:hAnsiTheme="majorHAnsi" w:cstheme="majorHAnsi"/>
                </w:rPr>
                <w:delText xml:space="preserve">Testing </w:delText>
              </w:r>
            </w:del>
            <w:ins w:id="343" w:author="Viswanath Maddali" w:date="2018-10-19T23:10:00Z">
              <w:r>
                <w:rPr>
                  <w:rFonts w:asciiTheme="majorHAnsi" w:hAnsiTheme="majorHAnsi" w:cstheme="majorHAnsi"/>
                </w:rPr>
                <w:t>t</w:t>
              </w:r>
              <w:r w:rsidRPr="006F7E62">
                <w:rPr>
                  <w:rFonts w:asciiTheme="majorHAnsi" w:hAnsiTheme="majorHAnsi" w:cstheme="majorHAnsi"/>
                </w:rPr>
                <w:t xml:space="preserve">esting </w:t>
              </w:r>
              <w:r>
                <w:rPr>
                  <w:rFonts w:asciiTheme="majorHAnsi" w:hAnsiTheme="majorHAnsi" w:cstheme="majorHAnsi"/>
                </w:rPr>
                <w:t xml:space="preserve">support </w:t>
              </w:r>
            </w:ins>
            <w:r w:rsidR="00D07D10" w:rsidRPr="006F7E62">
              <w:rPr>
                <w:rFonts w:asciiTheme="majorHAnsi" w:hAnsiTheme="majorHAnsi" w:cstheme="majorHAnsi"/>
              </w:rPr>
              <w:t xml:space="preserve">for CI/CD on PaaS </w:t>
            </w:r>
          </w:p>
          <w:p w14:paraId="4C3E6ED3" w14:textId="77777777" w:rsidR="00D07D10" w:rsidRPr="006F7E62"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lang w:val="en-IN"/>
              </w:rPr>
              <w:t>Database testing</w:t>
            </w:r>
          </w:p>
        </w:tc>
      </w:tr>
      <w:tr w:rsidR="00D07D10" w:rsidRPr="00143C5B" w14:paraId="4C3E6ED7" w14:textId="77777777" w:rsidTr="00265867">
        <w:tc>
          <w:tcPr>
            <w:cnfStyle w:val="001000000000" w:firstRow="0" w:lastRow="0" w:firstColumn="1" w:lastColumn="0" w:oddVBand="0" w:evenVBand="0" w:oddHBand="0" w:evenHBand="0" w:firstRowFirstColumn="0" w:firstRowLastColumn="0" w:lastRowFirstColumn="0" w:lastRowLastColumn="0"/>
            <w:tcW w:w="2875" w:type="dxa"/>
            <w:tcPrChange w:id="344" w:author="Viswanath Maddali" w:date="2018-10-22T05:18:00Z">
              <w:tcPr>
                <w:tcW w:w="2515" w:type="dxa"/>
              </w:tcPr>
            </w:tcPrChange>
          </w:tcPr>
          <w:p w14:paraId="4C3E6ED5" w14:textId="77777777" w:rsidR="00D07D10" w:rsidRPr="006F7E62" w:rsidRDefault="00D07D10" w:rsidP="00AC318E">
            <w:pPr>
              <w:jc w:val="both"/>
              <w:rPr>
                <w:rFonts w:asciiTheme="majorHAnsi" w:hAnsiTheme="majorHAnsi" w:cstheme="majorHAnsi"/>
              </w:rPr>
            </w:pPr>
            <w:r w:rsidRPr="006F7E62">
              <w:rPr>
                <w:rFonts w:asciiTheme="majorHAnsi" w:hAnsiTheme="majorHAnsi" w:cstheme="majorHAnsi"/>
              </w:rPr>
              <w:t>TAC</w:t>
            </w:r>
            <w:r w:rsidR="000E6132">
              <w:rPr>
                <w:rFonts w:asciiTheme="majorHAnsi" w:hAnsiTheme="majorHAnsi" w:cstheme="majorHAnsi"/>
              </w:rPr>
              <w:t xml:space="preserve"> + Regression runner</w:t>
            </w:r>
          </w:p>
        </w:tc>
        <w:tc>
          <w:tcPr>
            <w:tcW w:w="6141" w:type="dxa"/>
            <w:tcPrChange w:id="345" w:author="Viswanath Maddali" w:date="2018-10-22T05:18:00Z">
              <w:tcPr>
                <w:tcW w:w="6501" w:type="dxa"/>
              </w:tcPr>
            </w:tcPrChange>
          </w:tcPr>
          <w:p w14:paraId="4C3E6ED6" w14:textId="77777777" w:rsidR="00D07D10" w:rsidRPr="006F7E62" w:rsidRDefault="00D07D10" w:rsidP="007B35E2">
            <w:pPr>
              <w:pStyle w:val="ListParagraph"/>
              <w:numPr>
                <w:ilvl w:val="0"/>
                <w:numId w:val="7"/>
              </w:numPr>
              <w:spacing w:after="0" w:line="240" w:lineRule="auto"/>
              <w:ind w:left="625" w:hanging="283"/>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Manuscript testing</w:t>
            </w:r>
          </w:p>
        </w:tc>
      </w:tr>
      <w:tr w:rsidR="00D07D10" w:rsidRPr="000032B6" w14:paraId="4C3E6EDF" w14:textId="77777777" w:rsidTr="00265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Change w:id="346" w:author="Viswanath Maddali" w:date="2018-10-22T05:18:00Z">
              <w:tcPr>
                <w:tcW w:w="2515" w:type="dxa"/>
              </w:tcPr>
            </w:tcPrChange>
          </w:tcPr>
          <w:p w14:paraId="4C3E6ED8" w14:textId="77777777" w:rsidR="00D07D10" w:rsidRPr="006F7E62" w:rsidRDefault="00D07D10" w:rsidP="00AC318E">
            <w:pPr>
              <w:jc w:val="both"/>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Visual Studio Solution (C# Based)</w:t>
            </w:r>
          </w:p>
        </w:tc>
        <w:tc>
          <w:tcPr>
            <w:tcW w:w="6141" w:type="dxa"/>
            <w:tcPrChange w:id="347" w:author="Viswanath Maddali" w:date="2018-10-22T05:18:00Z">
              <w:tcPr>
                <w:tcW w:w="6501" w:type="dxa"/>
              </w:tcPr>
            </w:tcPrChange>
          </w:tcPr>
          <w:p w14:paraId="4C3E6ED9" w14:textId="77777777" w:rsidR="00D07D10" w:rsidRPr="006F7E62"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API Testing using C# libraries</w:t>
            </w:r>
          </w:p>
          <w:p w14:paraId="4C3E6EDA" w14:textId="77777777" w:rsidR="00D07D10" w:rsidRPr="006F7E62"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Test wrappers for ETF tests to map to code</w:t>
            </w:r>
          </w:p>
          <w:p w14:paraId="4C3E6EDB" w14:textId="77777777" w:rsidR="00D07D10" w:rsidRPr="006F7E62"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F7E62">
              <w:rPr>
                <w:rFonts w:asciiTheme="majorHAnsi" w:hAnsiTheme="majorHAnsi" w:cstheme="majorHAnsi"/>
              </w:rPr>
              <w:t>Web Services Testing (JSON)</w:t>
            </w:r>
          </w:p>
          <w:p w14:paraId="4C3E6EDC" w14:textId="1BB281C9" w:rsidR="00D07D10" w:rsidRPr="006F7E62" w:rsidDel="000D3186" w:rsidRDefault="00D07D10">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del w:id="348" w:author="Viswanath Maddali" w:date="2018-10-19T23:10:00Z"/>
                <w:rFonts w:asciiTheme="majorHAnsi" w:hAnsiTheme="majorHAnsi" w:cstheme="majorHAnsi"/>
              </w:rPr>
            </w:pPr>
            <w:del w:id="349" w:author="Viswanath Maddali" w:date="2018-10-19T23:10:00Z">
              <w:r w:rsidRPr="000D3186" w:rsidDel="000D3186">
                <w:rPr>
                  <w:rFonts w:asciiTheme="majorHAnsi" w:hAnsiTheme="majorHAnsi" w:cstheme="majorHAnsi"/>
                </w:rPr>
                <w:delText>Manuscript testing using TAC API</w:delText>
              </w:r>
            </w:del>
          </w:p>
          <w:p w14:paraId="4C3E6EDD" w14:textId="77777777" w:rsidR="00D07D10" w:rsidRPr="000D3186" w:rsidRDefault="00D07D10">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D3186">
              <w:rPr>
                <w:rFonts w:asciiTheme="majorHAnsi" w:hAnsiTheme="majorHAnsi" w:cstheme="majorHAnsi"/>
              </w:rPr>
              <w:t>Integration with TDM</w:t>
            </w:r>
          </w:p>
          <w:p w14:paraId="05B031B9" w14:textId="77777777" w:rsidR="00D07D10" w:rsidRDefault="00D07D10"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ins w:id="350" w:author="Viswanath Maddali" w:date="2018-10-19T23:11:00Z"/>
                <w:rFonts w:asciiTheme="majorHAnsi" w:hAnsiTheme="majorHAnsi" w:cstheme="majorHAnsi"/>
              </w:rPr>
            </w:pPr>
            <w:r w:rsidRPr="006F7E62">
              <w:rPr>
                <w:rFonts w:asciiTheme="majorHAnsi" w:hAnsiTheme="majorHAnsi" w:cstheme="majorHAnsi"/>
              </w:rPr>
              <w:t>Code Coverage</w:t>
            </w:r>
          </w:p>
          <w:p w14:paraId="4C3E6EDE" w14:textId="097451CE" w:rsidR="00C55436" w:rsidRPr="006F7E62" w:rsidRDefault="00C55436" w:rsidP="007B35E2">
            <w:pPr>
              <w:pStyle w:val="ListParagraph"/>
              <w:numPr>
                <w:ilvl w:val="0"/>
                <w:numId w:val="7"/>
              </w:numPr>
              <w:spacing w:after="0" w:line="240" w:lineRule="auto"/>
              <w:ind w:left="625" w:hanging="283"/>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ins w:id="351" w:author="Viswanath Maddali" w:date="2018-10-19T23:11:00Z">
              <w:r>
                <w:rPr>
                  <w:rFonts w:asciiTheme="majorHAnsi" w:hAnsiTheme="majorHAnsi" w:cstheme="majorHAnsi"/>
                </w:rPr>
                <w:t xml:space="preserve">Test impact </w:t>
              </w:r>
              <w:proofErr w:type="spellStart"/>
              <w:r>
                <w:rPr>
                  <w:rFonts w:asciiTheme="majorHAnsi" w:hAnsiTheme="majorHAnsi" w:cstheme="majorHAnsi"/>
                </w:rPr>
                <w:t>anaysis</w:t>
              </w:r>
            </w:ins>
            <w:proofErr w:type="spellEnd"/>
          </w:p>
        </w:tc>
      </w:tr>
    </w:tbl>
    <w:p w14:paraId="4C3E6EE0" w14:textId="062A40CA" w:rsidR="00D07D10" w:rsidRDefault="00D07D10" w:rsidP="00D07D10">
      <w:pPr>
        <w:pStyle w:val="BodyText"/>
        <w:jc w:val="both"/>
        <w:rPr>
          <w:ins w:id="352" w:author="Viswanath Maddali" w:date="2018-10-19T23:12:00Z"/>
          <w:rFonts w:asciiTheme="majorHAnsi" w:hAnsiTheme="majorHAnsi" w:cstheme="majorHAnsi"/>
          <w:bCs/>
          <w:sz w:val="22"/>
          <w:szCs w:val="24"/>
        </w:rPr>
      </w:pPr>
    </w:p>
    <w:p w14:paraId="1E043ABC" w14:textId="42A2A67C" w:rsidR="001A6F66" w:rsidRDefault="001A6F66" w:rsidP="00D07D10">
      <w:pPr>
        <w:pStyle w:val="BodyText"/>
        <w:jc w:val="both"/>
        <w:rPr>
          <w:ins w:id="353" w:author="Viswanath Maddali" w:date="2018-10-19T23:13:00Z"/>
          <w:rFonts w:asciiTheme="majorHAnsi" w:hAnsiTheme="majorHAnsi" w:cstheme="majorHAnsi"/>
          <w:bCs/>
          <w:sz w:val="22"/>
          <w:szCs w:val="24"/>
        </w:rPr>
      </w:pPr>
      <w:ins w:id="354" w:author="Viswanath Maddali" w:date="2018-10-19T23:12:00Z">
        <w:r>
          <w:rPr>
            <w:rFonts w:asciiTheme="majorHAnsi" w:hAnsiTheme="majorHAnsi" w:cstheme="majorHAnsi"/>
            <w:bCs/>
            <w:sz w:val="22"/>
            <w:szCs w:val="24"/>
          </w:rPr>
          <w:t>Other tools used in conjunction with the test solution</w:t>
        </w:r>
      </w:ins>
    </w:p>
    <w:p w14:paraId="74D9A967" w14:textId="77777777" w:rsidR="001A6F66" w:rsidRDefault="001A6F66" w:rsidP="00D07D10">
      <w:pPr>
        <w:pStyle w:val="BodyText"/>
        <w:jc w:val="both"/>
        <w:rPr>
          <w:ins w:id="355" w:author="Viswanath Maddali" w:date="2018-10-19T23:12:00Z"/>
          <w:rFonts w:asciiTheme="majorHAnsi" w:hAnsiTheme="majorHAnsi" w:cstheme="majorHAnsi"/>
          <w:bCs/>
          <w:sz w:val="22"/>
          <w:szCs w:val="24"/>
        </w:rPr>
      </w:pPr>
    </w:p>
    <w:tbl>
      <w:tblPr>
        <w:tblStyle w:val="GridTable4-Accent1"/>
        <w:tblW w:w="0" w:type="auto"/>
        <w:tblLook w:val="04A0" w:firstRow="1" w:lastRow="0" w:firstColumn="1" w:lastColumn="0" w:noHBand="0" w:noVBand="1"/>
      </w:tblPr>
      <w:tblGrid>
        <w:gridCol w:w="3415"/>
        <w:gridCol w:w="5601"/>
      </w:tblGrid>
      <w:tr w:rsidR="001A6F66" w:rsidRPr="006D0ABD" w14:paraId="20A6702C" w14:textId="77777777" w:rsidTr="00106239">
        <w:trPr>
          <w:cnfStyle w:val="100000000000" w:firstRow="1" w:lastRow="0" w:firstColumn="0" w:lastColumn="0" w:oddVBand="0" w:evenVBand="0" w:oddHBand="0" w:evenHBand="0" w:firstRowFirstColumn="0" w:firstRowLastColumn="0" w:lastRowFirstColumn="0" w:lastRowLastColumn="0"/>
          <w:ins w:id="356"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1DAF11E1" w14:textId="7CD92725" w:rsidR="001A6F66" w:rsidRPr="001A6F66" w:rsidRDefault="001A6F66" w:rsidP="00106239">
            <w:pPr>
              <w:pStyle w:val="BodyText"/>
              <w:rPr>
                <w:ins w:id="357" w:author="Viswanath Maddali" w:date="2018-10-19T23:13:00Z"/>
                <w:rFonts w:asciiTheme="majorHAnsi" w:hAnsiTheme="majorHAnsi" w:cstheme="majorHAnsi"/>
                <w:bCs w:val="0"/>
                <w:sz w:val="22"/>
                <w:szCs w:val="24"/>
                <w:rPrChange w:id="358" w:author="Viswanath Maddali" w:date="2018-10-19T23:13:00Z">
                  <w:rPr>
                    <w:ins w:id="359" w:author="Viswanath Maddali" w:date="2018-10-19T23:13:00Z"/>
                    <w:rFonts w:asciiTheme="majorHAnsi" w:hAnsiTheme="majorHAnsi" w:cstheme="majorHAnsi"/>
                    <w:b w:val="0"/>
                    <w:bCs w:val="0"/>
                    <w:sz w:val="22"/>
                    <w:szCs w:val="24"/>
                  </w:rPr>
                </w:rPrChange>
              </w:rPr>
            </w:pPr>
            <w:ins w:id="360" w:author="Viswanath Maddali" w:date="2018-10-19T23:13:00Z">
              <w:r w:rsidRPr="001A6F66">
                <w:rPr>
                  <w:rFonts w:asciiTheme="majorHAnsi" w:hAnsiTheme="majorHAnsi" w:cstheme="majorHAnsi"/>
                  <w:sz w:val="22"/>
                  <w:szCs w:val="24"/>
                </w:rPr>
                <w:t>Tool</w:t>
              </w:r>
            </w:ins>
          </w:p>
        </w:tc>
        <w:tc>
          <w:tcPr>
            <w:tcW w:w="5601" w:type="dxa"/>
          </w:tcPr>
          <w:p w14:paraId="604DB85B" w14:textId="793B75E7" w:rsidR="001A6F66" w:rsidRPr="006D0ABD" w:rsidRDefault="001A6F66" w:rsidP="00106239">
            <w:pPr>
              <w:pStyle w:val="BodyText"/>
              <w:cnfStyle w:val="100000000000" w:firstRow="1" w:lastRow="0" w:firstColumn="0" w:lastColumn="0" w:oddVBand="0" w:evenVBand="0" w:oddHBand="0" w:evenHBand="0" w:firstRowFirstColumn="0" w:firstRowLastColumn="0" w:lastRowFirstColumn="0" w:lastRowLastColumn="0"/>
              <w:rPr>
                <w:ins w:id="361" w:author="Viswanath Maddali" w:date="2018-10-19T23:13:00Z"/>
                <w:rFonts w:asciiTheme="majorHAnsi" w:hAnsiTheme="majorHAnsi" w:cstheme="majorHAnsi"/>
                <w:bCs w:val="0"/>
                <w:sz w:val="22"/>
                <w:szCs w:val="24"/>
              </w:rPr>
            </w:pPr>
            <w:ins w:id="362" w:author="Viswanath Maddali" w:date="2018-10-19T23:13:00Z">
              <w:r>
                <w:rPr>
                  <w:rFonts w:asciiTheme="majorHAnsi" w:hAnsiTheme="majorHAnsi" w:cstheme="majorHAnsi"/>
                  <w:bCs w:val="0"/>
                  <w:sz w:val="22"/>
                  <w:szCs w:val="24"/>
                </w:rPr>
                <w:t>Description</w:t>
              </w:r>
            </w:ins>
          </w:p>
        </w:tc>
      </w:tr>
      <w:tr w:rsidR="001A6F66" w:rsidRPr="006D0ABD" w14:paraId="5DD49DE6" w14:textId="77777777" w:rsidTr="00106239">
        <w:trPr>
          <w:cnfStyle w:val="000000100000" w:firstRow="0" w:lastRow="0" w:firstColumn="0" w:lastColumn="0" w:oddVBand="0" w:evenVBand="0" w:oddHBand="1" w:evenHBand="0" w:firstRowFirstColumn="0" w:firstRowLastColumn="0" w:lastRowFirstColumn="0" w:lastRowLastColumn="0"/>
          <w:ins w:id="363"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2C2A1E27" w14:textId="77777777" w:rsidR="001A6F66" w:rsidRPr="006D0ABD" w:rsidRDefault="001A6F66" w:rsidP="00106239">
            <w:pPr>
              <w:pStyle w:val="BodyText"/>
              <w:rPr>
                <w:ins w:id="364" w:author="Viswanath Maddali" w:date="2018-10-19T23:13:00Z"/>
                <w:rFonts w:asciiTheme="majorHAnsi" w:hAnsiTheme="majorHAnsi" w:cstheme="majorHAnsi"/>
                <w:b w:val="0"/>
                <w:bCs w:val="0"/>
                <w:sz w:val="22"/>
                <w:szCs w:val="24"/>
              </w:rPr>
            </w:pPr>
            <w:ins w:id="365" w:author="Viswanath Maddali" w:date="2018-10-19T23:13:00Z">
              <w:r w:rsidRPr="006D0ABD">
                <w:rPr>
                  <w:rFonts w:asciiTheme="majorHAnsi" w:hAnsiTheme="majorHAnsi" w:cstheme="majorHAnsi"/>
                  <w:b w:val="0"/>
                  <w:bCs w:val="0"/>
                  <w:sz w:val="22"/>
                  <w:szCs w:val="24"/>
                </w:rPr>
                <w:t>PowerShell</w:t>
              </w:r>
            </w:ins>
          </w:p>
        </w:tc>
        <w:tc>
          <w:tcPr>
            <w:tcW w:w="5601" w:type="dxa"/>
          </w:tcPr>
          <w:p w14:paraId="66D393A9" w14:textId="77777777" w:rsidR="001A6F66" w:rsidRPr="006D0ABD" w:rsidRDefault="001A6F66" w:rsidP="00106239">
            <w:pPr>
              <w:pStyle w:val="BodyText"/>
              <w:cnfStyle w:val="000000100000" w:firstRow="0" w:lastRow="0" w:firstColumn="0" w:lastColumn="0" w:oddVBand="0" w:evenVBand="0" w:oddHBand="1" w:evenHBand="0" w:firstRowFirstColumn="0" w:firstRowLastColumn="0" w:lastRowFirstColumn="0" w:lastRowLastColumn="0"/>
              <w:rPr>
                <w:ins w:id="366" w:author="Viswanath Maddali" w:date="2018-10-19T23:13:00Z"/>
                <w:rFonts w:asciiTheme="majorHAnsi" w:hAnsiTheme="majorHAnsi" w:cstheme="majorHAnsi"/>
                <w:bCs/>
                <w:sz w:val="22"/>
                <w:szCs w:val="24"/>
              </w:rPr>
            </w:pPr>
            <w:ins w:id="367" w:author="Viswanath Maddali" w:date="2018-10-19T23:13:00Z">
              <w:r>
                <w:rPr>
                  <w:rFonts w:asciiTheme="majorHAnsi" w:hAnsiTheme="majorHAnsi" w:cstheme="majorHAnsi"/>
                  <w:bCs/>
                  <w:sz w:val="22"/>
                  <w:szCs w:val="24"/>
                </w:rPr>
                <w:t xml:space="preserve">Deployment automation </w:t>
              </w:r>
            </w:ins>
          </w:p>
        </w:tc>
      </w:tr>
      <w:tr w:rsidR="001A6F66" w:rsidRPr="006D0ABD" w14:paraId="660B6AED" w14:textId="77777777" w:rsidTr="00106239">
        <w:trPr>
          <w:ins w:id="368"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0BA62C9" w14:textId="3F3F7836" w:rsidR="001A6F66" w:rsidRPr="006D0ABD" w:rsidRDefault="00D84484" w:rsidP="00106239">
            <w:pPr>
              <w:pStyle w:val="BodyText"/>
              <w:rPr>
                <w:ins w:id="369" w:author="Viswanath Maddali" w:date="2018-10-19T23:13:00Z"/>
                <w:rFonts w:asciiTheme="majorHAnsi" w:hAnsiTheme="majorHAnsi" w:cstheme="majorHAnsi"/>
                <w:b w:val="0"/>
                <w:bCs w:val="0"/>
                <w:sz w:val="22"/>
                <w:szCs w:val="24"/>
              </w:rPr>
            </w:pPr>
            <w:ins w:id="370" w:author="Viswanath Maddali" w:date="2018-10-19T23:13:00Z">
              <w:r>
                <w:rPr>
                  <w:rFonts w:asciiTheme="majorHAnsi" w:hAnsiTheme="majorHAnsi" w:cstheme="majorHAnsi"/>
                  <w:b w:val="0"/>
                  <w:bCs w:val="0"/>
                  <w:sz w:val="22"/>
                  <w:szCs w:val="24"/>
                </w:rPr>
                <w:t>Postman</w:t>
              </w:r>
            </w:ins>
          </w:p>
        </w:tc>
        <w:tc>
          <w:tcPr>
            <w:tcW w:w="5601" w:type="dxa"/>
          </w:tcPr>
          <w:p w14:paraId="496C97E1" w14:textId="77777777" w:rsidR="001A6F66" w:rsidRPr="006D0ABD" w:rsidRDefault="001A6F66" w:rsidP="00106239">
            <w:pPr>
              <w:pStyle w:val="BodyText"/>
              <w:cnfStyle w:val="000000000000" w:firstRow="0" w:lastRow="0" w:firstColumn="0" w:lastColumn="0" w:oddVBand="0" w:evenVBand="0" w:oddHBand="0" w:evenHBand="0" w:firstRowFirstColumn="0" w:firstRowLastColumn="0" w:lastRowFirstColumn="0" w:lastRowLastColumn="0"/>
              <w:rPr>
                <w:ins w:id="371" w:author="Viswanath Maddali" w:date="2018-10-19T23:13:00Z"/>
                <w:rFonts w:asciiTheme="majorHAnsi" w:hAnsiTheme="majorHAnsi" w:cstheme="majorHAnsi"/>
                <w:bCs/>
                <w:sz w:val="22"/>
                <w:szCs w:val="24"/>
              </w:rPr>
            </w:pPr>
            <w:ins w:id="372" w:author="Viswanath Maddali" w:date="2018-10-19T23:13:00Z">
              <w:r>
                <w:rPr>
                  <w:rFonts w:asciiTheme="majorHAnsi" w:hAnsiTheme="majorHAnsi" w:cstheme="majorHAnsi"/>
                  <w:bCs/>
                  <w:sz w:val="22"/>
                  <w:szCs w:val="24"/>
                </w:rPr>
                <w:t>Services testing</w:t>
              </w:r>
            </w:ins>
          </w:p>
        </w:tc>
      </w:tr>
      <w:tr w:rsidR="001A6F66" w:rsidRPr="006D0ABD" w14:paraId="66A71607" w14:textId="77777777" w:rsidTr="00106239">
        <w:trPr>
          <w:cnfStyle w:val="000000100000" w:firstRow="0" w:lastRow="0" w:firstColumn="0" w:lastColumn="0" w:oddVBand="0" w:evenVBand="0" w:oddHBand="1" w:evenHBand="0" w:firstRowFirstColumn="0" w:firstRowLastColumn="0" w:lastRowFirstColumn="0" w:lastRowLastColumn="0"/>
          <w:ins w:id="373"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5F11FE48" w14:textId="77777777" w:rsidR="001A6F66" w:rsidRDefault="001A6F66" w:rsidP="00106239">
            <w:pPr>
              <w:pStyle w:val="BodyText"/>
              <w:rPr>
                <w:ins w:id="374" w:author="Viswanath Maddali" w:date="2018-10-19T23:13:00Z"/>
                <w:rFonts w:asciiTheme="majorHAnsi" w:hAnsiTheme="majorHAnsi" w:cstheme="majorHAnsi"/>
                <w:b w:val="0"/>
                <w:bCs w:val="0"/>
                <w:sz w:val="22"/>
                <w:szCs w:val="24"/>
              </w:rPr>
            </w:pPr>
            <w:ins w:id="375" w:author="Viswanath Maddali" w:date="2018-10-19T23:13:00Z">
              <w:r>
                <w:rPr>
                  <w:rFonts w:asciiTheme="majorHAnsi" w:hAnsiTheme="majorHAnsi" w:cstheme="majorHAnsi"/>
                  <w:b w:val="0"/>
                  <w:bCs w:val="0"/>
                  <w:sz w:val="22"/>
                  <w:szCs w:val="24"/>
                </w:rPr>
                <w:t>CA TDM</w:t>
              </w:r>
            </w:ins>
          </w:p>
        </w:tc>
        <w:tc>
          <w:tcPr>
            <w:tcW w:w="5601" w:type="dxa"/>
          </w:tcPr>
          <w:p w14:paraId="5054F77B" w14:textId="77777777" w:rsidR="001A6F66" w:rsidRPr="006D0ABD" w:rsidRDefault="001A6F66" w:rsidP="00106239">
            <w:pPr>
              <w:pStyle w:val="BodyText"/>
              <w:cnfStyle w:val="000000100000" w:firstRow="0" w:lastRow="0" w:firstColumn="0" w:lastColumn="0" w:oddVBand="0" w:evenVBand="0" w:oddHBand="1" w:evenHBand="0" w:firstRowFirstColumn="0" w:firstRowLastColumn="0" w:lastRowFirstColumn="0" w:lastRowLastColumn="0"/>
              <w:rPr>
                <w:ins w:id="376" w:author="Viswanath Maddali" w:date="2018-10-19T23:13:00Z"/>
                <w:rFonts w:asciiTheme="majorHAnsi" w:hAnsiTheme="majorHAnsi" w:cstheme="majorHAnsi"/>
                <w:bCs/>
                <w:sz w:val="22"/>
                <w:szCs w:val="24"/>
              </w:rPr>
            </w:pPr>
            <w:ins w:id="377" w:author="Viswanath Maddali" w:date="2018-10-19T23:13:00Z">
              <w:r>
                <w:rPr>
                  <w:rFonts w:asciiTheme="majorHAnsi" w:hAnsiTheme="majorHAnsi" w:cstheme="majorHAnsi"/>
                  <w:bCs/>
                  <w:sz w:val="22"/>
                  <w:szCs w:val="24"/>
                </w:rPr>
                <w:t>Test data preparation and management</w:t>
              </w:r>
            </w:ins>
          </w:p>
        </w:tc>
      </w:tr>
      <w:tr w:rsidR="001A6F66" w:rsidRPr="006D0ABD" w14:paraId="75AD33E3" w14:textId="77777777" w:rsidTr="00106239">
        <w:trPr>
          <w:ins w:id="378"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339C8F0F" w14:textId="47E9F8BC" w:rsidR="001A6F66" w:rsidRDefault="001A6F66" w:rsidP="001A6F66">
            <w:pPr>
              <w:pStyle w:val="BodyText"/>
              <w:rPr>
                <w:ins w:id="379" w:author="Viswanath Maddali" w:date="2018-10-19T23:13:00Z"/>
                <w:rFonts w:asciiTheme="majorHAnsi" w:hAnsiTheme="majorHAnsi" w:cstheme="majorHAnsi"/>
                <w:b w:val="0"/>
                <w:bCs w:val="0"/>
                <w:sz w:val="22"/>
                <w:szCs w:val="24"/>
              </w:rPr>
            </w:pPr>
            <w:ins w:id="380" w:author="Viswanath Maddali" w:date="2018-10-19T23:13:00Z">
              <w:r>
                <w:rPr>
                  <w:rFonts w:asciiTheme="majorHAnsi" w:hAnsiTheme="majorHAnsi" w:cstheme="majorHAnsi"/>
                  <w:b w:val="0"/>
                  <w:bCs w:val="0"/>
                  <w:sz w:val="22"/>
                  <w:szCs w:val="24"/>
                </w:rPr>
                <w:t xml:space="preserve">GEICO </w:t>
              </w:r>
              <w:r w:rsidRPr="006D0ABD">
                <w:rPr>
                  <w:rFonts w:asciiTheme="majorHAnsi" w:hAnsiTheme="majorHAnsi" w:cstheme="majorHAnsi"/>
                  <w:b w:val="0"/>
                  <w:bCs w:val="0"/>
                  <w:sz w:val="22"/>
                  <w:szCs w:val="24"/>
                </w:rPr>
                <w:t>DevOps Catalog Services</w:t>
              </w:r>
            </w:ins>
          </w:p>
        </w:tc>
        <w:tc>
          <w:tcPr>
            <w:tcW w:w="5601" w:type="dxa"/>
          </w:tcPr>
          <w:p w14:paraId="1828F0DE" w14:textId="75F822C7" w:rsidR="001A6F66" w:rsidRDefault="001A6F66" w:rsidP="001A6F66">
            <w:pPr>
              <w:pStyle w:val="BodyText"/>
              <w:cnfStyle w:val="000000000000" w:firstRow="0" w:lastRow="0" w:firstColumn="0" w:lastColumn="0" w:oddVBand="0" w:evenVBand="0" w:oddHBand="0" w:evenHBand="0" w:firstRowFirstColumn="0" w:firstRowLastColumn="0" w:lastRowFirstColumn="0" w:lastRowLastColumn="0"/>
              <w:rPr>
                <w:ins w:id="381" w:author="Viswanath Maddali" w:date="2018-10-19T23:13:00Z"/>
                <w:rFonts w:asciiTheme="majorHAnsi" w:hAnsiTheme="majorHAnsi" w:cstheme="majorHAnsi"/>
                <w:bCs/>
                <w:sz w:val="22"/>
                <w:szCs w:val="24"/>
              </w:rPr>
            </w:pPr>
            <w:ins w:id="382" w:author="Viswanath Maddali" w:date="2018-10-19T23:13:00Z">
              <w:r>
                <w:rPr>
                  <w:rFonts w:asciiTheme="majorHAnsi" w:hAnsiTheme="majorHAnsi" w:cstheme="majorHAnsi"/>
                  <w:bCs/>
                  <w:sz w:val="22"/>
                  <w:szCs w:val="24"/>
                </w:rPr>
                <w:t>Creating application infrastructure on cloud</w:t>
              </w:r>
            </w:ins>
          </w:p>
        </w:tc>
      </w:tr>
    </w:tbl>
    <w:p w14:paraId="20ACBBD8" w14:textId="77777777" w:rsidR="001A6F66" w:rsidRPr="00ED3410" w:rsidRDefault="001A6F66" w:rsidP="00D07D10">
      <w:pPr>
        <w:pStyle w:val="BodyText"/>
        <w:jc w:val="both"/>
        <w:rPr>
          <w:rFonts w:asciiTheme="majorHAnsi" w:hAnsiTheme="majorHAnsi" w:cstheme="majorHAnsi"/>
          <w:bCs/>
          <w:sz w:val="22"/>
          <w:szCs w:val="24"/>
        </w:rPr>
      </w:pPr>
    </w:p>
    <w:p w14:paraId="4C3E6EE1" w14:textId="77777777" w:rsidR="00755E06" w:rsidRDefault="00530BF6" w:rsidP="00BA6F32">
      <w:pPr>
        <w:pStyle w:val="Heading2"/>
      </w:pPr>
      <w:bookmarkStart w:id="383" w:name="_Toc527943057"/>
      <w:r>
        <w:t>Overview</w:t>
      </w:r>
      <w:r w:rsidR="00FF3010">
        <w:t xml:space="preserve"> of test automation solution</w:t>
      </w:r>
      <w:bookmarkEnd w:id="383"/>
    </w:p>
    <w:p w14:paraId="4C3E6EE2" w14:textId="77777777" w:rsidR="006B79D8" w:rsidRDefault="006B79D8" w:rsidP="00515AB0">
      <w:pPr>
        <w:spacing w:after="0" w:line="240" w:lineRule="auto"/>
        <w:rPr>
          <w:b/>
        </w:rPr>
      </w:pPr>
    </w:p>
    <w:p w14:paraId="4C3E6EE3" w14:textId="77777777" w:rsidR="00515AB0" w:rsidRPr="00515AB0" w:rsidRDefault="00885702" w:rsidP="00515AB0">
      <w:pPr>
        <w:spacing w:after="0" w:line="240" w:lineRule="auto"/>
        <w:rPr>
          <w:b/>
        </w:rPr>
      </w:pPr>
      <w:r>
        <w:rPr>
          <w:b/>
          <w:noProof/>
          <w:lang w:eastAsia="en-IN"/>
        </w:rPr>
        <w:lastRenderedPageBreak/>
        <w:drawing>
          <wp:inline distT="0" distB="0" distL="0" distR="0" wp14:anchorId="4C3E723E" wp14:editId="4C3E723F">
            <wp:extent cx="5727754" cy="299959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6928" cy="3020110"/>
                    </a:xfrm>
                    <a:prstGeom prst="rect">
                      <a:avLst/>
                    </a:prstGeom>
                    <a:noFill/>
                  </pic:spPr>
                </pic:pic>
              </a:graphicData>
            </a:graphic>
          </wp:inline>
        </w:drawing>
      </w:r>
    </w:p>
    <w:p w14:paraId="4C3E6EE4" w14:textId="77777777" w:rsidR="00FF3010" w:rsidRDefault="00FF3010" w:rsidP="00BA6F32">
      <w:pPr>
        <w:pStyle w:val="Heading2"/>
      </w:pPr>
      <w:bookmarkStart w:id="384" w:name="_Toc527943058"/>
      <w:r>
        <w:t>Test automation solution architecture</w:t>
      </w:r>
      <w:bookmarkEnd w:id="384"/>
    </w:p>
    <w:p w14:paraId="4C3E6EE5" w14:textId="77777777" w:rsidR="00755E06" w:rsidRDefault="00755E06" w:rsidP="00A957CB">
      <w:pPr>
        <w:spacing w:after="0" w:line="240" w:lineRule="auto"/>
        <w:jc w:val="both"/>
        <w:rPr>
          <w:rFonts w:cstheme="minorHAnsi"/>
          <w:sz w:val="22"/>
        </w:rPr>
      </w:pPr>
    </w:p>
    <w:p w14:paraId="4C3E6EE6" w14:textId="77777777" w:rsidR="00755E06" w:rsidRPr="00CF6587" w:rsidRDefault="00755E06" w:rsidP="00A957CB">
      <w:pPr>
        <w:spacing w:after="0" w:line="240" w:lineRule="auto"/>
        <w:jc w:val="both"/>
        <w:rPr>
          <w:b/>
          <w:sz w:val="22"/>
        </w:rPr>
      </w:pPr>
      <w:r w:rsidRPr="00CF6587">
        <w:rPr>
          <w:b/>
          <w:sz w:val="22"/>
        </w:rPr>
        <w:t>Test solution</w:t>
      </w:r>
      <w:r>
        <w:rPr>
          <w:b/>
          <w:sz w:val="22"/>
        </w:rPr>
        <w:t xml:space="preserve"> - components</w:t>
      </w:r>
    </w:p>
    <w:p w14:paraId="4C3E6EE7" w14:textId="77777777" w:rsidR="00755E06" w:rsidRDefault="00755E06" w:rsidP="00A957CB">
      <w:pPr>
        <w:spacing w:after="0" w:line="240" w:lineRule="auto"/>
        <w:jc w:val="both"/>
      </w:pPr>
      <w:r>
        <w:rPr>
          <w:noProof/>
          <w:lang w:eastAsia="en-IN"/>
        </w:rPr>
        <w:drawing>
          <wp:inline distT="0" distB="0" distL="0" distR="0" wp14:anchorId="4C3E7240" wp14:editId="4C3E7241">
            <wp:extent cx="5593965" cy="21600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3965" cy="2160000"/>
                    </a:xfrm>
                    <a:prstGeom prst="rect">
                      <a:avLst/>
                    </a:prstGeom>
                    <a:noFill/>
                  </pic:spPr>
                </pic:pic>
              </a:graphicData>
            </a:graphic>
          </wp:inline>
        </w:drawing>
      </w:r>
    </w:p>
    <w:p w14:paraId="4C3E6EE8" w14:textId="77777777" w:rsidR="00755E06" w:rsidRPr="00F206DE" w:rsidRDefault="00755E06" w:rsidP="00A957CB">
      <w:pPr>
        <w:spacing w:after="0" w:line="240" w:lineRule="auto"/>
        <w:jc w:val="both"/>
        <w:rPr>
          <w:rFonts w:asciiTheme="majorHAnsi" w:hAnsiTheme="majorHAnsi" w:cstheme="majorHAnsi"/>
          <w:sz w:val="22"/>
          <w:szCs w:val="22"/>
        </w:rPr>
      </w:pPr>
    </w:p>
    <w:p w14:paraId="4C3E6EE9" w14:textId="77777777" w:rsidR="00D07D10" w:rsidRDefault="00D07D10" w:rsidP="00A957CB">
      <w:pPr>
        <w:spacing w:after="0" w:line="240" w:lineRule="auto"/>
        <w:jc w:val="both"/>
      </w:pPr>
    </w:p>
    <w:p w14:paraId="4C3E6EEA" w14:textId="77777777" w:rsidR="00D07D10" w:rsidRPr="00F206DE" w:rsidRDefault="00D07D10" w:rsidP="00D07D10">
      <w:pPr>
        <w:spacing w:after="0"/>
        <w:rPr>
          <w:rFonts w:asciiTheme="majorHAnsi" w:hAnsiTheme="majorHAnsi" w:cstheme="majorHAnsi"/>
          <w:b/>
          <w:sz w:val="24"/>
          <w:szCs w:val="24"/>
        </w:rPr>
      </w:pPr>
      <w:r w:rsidRPr="00F206DE">
        <w:rPr>
          <w:rFonts w:asciiTheme="majorHAnsi" w:hAnsiTheme="majorHAnsi" w:cstheme="majorHAnsi"/>
          <w:b/>
          <w:sz w:val="24"/>
          <w:szCs w:val="24"/>
        </w:rPr>
        <w:t>Testing across environments and code coverage measurement</w:t>
      </w:r>
    </w:p>
    <w:p w14:paraId="4C3E6EEB" w14:textId="77777777" w:rsidR="00D07D10" w:rsidRDefault="00D031B5" w:rsidP="00D07D10">
      <w:pPr>
        <w:spacing w:after="0"/>
      </w:pPr>
      <w:r>
        <w:rPr>
          <w:noProof/>
          <w:lang w:eastAsia="en-IN"/>
        </w:rPr>
        <w:lastRenderedPageBreak/>
        <w:drawing>
          <wp:inline distT="0" distB="0" distL="0" distR="0" wp14:anchorId="4C3E7242" wp14:editId="4C3E7243">
            <wp:extent cx="5785532" cy="2619898"/>
            <wp:effectExtent l="0" t="0" r="571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3654" cy="2632633"/>
                    </a:xfrm>
                    <a:prstGeom prst="rect">
                      <a:avLst/>
                    </a:prstGeom>
                    <a:noFill/>
                  </pic:spPr>
                </pic:pic>
              </a:graphicData>
            </a:graphic>
          </wp:inline>
        </w:drawing>
      </w:r>
    </w:p>
    <w:p w14:paraId="4C3E6EEC" w14:textId="333A63BA" w:rsidR="002558AE" w:rsidRDefault="00D07D10" w:rsidP="00A957CB">
      <w:pPr>
        <w:spacing w:after="0" w:line="240" w:lineRule="auto"/>
        <w:jc w:val="both"/>
        <w:rPr>
          <w:ins w:id="385" w:author="Viswanath Maddali" w:date="2018-10-22T05:04:00Z"/>
          <w:rFonts w:asciiTheme="majorHAnsi" w:hAnsiTheme="majorHAnsi" w:cstheme="majorHAnsi"/>
          <w:sz w:val="22"/>
          <w:szCs w:val="22"/>
        </w:rPr>
      </w:pPr>
      <w:r w:rsidRPr="00F206DE">
        <w:rPr>
          <w:rFonts w:asciiTheme="majorHAnsi" w:hAnsiTheme="majorHAnsi" w:cstheme="majorHAnsi"/>
          <w:sz w:val="22"/>
          <w:szCs w:val="22"/>
        </w:rPr>
        <w:t>Note: The environments mentioned above needs to be changed according to Indy nomenclature</w:t>
      </w:r>
    </w:p>
    <w:p w14:paraId="6210A8D7" w14:textId="77777777" w:rsidR="002558AE" w:rsidRDefault="002558AE">
      <w:pPr>
        <w:rPr>
          <w:ins w:id="386" w:author="Viswanath Maddali" w:date="2018-10-22T05:04:00Z"/>
          <w:rFonts w:asciiTheme="majorHAnsi" w:hAnsiTheme="majorHAnsi" w:cstheme="majorHAnsi"/>
          <w:sz w:val="22"/>
          <w:szCs w:val="22"/>
        </w:rPr>
      </w:pPr>
      <w:ins w:id="387" w:author="Viswanath Maddali" w:date="2018-10-22T05:04:00Z">
        <w:r>
          <w:rPr>
            <w:rFonts w:asciiTheme="majorHAnsi" w:hAnsiTheme="majorHAnsi" w:cstheme="majorHAnsi"/>
            <w:sz w:val="22"/>
            <w:szCs w:val="22"/>
          </w:rPr>
          <w:br w:type="page"/>
        </w:r>
      </w:ins>
    </w:p>
    <w:p w14:paraId="567074B7" w14:textId="342A2AE1" w:rsidR="00143C5B" w:rsidRPr="00F206DE" w:rsidDel="002558AE" w:rsidRDefault="00143C5B" w:rsidP="00A957CB">
      <w:pPr>
        <w:spacing w:after="0" w:line="240" w:lineRule="auto"/>
        <w:jc w:val="both"/>
        <w:rPr>
          <w:del w:id="388" w:author="Viswanath Maddali" w:date="2018-10-22T05:04:00Z"/>
          <w:rFonts w:asciiTheme="majorHAnsi" w:hAnsiTheme="majorHAnsi" w:cstheme="majorHAnsi"/>
          <w:sz w:val="22"/>
          <w:szCs w:val="22"/>
        </w:rPr>
      </w:pPr>
    </w:p>
    <w:p w14:paraId="4C3E6EED" w14:textId="41A6668D" w:rsidR="00143C5B" w:rsidRPr="00F206DE" w:rsidDel="00CE20BB" w:rsidRDefault="00143C5B" w:rsidP="00A957CB">
      <w:pPr>
        <w:spacing w:after="0" w:line="240" w:lineRule="auto"/>
        <w:jc w:val="both"/>
        <w:rPr>
          <w:del w:id="389" w:author="Viswanath Maddali" w:date="2018-10-19T23:13:00Z"/>
          <w:rFonts w:asciiTheme="majorHAnsi" w:hAnsiTheme="majorHAnsi" w:cstheme="majorHAnsi"/>
          <w:sz w:val="22"/>
          <w:szCs w:val="22"/>
        </w:rPr>
      </w:pPr>
      <w:bookmarkStart w:id="390" w:name="_Toc527943059"/>
      <w:bookmarkEnd w:id="390"/>
    </w:p>
    <w:p w14:paraId="4C3E6EF1" w14:textId="34768DA2" w:rsidR="009F6BEB" w:rsidRPr="00F833C5" w:rsidDel="001A6F66" w:rsidRDefault="00F833C5" w:rsidP="009F6BEB">
      <w:pPr>
        <w:rPr>
          <w:del w:id="391" w:author="Viswanath Maddali" w:date="2018-10-19T23:12:00Z"/>
          <w:rFonts w:asciiTheme="majorHAnsi" w:hAnsiTheme="majorHAnsi" w:cstheme="majorHAnsi"/>
          <w:b/>
          <w:bCs/>
          <w:sz w:val="22"/>
          <w:szCs w:val="22"/>
        </w:rPr>
      </w:pPr>
      <w:del w:id="392" w:author="Viswanath Maddali" w:date="2018-10-19T23:12:00Z">
        <w:r w:rsidDel="001A6F66">
          <w:rPr>
            <w:rFonts w:asciiTheme="majorHAnsi" w:hAnsiTheme="majorHAnsi" w:cstheme="majorHAnsi"/>
            <w:b/>
            <w:bCs/>
            <w:sz w:val="22"/>
            <w:szCs w:val="22"/>
          </w:rPr>
          <w:delText xml:space="preserve">Sample </w:delText>
        </w:r>
        <w:r w:rsidR="009F6BEB" w:rsidRPr="00F833C5" w:rsidDel="001A6F66">
          <w:rPr>
            <w:rFonts w:asciiTheme="majorHAnsi" w:hAnsiTheme="majorHAnsi" w:cstheme="majorHAnsi"/>
            <w:b/>
            <w:bCs/>
            <w:sz w:val="22"/>
            <w:szCs w:val="22"/>
          </w:rPr>
          <w:delText>Code Coverage Report:</w:delText>
        </w:r>
        <w:bookmarkStart w:id="393" w:name="_Toc527943060"/>
        <w:bookmarkEnd w:id="393"/>
      </w:del>
    </w:p>
    <w:p w14:paraId="4C3E6EF2" w14:textId="3A63D6FE" w:rsidR="009F6BEB" w:rsidDel="001A6F66" w:rsidRDefault="009F6BEB" w:rsidP="009F6BEB">
      <w:pPr>
        <w:rPr>
          <w:del w:id="394" w:author="Viswanath Maddali" w:date="2018-10-19T23:12:00Z"/>
          <w:rFonts w:ascii="Calibri" w:hAnsi="Calibri"/>
          <w:b/>
          <w:bCs/>
        </w:rPr>
      </w:pPr>
      <w:del w:id="395" w:author="Viswanath Maddali" w:date="2018-10-19T23:12:00Z">
        <w:r w:rsidRPr="00C81067" w:rsidDel="001A6F66">
          <w:rPr>
            <w:rFonts w:eastAsia="Calibri" w:cs="Times New Roman"/>
            <w:noProof/>
            <w:color w:val="000000"/>
            <w:lang w:eastAsia="en-IN"/>
          </w:rPr>
          <w:drawing>
            <wp:inline distT="0" distB="0" distL="0" distR="0" wp14:anchorId="4C3E7248" wp14:editId="4C3E7249">
              <wp:extent cx="5759450" cy="2474430"/>
              <wp:effectExtent l="0" t="0" r="0" b="2540"/>
              <wp:docPr id="55" name="Picture 2" descr="cid:image001.jpg@01D40E46.21BAD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40E46.21BAD92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759450" cy="2474430"/>
                      </a:xfrm>
                      <a:prstGeom prst="rect">
                        <a:avLst/>
                      </a:prstGeom>
                      <a:noFill/>
                      <a:ln>
                        <a:noFill/>
                      </a:ln>
                    </pic:spPr>
                  </pic:pic>
                </a:graphicData>
              </a:graphic>
            </wp:inline>
          </w:drawing>
        </w:r>
        <w:bookmarkStart w:id="396" w:name="_Toc527943061"/>
        <w:bookmarkEnd w:id="396"/>
      </w:del>
    </w:p>
    <w:p w14:paraId="4C3E6EF3" w14:textId="405D0CD9" w:rsidR="009F6BEB" w:rsidRPr="00F833C5" w:rsidDel="001A6F66" w:rsidRDefault="00F833C5" w:rsidP="009F6BEB">
      <w:pPr>
        <w:rPr>
          <w:del w:id="397" w:author="Viswanath Maddali" w:date="2018-10-19T23:12:00Z"/>
          <w:rFonts w:asciiTheme="majorHAnsi" w:hAnsiTheme="majorHAnsi" w:cstheme="majorHAnsi"/>
          <w:b/>
          <w:bCs/>
          <w:sz w:val="22"/>
          <w:szCs w:val="22"/>
        </w:rPr>
      </w:pPr>
      <w:del w:id="398" w:author="Viswanath Maddali" w:date="2018-10-19T23:12:00Z">
        <w:r w:rsidRPr="00F833C5" w:rsidDel="001A6F66">
          <w:rPr>
            <w:rFonts w:asciiTheme="majorHAnsi" w:hAnsiTheme="majorHAnsi" w:cstheme="majorHAnsi"/>
            <w:b/>
            <w:bCs/>
            <w:sz w:val="22"/>
            <w:szCs w:val="22"/>
          </w:rPr>
          <w:delText xml:space="preserve">Sample </w:delText>
        </w:r>
        <w:r w:rsidR="009F6BEB" w:rsidRPr="00F833C5" w:rsidDel="001A6F66">
          <w:rPr>
            <w:rFonts w:asciiTheme="majorHAnsi" w:hAnsiTheme="majorHAnsi" w:cstheme="majorHAnsi"/>
            <w:b/>
            <w:bCs/>
            <w:sz w:val="22"/>
            <w:szCs w:val="22"/>
          </w:rPr>
          <w:delText>Impact analysis – No Impact – So no tests run</w:delText>
        </w:r>
        <w:bookmarkStart w:id="399" w:name="_Toc527943062"/>
        <w:bookmarkEnd w:id="399"/>
      </w:del>
    </w:p>
    <w:p w14:paraId="4C3E6EF4" w14:textId="7398C49F" w:rsidR="009F6BEB" w:rsidDel="001A6F66" w:rsidRDefault="009F6BEB" w:rsidP="009F6BEB">
      <w:pPr>
        <w:rPr>
          <w:del w:id="400" w:author="Viswanath Maddali" w:date="2018-10-19T23:12:00Z"/>
          <w:rFonts w:ascii="Calibri" w:hAnsi="Calibri"/>
          <w:b/>
          <w:bCs/>
        </w:rPr>
      </w:pPr>
      <w:del w:id="401" w:author="Viswanath Maddali" w:date="2018-10-19T23:12:00Z">
        <w:r w:rsidDel="001A6F66">
          <w:rPr>
            <w:noProof/>
            <w:lang w:eastAsia="en-IN"/>
          </w:rPr>
          <w:drawing>
            <wp:inline distT="0" distB="0" distL="0" distR="0" wp14:anchorId="4C3E724A" wp14:editId="4C3E724B">
              <wp:extent cx="5759450" cy="1960198"/>
              <wp:effectExtent l="0" t="0" r="0" b="2540"/>
              <wp:docPr id="56" name="Picture 56" descr="cid:image002.jpg@01D40E46.21BAD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40E46.21BAD92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759450" cy="1960198"/>
                      </a:xfrm>
                      <a:prstGeom prst="rect">
                        <a:avLst/>
                      </a:prstGeom>
                      <a:noFill/>
                      <a:ln>
                        <a:noFill/>
                      </a:ln>
                    </pic:spPr>
                  </pic:pic>
                </a:graphicData>
              </a:graphic>
            </wp:inline>
          </w:drawing>
        </w:r>
        <w:bookmarkStart w:id="402" w:name="_Toc527943063"/>
        <w:bookmarkEnd w:id="402"/>
      </w:del>
    </w:p>
    <w:p w14:paraId="4C3E6EF5" w14:textId="27B91534" w:rsidR="00FF3010" w:rsidDel="00CE20BB" w:rsidRDefault="00FF3010" w:rsidP="00BA6F32">
      <w:pPr>
        <w:pStyle w:val="Heading2"/>
        <w:rPr>
          <w:del w:id="403" w:author="Viswanath Maddali" w:date="2018-10-19T23:13:00Z"/>
        </w:rPr>
      </w:pPr>
      <w:del w:id="404" w:author="Viswanath Maddali" w:date="2018-10-19T23:13:00Z">
        <w:r w:rsidDel="00CE20BB">
          <w:delText>Tool Selection</w:delText>
        </w:r>
        <w:bookmarkStart w:id="405" w:name="_Toc527943064"/>
        <w:bookmarkEnd w:id="405"/>
      </w:del>
    </w:p>
    <w:tbl>
      <w:tblPr>
        <w:tblStyle w:val="GridTable4-Accent1"/>
        <w:tblW w:w="0" w:type="auto"/>
        <w:tblLook w:val="04A0" w:firstRow="1" w:lastRow="0" w:firstColumn="1" w:lastColumn="0" w:noHBand="0" w:noVBand="1"/>
      </w:tblPr>
      <w:tblGrid>
        <w:gridCol w:w="3415"/>
        <w:gridCol w:w="5601"/>
      </w:tblGrid>
      <w:tr w:rsidR="00FF3010" w:rsidRPr="007711DF" w:rsidDel="00CE20BB" w14:paraId="4C3E6EF8" w14:textId="7A59A9C3" w:rsidTr="00D63ADD">
        <w:trPr>
          <w:cnfStyle w:val="100000000000" w:firstRow="1" w:lastRow="0" w:firstColumn="0" w:lastColumn="0" w:oddVBand="0" w:evenVBand="0" w:oddHBand="0" w:evenHBand="0" w:firstRowFirstColumn="0" w:firstRowLastColumn="0" w:lastRowFirstColumn="0" w:lastRowLastColumn="0"/>
          <w:del w:id="406"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EF6" w14:textId="026F278A" w:rsidR="00FF3010" w:rsidRPr="006D0ABD" w:rsidDel="00CE20BB" w:rsidRDefault="00FF3010" w:rsidP="00A957CB">
            <w:pPr>
              <w:pStyle w:val="BodyText"/>
              <w:jc w:val="center"/>
              <w:rPr>
                <w:del w:id="407" w:author="Viswanath Maddali" w:date="2018-10-19T23:13:00Z"/>
                <w:rFonts w:asciiTheme="majorHAnsi" w:eastAsiaTheme="minorEastAsia" w:hAnsiTheme="majorHAnsi" w:cstheme="majorHAnsi"/>
                <w:bCs w:val="0"/>
                <w:color w:val="auto"/>
                <w:sz w:val="22"/>
                <w:szCs w:val="21"/>
                <w:lang w:val="en-IN"/>
              </w:rPr>
            </w:pPr>
            <w:del w:id="408" w:author="Viswanath Maddali" w:date="2018-10-19T23:13:00Z">
              <w:r w:rsidRPr="006D0ABD" w:rsidDel="00CE20BB">
                <w:rPr>
                  <w:rFonts w:asciiTheme="majorHAnsi" w:eastAsiaTheme="minorEastAsia" w:hAnsiTheme="majorHAnsi" w:cstheme="majorHAnsi"/>
                  <w:bCs w:val="0"/>
                  <w:color w:val="auto"/>
                  <w:sz w:val="22"/>
                  <w:szCs w:val="21"/>
                  <w:lang w:val="en-IN"/>
                </w:rPr>
                <w:delText>Tool</w:delText>
              </w:r>
              <w:bookmarkStart w:id="409" w:name="_Toc527943065"/>
              <w:bookmarkEnd w:id="409"/>
            </w:del>
          </w:p>
        </w:tc>
        <w:tc>
          <w:tcPr>
            <w:tcW w:w="5601" w:type="dxa"/>
          </w:tcPr>
          <w:p w14:paraId="4C3E6EF7" w14:textId="7D4C7CB8" w:rsidR="00FF3010" w:rsidRPr="006D0ABD" w:rsidDel="00CE20BB" w:rsidRDefault="00FF3010" w:rsidP="00A957CB">
            <w:pPr>
              <w:pStyle w:val="BodyText"/>
              <w:jc w:val="center"/>
              <w:cnfStyle w:val="100000000000" w:firstRow="1" w:lastRow="0" w:firstColumn="0" w:lastColumn="0" w:oddVBand="0" w:evenVBand="0" w:oddHBand="0" w:evenHBand="0" w:firstRowFirstColumn="0" w:firstRowLastColumn="0" w:lastRowFirstColumn="0" w:lastRowLastColumn="0"/>
              <w:rPr>
                <w:del w:id="410" w:author="Viswanath Maddali" w:date="2018-10-19T23:13:00Z"/>
                <w:rFonts w:asciiTheme="majorHAnsi" w:eastAsiaTheme="minorEastAsia" w:hAnsiTheme="majorHAnsi" w:cstheme="majorHAnsi"/>
                <w:bCs w:val="0"/>
                <w:color w:val="auto"/>
                <w:sz w:val="22"/>
                <w:szCs w:val="21"/>
                <w:lang w:val="en-IN"/>
              </w:rPr>
            </w:pPr>
            <w:del w:id="411" w:author="Viswanath Maddali" w:date="2018-10-19T23:13:00Z">
              <w:r w:rsidRPr="006D0ABD" w:rsidDel="00CE20BB">
                <w:rPr>
                  <w:rFonts w:asciiTheme="majorHAnsi" w:eastAsiaTheme="minorEastAsia" w:hAnsiTheme="majorHAnsi" w:cstheme="majorHAnsi"/>
                  <w:bCs w:val="0"/>
                  <w:color w:val="auto"/>
                  <w:sz w:val="22"/>
                  <w:szCs w:val="21"/>
                  <w:lang w:val="en-IN"/>
                </w:rPr>
                <w:delText>Purpose</w:delText>
              </w:r>
              <w:bookmarkStart w:id="412" w:name="_Toc527943066"/>
              <w:bookmarkEnd w:id="412"/>
            </w:del>
          </w:p>
        </w:tc>
        <w:bookmarkStart w:id="413" w:name="_Toc527943067"/>
        <w:bookmarkEnd w:id="413"/>
      </w:tr>
      <w:tr w:rsidR="00FF3010" w:rsidRPr="007711DF" w:rsidDel="00CE20BB" w14:paraId="4C3E6EFB" w14:textId="33EC319B" w:rsidTr="00D63ADD">
        <w:trPr>
          <w:cnfStyle w:val="000000100000" w:firstRow="0" w:lastRow="0" w:firstColumn="0" w:lastColumn="0" w:oddVBand="0" w:evenVBand="0" w:oddHBand="1" w:evenHBand="0" w:firstRowFirstColumn="0" w:firstRowLastColumn="0" w:lastRowFirstColumn="0" w:lastRowLastColumn="0"/>
          <w:del w:id="414"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EF9" w14:textId="135CC7E8" w:rsidR="00FF3010" w:rsidRPr="006D0ABD" w:rsidDel="00CE20BB" w:rsidRDefault="00B91D55" w:rsidP="00A957CB">
            <w:pPr>
              <w:pStyle w:val="BodyText"/>
              <w:rPr>
                <w:del w:id="415" w:author="Viswanath Maddali" w:date="2018-10-19T23:13:00Z"/>
                <w:rFonts w:asciiTheme="majorHAnsi" w:hAnsiTheme="majorHAnsi" w:cstheme="majorHAnsi"/>
                <w:b w:val="0"/>
                <w:bCs w:val="0"/>
                <w:sz w:val="22"/>
                <w:szCs w:val="24"/>
              </w:rPr>
            </w:pPr>
            <w:del w:id="416" w:author="Viswanath Maddali" w:date="2018-10-19T23:13:00Z">
              <w:r w:rsidDel="00CE20BB">
                <w:rPr>
                  <w:rFonts w:asciiTheme="majorHAnsi" w:hAnsiTheme="majorHAnsi" w:cstheme="majorHAnsi"/>
                  <w:b w:val="0"/>
                  <w:bCs w:val="0"/>
                  <w:sz w:val="22"/>
                  <w:szCs w:val="24"/>
                </w:rPr>
                <w:delText xml:space="preserve">GEICO </w:delText>
              </w:r>
              <w:r w:rsidR="00FF3010" w:rsidRPr="006D0ABD" w:rsidDel="00CE20BB">
                <w:rPr>
                  <w:rFonts w:asciiTheme="majorHAnsi" w:hAnsiTheme="majorHAnsi" w:cstheme="majorHAnsi"/>
                  <w:b w:val="0"/>
                  <w:bCs w:val="0"/>
                  <w:sz w:val="22"/>
                  <w:szCs w:val="24"/>
                </w:rPr>
                <w:delText>ETF (Enterprise Test Automation Framework)</w:delText>
              </w:r>
              <w:bookmarkStart w:id="417" w:name="_Toc527943068"/>
              <w:bookmarkEnd w:id="417"/>
            </w:del>
          </w:p>
        </w:tc>
        <w:tc>
          <w:tcPr>
            <w:tcW w:w="5601" w:type="dxa"/>
          </w:tcPr>
          <w:p w14:paraId="4C3E6EFA" w14:textId="696DCA06" w:rsidR="00FF3010" w:rsidRPr="006D0ABD" w:rsidDel="00CE20BB" w:rsidRDefault="00FF3010" w:rsidP="00A957CB">
            <w:pPr>
              <w:pStyle w:val="BodyText"/>
              <w:cnfStyle w:val="000000100000" w:firstRow="0" w:lastRow="0" w:firstColumn="0" w:lastColumn="0" w:oddVBand="0" w:evenVBand="0" w:oddHBand="1" w:evenHBand="0" w:firstRowFirstColumn="0" w:firstRowLastColumn="0" w:lastRowFirstColumn="0" w:lastRowLastColumn="0"/>
              <w:rPr>
                <w:del w:id="418" w:author="Viswanath Maddali" w:date="2018-10-19T23:13:00Z"/>
                <w:rFonts w:asciiTheme="majorHAnsi" w:hAnsiTheme="majorHAnsi" w:cstheme="majorHAnsi"/>
                <w:bCs/>
                <w:sz w:val="22"/>
                <w:szCs w:val="24"/>
              </w:rPr>
            </w:pPr>
            <w:del w:id="419" w:author="Viswanath Maddali" w:date="2018-10-19T23:13:00Z">
              <w:r w:rsidRPr="006D0ABD" w:rsidDel="00CE20BB">
                <w:rPr>
                  <w:rFonts w:asciiTheme="majorHAnsi" w:hAnsiTheme="majorHAnsi" w:cstheme="majorHAnsi"/>
                  <w:bCs/>
                  <w:sz w:val="22"/>
                  <w:szCs w:val="24"/>
                </w:rPr>
                <w:delText>GUI based Regression testing</w:delText>
              </w:r>
              <w:bookmarkStart w:id="420" w:name="_Toc527943069"/>
              <w:bookmarkEnd w:id="420"/>
            </w:del>
          </w:p>
        </w:tc>
        <w:bookmarkStart w:id="421" w:name="_Toc527943070"/>
        <w:bookmarkEnd w:id="421"/>
      </w:tr>
      <w:tr w:rsidR="00FF3010" w:rsidRPr="007711DF" w:rsidDel="00CE20BB" w14:paraId="4C3E6EFE" w14:textId="466E0328" w:rsidTr="00D63ADD">
        <w:trPr>
          <w:del w:id="422"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EFC" w14:textId="487DF7DF" w:rsidR="00FF3010" w:rsidRPr="006D0ABD" w:rsidDel="00CE20BB" w:rsidRDefault="00FF3010" w:rsidP="00A957CB">
            <w:pPr>
              <w:pStyle w:val="BodyText"/>
              <w:rPr>
                <w:del w:id="423" w:author="Viswanath Maddali" w:date="2018-10-19T23:13:00Z"/>
                <w:rFonts w:asciiTheme="majorHAnsi" w:hAnsiTheme="majorHAnsi" w:cstheme="majorHAnsi"/>
                <w:b w:val="0"/>
                <w:bCs w:val="0"/>
                <w:sz w:val="22"/>
                <w:szCs w:val="24"/>
              </w:rPr>
            </w:pPr>
            <w:del w:id="424" w:author="Viswanath Maddali" w:date="2018-10-19T23:13:00Z">
              <w:r w:rsidRPr="006D0ABD" w:rsidDel="00CE20BB">
                <w:rPr>
                  <w:rFonts w:asciiTheme="majorHAnsi" w:hAnsiTheme="majorHAnsi" w:cstheme="majorHAnsi"/>
                  <w:b w:val="0"/>
                  <w:bCs w:val="0"/>
                  <w:sz w:val="22"/>
                  <w:szCs w:val="24"/>
                </w:rPr>
                <w:delText>TAC (Test Automation Center)</w:delText>
              </w:r>
              <w:r w:rsidR="00202373" w:rsidDel="00CE20BB">
                <w:rPr>
                  <w:rFonts w:asciiTheme="majorHAnsi" w:hAnsiTheme="majorHAnsi" w:cstheme="majorHAnsi"/>
                  <w:b w:val="0"/>
                  <w:bCs w:val="0"/>
                  <w:sz w:val="22"/>
                  <w:szCs w:val="24"/>
                </w:rPr>
                <w:delText xml:space="preserve"> + Regression runner</w:delText>
              </w:r>
              <w:r w:rsidRPr="006D0ABD" w:rsidDel="00CE20BB">
                <w:rPr>
                  <w:rFonts w:asciiTheme="majorHAnsi" w:hAnsiTheme="majorHAnsi" w:cstheme="majorHAnsi"/>
                  <w:b w:val="0"/>
                  <w:bCs w:val="0"/>
                  <w:sz w:val="22"/>
                  <w:szCs w:val="24"/>
                </w:rPr>
                <w:delText xml:space="preserve"> </w:delText>
              </w:r>
              <w:bookmarkStart w:id="425" w:name="_Toc527943071"/>
              <w:bookmarkEnd w:id="425"/>
            </w:del>
          </w:p>
        </w:tc>
        <w:tc>
          <w:tcPr>
            <w:tcW w:w="5601" w:type="dxa"/>
          </w:tcPr>
          <w:p w14:paraId="4C3E6EFD" w14:textId="0F6F932E" w:rsidR="00FF3010" w:rsidRPr="006D0ABD" w:rsidDel="00CE20BB" w:rsidRDefault="0099423C" w:rsidP="00A957CB">
            <w:pPr>
              <w:pStyle w:val="BodyText"/>
              <w:cnfStyle w:val="000000000000" w:firstRow="0" w:lastRow="0" w:firstColumn="0" w:lastColumn="0" w:oddVBand="0" w:evenVBand="0" w:oddHBand="0" w:evenHBand="0" w:firstRowFirstColumn="0" w:firstRowLastColumn="0" w:lastRowFirstColumn="0" w:lastRowLastColumn="0"/>
              <w:rPr>
                <w:del w:id="426" w:author="Viswanath Maddali" w:date="2018-10-19T23:13:00Z"/>
                <w:rFonts w:asciiTheme="majorHAnsi" w:hAnsiTheme="majorHAnsi" w:cstheme="majorHAnsi"/>
                <w:bCs/>
                <w:sz w:val="22"/>
                <w:szCs w:val="24"/>
              </w:rPr>
            </w:pPr>
            <w:del w:id="427" w:author="Viswanath Maddali" w:date="2018-10-19T23:13:00Z">
              <w:r w:rsidDel="00CE20BB">
                <w:rPr>
                  <w:rFonts w:asciiTheme="majorHAnsi" w:hAnsiTheme="majorHAnsi" w:cstheme="majorHAnsi"/>
                  <w:bCs/>
                  <w:sz w:val="22"/>
                  <w:szCs w:val="24"/>
                </w:rPr>
                <w:delText>Manuscript testing</w:delText>
              </w:r>
              <w:bookmarkStart w:id="428" w:name="_Toc527943072"/>
              <w:bookmarkEnd w:id="428"/>
            </w:del>
          </w:p>
        </w:tc>
        <w:bookmarkStart w:id="429" w:name="_Toc527943073"/>
        <w:bookmarkEnd w:id="429"/>
      </w:tr>
      <w:tr w:rsidR="00FF3010" w:rsidRPr="007711DF" w:rsidDel="00CE20BB" w14:paraId="4C3E6F01" w14:textId="4D0A029D" w:rsidTr="00D63ADD">
        <w:trPr>
          <w:cnfStyle w:val="000000100000" w:firstRow="0" w:lastRow="0" w:firstColumn="0" w:lastColumn="0" w:oddVBand="0" w:evenVBand="0" w:oddHBand="1" w:evenHBand="0" w:firstRowFirstColumn="0" w:firstRowLastColumn="0" w:lastRowFirstColumn="0" w:lastRowLastColumn="0"/>
          <w:del w:id="430"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EFF" w14:textId="00FC45C5" w:rsidR="00FF3010" w:rsidRPr="006D0ABD" w:rsidDel="00CE20BB" w:rsidRDefault="00B47476" w:rsidP="00CF0469">
            <w:pPr>
              <w:pStyle w:val="BodyText"/>
              <w:rPr>
                <w:del w:id="431" w:author="Viswanath Maddali" w:date="2018-10-19T23:13:00Z"/>
                <w:rFonts w:asciiTheme="majorHAnsi" w:hAnsiTheme="majorHAnsi" w:cstheme="majorHAnsi"/>
                <w:b w:val="0"/>
                <w:bCs w:val="0"/>
                <w:sz w:val="22"/>
                <w:szCs w:val="24"/>
              </w:rPr>
            </w:pPr>
            <w:del w:id="432" w:author="Viswanath Maddali" w:date="2018-10-19T23:13:00Z">
              <w:r w:rsidDel="00CE20BB">
                <w:rPr>
                  <w:rFonts w:asciiTheme="majorHAnsi" w:hAnsiTheme="majorHAnsi" w:cstheme="majorHAnsi"/>
                  <w:b w:val="0"/>
                  <w:bCs w:val="0"/>
                  <w:sz w:val="22"/>
                  <w:szCs w:val="24"/>
                </w:rPr>
                <w:delText>Azure DevOps</w:delText>
              </w:r>
              <w:bookmarkStart w:id="433" w:name="_Toc527943074"/>
              <w:bookmarkEnd w:id="433"/>
            </w:del>
          </w:p>
        </w:tc>
        <w:tc>
          <w:tcPr>
            <w:tcW w:w="5601" w:type="dxa"/>
          </w:tcPr>
          <w:p w14:paraId="4C3E6F00" w14:textId="3CDB8855" w:rsidR="00FF3010" w:rsidRPr="006D0ABD" w:rsidDel="00CE20BB" w:rsidRDefault="00FF3010" w:rsidP="00A957CB">
            <w:pPr>
              <w:pStyle w:val="BodyText"/>
              <w:cnfStyle w:val="000000100000" w:firstRow="0" w:lastRow="0" w:firstColumn="0" w:lastColumn="0" w:oddVBand="0" w:evenVBand="0" w:oddHBand="1" w:evenHBand="0" w:firstRowFirstColumn="0" w:firstRowLastColumn="0" w:lastRowFirstColumn="0" w:lastRowLastColumn="0"/>
              <w:rPr>
                <w:del w:id="434" w:author="Viswanath Maddali" w:date="2018-10-19T23:13:00Z"/>
                <w:rFonts w:asciiTheme="majorHAnsi" w:hAnsiTheme="majorHAnsi" w:cstheme="majorHAnsi"/>
                <w:bCs/>
                <w:sz w:val="22"/>
                <w:szCs w:val="24"/>
              </w:rPr>
            </w:pPr>
            <w:del w:id="435" w:author="Viswanath Maddali" w:date="2018-10-19T23:13:00Z">
              <w:r w:rsidRPr="006D0ABD" w:rsidDel="00CE20BB">
                <w:rPr>
                  <w:rFonts w:asciiTheme="majorHAnsi" w:hAnsiTheme="majorHAnsi" w:cstheme="majorHAnsi"/>
                  <w:bCs/>
                  <w:sz w:val="22"/>
                  <w:szCs w:val="24"/>
                </w:rPr>
                <w:delText>A</w:delText>
              </w:r>
              <w:r w:rsidR="0099423C" w:rsidDel="00CE20BB">
                <w:rPr>
                  <w:rFonts w:asciiTheme="majorHAnsi" w:hAnsiTheme="majorHAnsi" w:cstheme="majorHAnsi"/>
                  <w:bCs/>
                  <w:sz w:val="22"/>
                  <w:szCs w:val="24"/>
                </w:rPr>
                <w:delText>pplication Lifecycle management and DevOps</w:delText>
              </w:r>
              <w:bookmarkStart w:id="436" w:name="_Toc527943075"/>
              <w:bookmarkEnd w:id="436"/>
            </w:del>
          </w:p>
        </w:tc>
        <w:bookmarkStart w:id="437" w:name="_Toc527943076"/>
        <w:bookmarkEnd w:id="437"/>
      </w:tr>
      <w:tr w:rsidR="00FF3010" w:rsidRPr="007711DF" w:rsidDel="00CE20BB" w14:paraId="4C3E6F04" w14:textId="44E86E19" w:rsidTr="00D63ADD">
        <w:trPr>
          <w:del w:id="438"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F02" w14:textId="141323CB" w:rsidR="00FF3010" w:rsidRPr="006D0ABD" w:rsidDel="00CE20BB" w:rsidRDefault="00FF3010" w:rsidP="00A957CB">
            <w:pPr>
              <w:pStyle w:val="BodyText"/>
              <w:rPr>
                <w:del w:id="439" w:author="Viswanath Maddali" w:date="2018-10-19T23:13:00Z"/>
                <w:rFonts w:asciiTheme="majorHAnsi" w:hAnsiTheme="majorHAnsi" w:cstheme="majorHAnsi"/>
                <w:b w:val="0"/>
                <w:bCs w:val="0"/>
                <w:sz w:val="22"/>
                <w:szCs w:val="24"/>
              </w:rPr>
            </w:pPr>
            <w:del w:id="440" w:author="Viswanath Maddali" w:date="2018-10-19T23:13:00Z">
              <w:r w:rsidRPr="006D0ABD" w:rsidDel="00CE20BB">
                <w:rPr>
                  <w:rFonts w:asciiTheme="majorHAnsi" w:hAnsiTheme="majorHAnsi" w:cstheme="majorHAnsi"/>
                  <w:b w:val="0"/>
                  <w:bCs w:val="0"/>
                  <w:sz w:val="22"/>
                  <w:szCs w:val="24"/>
                </w:rPr>
                <w:delText>C# based wrapper solution</w:delText>
              </w:r>
              <w:bookmarkStart w:id="441" w:name="_Toc527943077"/>
              <w:bookmarkEnd w:id="441"/>
            </w:del>
          </w:p>
        </w:tc>
        <w:tc>
          <w:tcPr>
            <w:tcW w:w="5601" w:type="dxa"/>
          </w:tcPr>
          <w:p w14:paraId="4C3E6F03" w14:textId="20DFCDD7" w:rsidR="00FF3010" w:rsidRPr="006D0ABD" w:rsidDel="00CE20BB" w:rsidRDefault="00CF0469" w:rsidP="00CF0469">
            <w:pPr>
              <w:cnfStyle w:val="000000000000" w:firstRow="0" w:lastRow="0" w:firstColumn="0" w:lastColumn="0" w:oddVBand="0" w:evenVBand="0" w:oddHBand="0" w:evenHBand="0" w:firstRowFirstColumn="0" w:firstRowLastColumn="0" w:lastRowFirstColumn="0" w:lastRowLastColumn="0"/>
              <w:rPr>
                <w:del w:id="442" w:author="Viswanath Maddali" w:date="2018-10-19T23:13:00Z"/>
                <w:rFonts w:asciiTheme="majorHAnsi" w:hAnsiTheme="majorHAnsi" w:cstheme="majorHAnsi"/>
                <w:bCs/>
                <w:sz w:val="22"/>
                <w:szCs w:val="24"/>
              </w:rPr>
            </w:pPr>
            <w:del w:id="443" w:author="Viswanath Maddali" w:date="2018-10-19T23:13:00Z">
              <w:r w:rsidRPr="00CF0469" w:rsidDel="00CE20BB">
                <w:rPr>
                  <w:rFonts w:asciiTheme="majorHAnsi" w:hAnsiTheme="majorHAnsi" w:cstheme="majorHAnsi"/>
                </w:rPr>
                <w:delText>API Testing using C# libraries</w:delText>
              </w:r>
              <w:r w:rsidDel="00CE20BB">
                <w:rPr>
                  <w:rFonts w:asciiTheme="majorHAnsi" w:hAnsiTheme="majorHAnsi" w:cstheme="majorHAnsi"/>
                </w:rPr>
                <w:delText xml:space="preserve">, </w:delText>
              </w:r>
              <w:r w:rsidRPr="00CF0469" w:rsidDel="00CE20BB">
                <w:rPr>
                  <w:rFonts w:asciiTheme="majorHAnsi" w:hAnsiTheme="majorHAnsi" w:cstheme="majorHAnsi"/>
                </w:rPr>
                <w:delText>Test wrappers for ETF tests to map to code</w:delText>
              </w:r>
              <w:r w:rsidDel="00CE20BB">
                <w:rPr>
                  <w:rFonts w:asciiTheme="majorHAnsi" w:hAnsiTheme="majorHAnsi" w:cstheme="majorHAnsi"/>
                </w:rPr>
                <w:delText xml:space="preserve">, </w:delText>
              </w:r>
              <w:r w:rsidRPr="00CF0469" w:rsidDel="00CE20BB">
                <w:rPr>
                  <w:rFonts w:asciiTheme="majorHAnsi" w:hAnsiTheme="majorHAnsi" w:cstheme="majorHAnsi"/>
                </w:rPr>
                <w:delText>Web Services Testing (JSON)</w:delText>
              </w:r>
              <w:r w:rsidDel="00CE20BB">
                <w:rPr>
                  <w:rFonts w:asciiTheme="majorHAnsi" w:hAnsiTheme="majorHAnsi" w:cstheme="majorHAnsi"/>
                </w:rPr>
                <w:delText xml:space="preserve">, </w:delText>
              </w:r>
              <w:r w:rsidRPr="00CF0469" w:rsidDel="00CE20BB">
                <w:rPr>
                  <w:rFonts w:asciiTheme="majorHAnsi" w:hAnsiTheme="majorHAnsi" w:cstheme="majorHAnsi"/>
                </w:rPr>
                <w:delText>Manuscript testing using TAC API</w:delText>
              </w:r>
              <w:r w:rsidDel="00CE20BB">
                <w:rPr>
                  <w:rFonts w:asciiTheme="majorHAnsi" w:hAnsiTheme="majorHAnsi" w:cstheme="majorHAnsi"/>
                </w:rPr>
                <w:delText xml:space="preserve">, </w:delText>
              </w:r>
              <w:r w:rsidRPr="00CF0469" w:rsidDel="00CE20BB">
                <w:rPr>
                  <w:rFonts w:asciiTheme="majorHAnsi" w:hAnsiTheme="majorHAnsi" w:cstheme="majorHAnsi"/>
                </w:rPr>
                <w:delText>Integration with TDM</w:delText>
              </w:r>
              <w:r w:rsidDel="00CE20BB">
                <w:rPr>
                  <w:rFonts w:asciiTheme="majorHAnsi" w:hAnsiTheme="majorHAnsi" w:cstheme="majorHAnsi"/>
                </w:rPr>
                <w:delText xml:space="preserve">, </w:delText>
              </w:r>
              <w:r w:rsidRPr="006F7E62" w:rsidDel="00CE20BB">
                <w:rPr>
                  <w:rFonts w:asciiTheme="majorHAnsi" w:hAnsiTheme="majorHAnsi" w:cstheme="majorHAnsi"/>
                </w:rPr>
                <w:delText>Code Coverage</w:delText>
              </w:r>
              <w:bookmarkStart w:id="444" w:name="_Toc527943078"/>
              <w:bookmarkEnd w:id="444"/>
            </w:del>
          </w:p>
        </w:tc>
        <w:bookmarkStart w:id="445" w:name="_Toc527943079"/>
        <w:bookmarkEnd w:id="445"/>
      </w:tr>
      <w:tr w:rsidR="00FF3010" w:rsidRPr="007711DF" w:rsidDel="00CE20BB" w14:paraId="4C3E6F07" w14:textId="42F66443" w:rsidTr="00D63ADD">
        <w:trPr>
          <w:cnfStyle w:val="000000100000" w:firstRow="0" w:lastRow="0" w:firstColumn="0" w:lastColumn="0" w:oddVBand="0" w:evenVBand="0" w:oddHBand="1" w:evenHBand="0" w:firstRowFirstColumn="0" w:firstRowLastColumn="0" w:lastRowFirstColumn="0" w:lastRowLastColumn="0"/>
          <w:del w:id="446"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F05" w14:textId="23D48961" w:rsidR="00FF3010" w:rsidRPr="006D0ABD" w:rsidDel="00CE20BB" w:rsidRDefault="00B91D55" w:rsidP="00A957CB">
            <w:pPr>
              <w:pStyle w:val="BodyText"/>
              <w:rPr>
                <w:del w:id="447" w:author="Viswanath Maddali" w:date="2018-10-19T23:13:00Z"/>
                <w:rFonts w:asciiTheme="majorHAnsi" w:hAnsiTheme="majorHAnsi" w:cstheme="majorHAnsi"/>
                <w:b w:val="0"/>
                <w:bCs w:val="0"/>
                <w:sz w:val="22"/>
                <w:szCs w:val="24"/>
              </w:rPr>
            </w:pPr>
            <w:del w:id="448" w:author="Viswanath Maddali" w:date="2018-10-19T23:12:00Z">
              <w:r w:rsidDel="001A6F66">
                <w:rPr>
                  <w:rFonts w:asciiTheme="majorHAnsi" w:hAnsiTheme="majorHAnsi" w:cstheme="majorHAnsi"/>
                  <w:b w:val="0"/>
                  <w:bCs w:val="0"/>
                  <w:sz w:val="22"/>
                  <w:szCs w:val="24"/>
                </w:rPr>
                <w:delText xml:space="preserve">GEICO </w:delText>
              </w:r>
              <w:r w:rsidR="00FF3010" w:rsidRPr="006D0ABD" w:rsidDel="001A6F66">
                <w:rPr>
                  <w:rFonts w:asciiTheme="majorHAnsi" w:hAnsiTheme="majorHAnsi" w:cstheme="majorHAnsi"/>
                  <w:b w:val="0"/>
                  <w:bCs w:val="0"/>
                  <w:sz w:val="22"/>
                  <w:szCs w:val="24"/>
                </w:rPr>
                <w:delText>DevOps Catalog Services</w:delText>
              </w:r>
            </w:del>
            <w:bookmarkStart w:id="449" w:name="_Toc527943080"/>
            <w:bookmarkEnd w:id="449"/>
          </w:p>
        </w:tc>
        <w:tc>
          <w:tcPr>
            <w:tcW w:w="5601" w:type="dxa"/>
          </w:tcPr>
          <w:p w14:paraId="4C3E6F06" w14:textId="2BA70EFA" w:rsidR="00FF3010" w:rsidRPr="006D0ABD" w:rsidDel="00CE20BB" w:rsidRDefault="0099423C" w:rsidP="00A957CB">
            <w:pPr>
              <w:pStyle w:val="BodyText"/>
              <w:cnfStyle w:val="000000100000" w:firstRow="0" w:lastRow="0" w:firstColumn="0" w:lastColumn="0" w:oddVBand="0" w:evenVBand="0" w:oddHBand="1" w:evenHBand="0" w:firstRowFirstColumn="0" w:firstRowLastColumn="0" w:lastRowFirstColumn="0" w:lastRowLastColumn="0"/>
              <w:rPr>
                <w:del w:id="450" w:author="Viswanath Maddali" w:date="2018-10-19T23:13:00Z"/>
                <w:rFonts w:asciiTheme="majorHAnsi" w:hAnsiTheme="majorHAnsi" w:cstheme="majorHAnsi"/>
                <w:bCs/>
                <w:sz w:val="22"/>
                <w:szCs w:val="24"/>
              </w:rPr>
            </w:pPr>
            <w:del w:id="451" w:author="Viswanath Maddali" w:date="2018-10-19T23:12:00Z">
              <w:r w:rsidDel="001A6F66">
                <w:rPr>
                  <w:rFonts w:asciiTheme="majorHAnsi" w:hAnsiTheme="majorHAnsi" w:cstheme="majorHAnsi"/>
                  <w:bCs/>
                  <w:sz w:val="22"/>
                  <w:szCs w:val="24"/>
                </w:rPr>
                <w:delText>Creating application infrastructure on cloud</w:delText>
              </w:r>
            </w:del>
            <w:bookmarkStart w:id="452" w:name="_Toc527943081"/>
            <w:bookmarkEnd w:id="452"/>
          </w:p>
        </w:tc>
        <w:bookmarkStart w:id="453" w:name="_Toc527943082"/>
        <w:bookmarkEnd w:id="453"/>
      </w:tr>
      <w:tr w:rsidR="00FF3010" w:rsidRPr="007711DF" w:rsidDel="00CE20BB" w14:paraId="4C3E6F0A" w14:textId="44F23E6A" w:rsidTr="00D63ADD">
        <w:trPr>
          <w:del w:id="454"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F08" w14:textId="01713735" w:rsidR="00FF3010" w:rsidRPr="006D0ABD" w:rsidDel="00CE20BB" w:rsidRDefault="00FF3010" w:rsidP="00A957CB">
            <w:pPr>
              <w:pStyle w:val="BodyText"/>
              <w:rPr>
                <w:del w:id="455" w:author="Viswanath Maddali" w:date="2018-10-19T23:13:00Z"/>
                <w:rFonts w:asciiTheme="majorHAnsi" w:hAnsiTheme="majorHAnsi" w:cstheme="majorHAnsi"/>
                <w:b w:val="0"/>
                <w:bCs w:val="0"/>
                <w:sz w:val="22"/>
                <w:szCs w:val="24"/>
              </w:rPr>
            </w:pPr>
            <w:del w:id="456" w:author="Viswanath Maddali" w:date="2018-10-19T23:12:00Z">
              <w:r w:rsidRPr="006D0ABD" w:rsidDel="001A6F66">
                <w:rPr>
                  <w:rFonts w:asciiTheme="majorHAnsi" w:hAnsiTheme="majorHAnsi" w:cstheme="majorHAnsi"/>
                  <w:b w:val="0"/>
                  <w:bCs w:val="0"/>
                  <w:sz w:val="22"/>
                  <w:szCs w:val="24"/>
                </w:rPr>
                <w:delText>PowerShell</w:delText>
              </w:r>
            </w:del>
            <w:bookmarkStart w:id="457" w:name="_Toc527943083"/>
            <w:bookmarkEnd w:id="457"/>
          </w:p>
        </w:tc>
        <w:tc>
          <w:tcPr>
            <w:tcW w:w="5601" w:type="dxa"/>
          </w:tcPr>
          <w:p w14:paraId="4C3E6F09" w14:textId="6F5FB010" w:rsidR="00FF3010" w:rsidRPr="006D0ABD" w:rsidDel="00CE20BB" w:rsidRDefault="00DD1587" w:rsidP="00DD1587">
            <w:pPr>
              <w:pStyle w:val="BodyText"/>
              <w:cnfStyle w:val="000000000000" w:firstRow="0" w:lastRow="0" w:firstColumn="0" w:lastColumn="0" w:oddVBand="0" w:evenVBand="0" w:oddHBand="0" w:evenHBand="0" w:firstRowFirstColumn="0" w:firstRowLastColumn="0" w:lastRowFirstColumn="0" w:lastRowLastColumn="0"/>
              <w:rPr>
                <w:del w:id="458" w:author="Viswanath Maddali" w:date="2018-10-19T23:13:00Z"/>
                <w:rFonts w:asciiTheme="majorHAnsi" w:hAnsiTheme="majorHAnsi" w:cstheme="majorHAnsi"/>
                <w:bCs/>
                <w:sz w:val="22"/>
                <w:szCs w:val="24"/>
              </w:rPr>
            </w:pPr>
            <w:del w:id="459" w:author="Viswanath Maddali" w:date="2018-10-19T23:12:00Z">
              <w:r w:rsidDel="001A6F66">
                <w:rPr>
                  <w:rFonts w:asciiTheme="majorHAnsi" w:hAnsiTheme="majorHAnsi" w:cstheme="majorHAnsi"/>
                  <w:bCs/>
                  <w:sz w:val="22"/>
                  <w:szCs w:val="24"/>
                </w:rPr>
                <w:delText>D</w:delText>
              </w:r>
              <w:r w:rsidR="00B91D55" w:rsidDel="001A6F66">
                <w:rPr>
                  <w:rFonts w:asciiTheme="majorHAnsi" w:hAnsiTheme="majorHAnsi" w:cstheme="majorHAnsi"/>
                  <w:bCs/>
                  <w:sz w:val="22"/>
                  <w:szCs w:val="24"/>
                </w:rPr>
                <w:delText xml:space="preserve">eployment </w:delText>
              </w:r>
              <w:r w:rsidDel="001A6F66">
                <w:rPr>
                  <w:rFonts w:asciiTheme="majorHAnsi" w:hAnsiTheme="majorHAnsi" w:cstheme="majorHAnsi"/>
                  <w:bCs/>
                  <w:sz w:val="22"/>
                  <w:szCs w:val="24"/>
                </w:rPr>
                <w:delText>automation</w:delText>
              </w:r>
              <w:r w:rsidR="00B91D55" w:rsidDel="001A6F66">
                <w:rPr>
                  <w:rFonts w:asciiTheme="majorHAnsi" w:hAnsiTheme="majorHAnsi" w:cstheme="majorHAnsi"/>
                  <w:bCs/>
                  <w:sz w:val="22"/>
                  <w:szCs w:val="24"/>
                </w:rPr>
                <w:delText xml:space="preserve"> </w:delText>
              </w:r>
            </w:del>
            <w:bookmarkStart w:id="460" w:name="_Toc527943084"/>
            <w:bookmarkEnd w:id="460"/>
          </w:p>
        </w:tc>
        <w:bookmarkStart w:id="461" w:name="_Toc527943085"/>
        <w:bookmarkEnd w:id="461"/>
      </w:tr>
      <w:tr w:rsidR="00D55001" w:rsidRPr="007711DF" w:rsidDel="00CE20BB" w14:paraId="4C3E6F0D" w14:textId="5EDD0CF8" w:rsidTr="00D63ADD">
        <w:trPr>
          <w:cnfStyle w:val="000000100000" w:firstRow="0" w:lastRow="0" w:firstColumn="0" w:lastColumn="0" w:oddVBand="0" w:evenVBand="0" w:oddHBand="1" w:evenHBand="0" w:firstRowFirstColumn="0" w:firstRowLastColumn="0" w:lastRowFirstColumn="0" w:lastRowLastColumn="0"/>
          <w:del w:id="462"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F0B" w14:textId="1C513D67" w:rsidR="00D55001" w:rsidRPr="006D0ABD" w:rsidDel="00CE20BB" w:rsidRDefault="00D55001" w:rsidP="00A957CB">
            <w:pPr>
              <w:pStyle w:val="BodyText"/>
              <w:rPr>
                <w:del w:id="463" w:author="Viswanath Maddali" w:date="2018-10-19T23:13:00Z"/>
                <w:rFonts w:asciiTheme="majorHAnsi" w:hAnsiTheme="majorHAnsi" w:cstheme="majorHAnsi"/>
                <w:b w:val="0"/>
                <w:bCs w:val="0"/>
                <w:sz w:val="22"/>
                <w:szCs w:val="24"/>
              </w:rPr>
            </w:pPr>
            <w:del w:id="464" w:author="Viswanath Maddali" w:date="2018-10-19T23:12:00Z">
              <w:r w:rsidDel="001A6F66">
                <w:rPr>
                  <w:rFonts w:asciiTheme="majorHAnsi" w:hAnsiTheme="majorHAnsi" w:cstheme="majorHAnsi"/>
                  <w:b w:val="0"/>
                  <w:bCs w:val="0"/>
                  <w:sz w:val="22"/>
                  <w:szCs w:val="24"/>
                </w:rPr>
                <w:delText>Fiddler</w:delText>
              </w:r>
            </w:del>
            <w:bookmarkStart w:id="465" w:name="_Toc527943086"/>
            <w:bookmarkEnd w:id="465"/>
          </w:p>
        </w:tc>
        <w:tc>
          <w:tcPr>
            <w:tcW w:w="5601" w:type="dxa"/>
          </w:tcPr>
          <w:p w14:paraId="4C3E6F0C" w14:textId="73AD6A89" w:rsidR="00B87618" w:rsidRPr="006D0ABD" w:rsidDel="00CE20BB" w:rsidRDefault="00B91D55" w:rsidP="00A957CB">
            <w:pPr>
              <w:pStyle w:val="BodyText"/>
              <w:cnfStyle w:val="000000100000" w:firstRow="0" w:lastRow="0" w:firstColumn="0" w:lastColumn="0" w:oddVBand="0" w:evenVBand="0" w:oddHBand="1" w:evenHBand="0" w:firstRowFirstColumn="0" w:firstRowLastColumn="0" w:lastRowFirstColumn="0" w:lastRowLastColumn="0"/>
              <w:rPr>
                <w:del w:id="466" w:author="Viswanath Maddali" w:date="2018-10-19T23:13:00Z"/>
                <w:rFonts w:asciiTheme="majorHAnsi" w:hAnsiTheme="majorHAnsi" w:cstheme="majorHAnsi"/>
                <w:bCs/>
                <w:sz w:val="22"/>
                <w:szCs w:val="24"/>
              </w:rPr>
            </w:pPr>
            <w:del w:id="467" w:author="Viswanath Maddali" w:date="2018-10-19T23:12:00Z">
              <w:r w:rsidDel="001A6F66">
                <w:rPr>
                  <w:rFonts w:asciiTheme="majorHAnsi" w:hAnsiTheme="majorHAnsi" w:cstheme="majorHAnsi"/>
                  <w:bCs/>
                  <w:sz w:val="22"/>
                  <w:szCs w:val="24"/>
                </w:rPr>
                <w:delText>Services testing</w:delText>
              </w:r>
            </w:del>
            <w:bookmarkStart w:id="468" w:name="_Toc527943087"/>
            <w:bookmarkEnd w:id="468"/>
          </w:p>
        </w:tc>
        <w:bookmarkStart w:id="469" w:name="_Toc527943088"/>
        <w:bookmarkEnd w:id="469"/>
      </w:tr>
      <w:tr w:rsidR="00D55001" w:rsidRPr="007711DF" w:rsidDel="00CE20BB" w14:paraId="4C3E6F10" w14:textId="36B6E777" w:rsidTr="00D63ADD">
        <w:trPr>
          <w:del w:id="470" w:author="Viswanath Maddali" w:date="2018-10-19T23:13:00Z"/>
        </w:trPr>
        <w:tc>
          <w:tcPr>
            <w:cnfStyle w:val="001000000000" w:firstRow="0" w:lastRow="0" w:firstColumn="1" w:lastColumn="0" w:oddVBand="0" w:evenVBand="0" w:oddHBand="0" w:evenHBand="0" w:firstRowFirstColumn="0" w:firstRowLastColumn="0" w:lastRowFirstColumn="0" w:lastRowLastColumn="0"/>
            <w:tcW w:w="3415" w:type="dxa"/>
          </w:tcPr>
          <w:p w14:paraId="4C3E6F0E" w14:textId="61476207" w:rsidR="00D55001" w:rsidDel="00CE20BB" w:rsidRDefault="00DB6930" w:rsidP="00A957CB">
            <w:pPr>
              <w:pStyle w:val="BodyText"/>
              <w:rPr>
                <w:del w:id="471" w:author="Viswanath Maddali" w:date="2018-10-19T23:13:00Z"/>
                <w:rFonts w:asciiTheme="majorHAnsi" w:hAnsiTheme="majorHAnsi" w:cstheme="majorHAnsi"/>
                <w:b w:val="0"/>
                <w:bCs w:val="0"/>
                <w:sz w:val="22"/>
                <w:szCs w:val="24"/>
              </w:rPr>
            </w:pPr>
            <w:del w:id="472" w:author="Viswanath Maddali" w:date="2018-10-19T23:12:00Z">
              <w:r w:rsidDel="001A6F66">
                <w:rPr>
                  <w:rFonts w:asciiTheme="majorHAnsi" w:hAnsiTheme="majorHAnsi" w:cstheme="majorHAnsi"/>
                  <w:b w:val="0"/>
                  <w:bCs w:val="0"/>
                  <w:sz w:val="22"/>
                  <w:szCs w:val="24"/>
                </w:rPr>
                <w:delText>CA TDM</w:delText>
              </w:r>
            </w:del>
            <w:bookmarkStart w:id="473" w:name="_Toc527943089"/>
            <w:bookmarkEnd w:id="473"/>
          </w:p>
        </w:tc>
        <w:tc>
          <w:tcPr>
            <w:tcW w:w="5601" w:type="dxa"/>
          </w:tcPr>
          <w:p w14:paraId="4C3E6F0F" w14:textId="0A88A1E1" w:rsidR="00D55001" w:rsidRPr="006D0ABD" w:rsidDel="00CE20BB" w:rsidRDefault="00B91D55" w:rsidP="00A957CB">
            <w:pPr>
              <w:pStyle w:val="BodyText"/>
              <w:cnfStyle w:val="000000000000" w:firstRow="0" w:lastRow="0" w:firstColumn="0" w:lastColumn="0" w:oddVBand="0" w:evenVBand="0" w:oddHBand="0" w:evenHBand="0" w:firstRowFirstColumn="0" w:firstRowLastColumn="0" w:lastRowFirstColumn="0" w:lastRowLastColumn="0"/>
              <w:rPr>
                <w:del w:id="474" w:author="Viswanath Maddali" w:date="2018-10-19T23:13:00Z"/>
                <w:rFonts w:asciiTheme="majorHAnsi" w:hAnsiTheme="majorHAnsi" w:cstheme="majorHAnsi"/>
                <w:bCs/>
                <w:sz w:val="22"/>
                <w:szCs w:val="24"/>
              </w:rPr>
            </w:pPr>
            <w:del w:id="475" w:author="Viswanath Maddali" w:date="2018-10-19T23:12:00Z">
              <w:r w:rsidDel="001A6F66">
                <w:rPr>
                  <w:rFonts w:asciiTheme="majorHAnsi" w:hAnsiTheme="majorHAnsi" w:cstheme="majorHAnsi"/>
                  <w:bCs/>
                  <w:sz w:val="22"/>
                  <w:szCs w:val="24"/>
                </w:rPr>
                <w:delText xml:space="preserve">Test data preparation </w:delText>
              </w:r>
              <w:r w:rsidR="00A0758F" w:rsidDel="001A6F66">
                <w:rPr>
                  <w:rFonts w:asciiTheme="majorHAnsi" w:hAnsiTheme="majorHAnsi" w:cstheme="majorHAnsi"/>
                  <w:bCs/>
                  <w:sz w:val="22"/>
                  <w:szCs w:val="24"/>
                </w:rPr>
                <w:delText>and management</w:delText>
              </w:r>
            </w:del>
            <w:bookmarkStart w:id="476" w:name="_Toc527943090"/>
            <w:bookmarkEnd w:id="476"/>
          </w:p>
        </w:tc>
        <w:bookmarkStart w:id="477" w:name="_Toc527943091"/>
        <w:bookmarkEnd w:id="477"/>
      </w:tr>
    </w:tbl>
    <w:p w14:paraId="34856A67" w14:textId="77777777" w:rsidR="00723C46" w:rsidDel="00CE20BB" w:rsidRDefault="00723C46">
      <w:pPr>
        <w:rPr>
          <w:del w:id="478" w:author="Viswanath Maddali" w:date="2018-10-19T23:13:00Z"/>
          <w:rFonts w:asciiTheme="majorHAnsi" w:eastAsiaTheme="majorEastAsia" w:hAnsiTheme="majorHAnsi" w:cstheme="majorBidi"/>
          <w:color w:val="2E74B5" w:themeColor="accent1" w:themeShade="BF"/>
          <w:sz w:val="36"/>
          <w:szCs w:val="36"/>
        </w:rPr>
      </w:pPr>
      <w:bookmarkStart w:id="479" w:name="_Toc527943092"/>
      <w:bookmarkEnd w:id="479"/>
    </w:p>
    <w:p w14:paraId="4C3E6F13" w14:textId="31339DE0" w:rsidR="002F3EA2" w:rsidRDefault="002F3EA2" w:rsidP="00A957CB">
      <w:pPr>
        <w:pStyle w:val="Heading1"/>
        <w:spacing w:after="0"/>
        <w:ind w:left="0"/>
      </w:pPr>
      <w:bookmarkStart w:id="480" w:name="_Toc527943093"/>
      <w:r>
        <w:t>Testing approach across architectural layers</w:t>
      </w:r>
      <w:bookmarkEnd w:id="480"/>
    </w:p>
    <w:p w14:paraId="4C3E6F14" w14:textId="77777777" w:rsidR="003A38A3" w:rsidRDefault="003148B0" w:rsidP="00BA6F32">
      <w:pPr>
        <w:pStyle w:val="Heading2"/>
      </w:pPr>
      <w:bookmarkStart w:id="481" w:name="_Toc527943094"/>
      <w:r>
        <w:t>Overview</w:t>
      </w:r>
      <w:bookmarkEnd w:id="481"/>
    </w:p>
    <w:p w14:paraId="4C3E6F15" w14:textId="773D2C46" w:rsidR="00430A51" w:rsidRDefault="00430A51" w:rsidP="00BB1144">
      <w:pPr>
        <w:rPr>
          <w:rFonts w:asciiTheme="majorHAnsi" w:hAnsiTheme="majorHAnsi" w:cstheme="majorHAnsi"/>
          <w:sz w:val="22"/>
          <w:szCs w:val="22"/>
        </w:rPr>
      </w:pPr>
      <w:r>
        <w:rPr>
          <w:rFonts w:asciiTheme="majorHAnsi" w:hAnsiTheme="majorHAnsi" w:cstheme="majorHAnsi"/>
          <w:sz w:val="22"/>
          <w:szCs w:val="22"/>
        </w:rPr>
        <w:t>Following diagram</w:t>
      </w:r>
      <w:r w:rsidR="00D278C9">
        <w:rPr>
          <w:rFonts w:asciiTheme="majorHAnsi" w:hAnsiTheme="majorHAnsi" w:cstheme="majorHAnsi"/>
          <w:sz w:val="22"/>
          <w:szCs w:val="22"/>
        </w:rPr>
        <w:t xml:space="preserve"> </w:t>
      </w:r>
      <w:r w:rsidR="00B6390D">
        <w:rPr>
          <w:rFonts w:asciiTheme="majorHAnsi" w:hAnsiTheme="majorHAnsi" w:cstheme="majorHAnsi"/>
          <w:sz w:val="22"/>
          <w:szCs w:val="22"/>
        </w:rPr>
        <w:t xml:space="preserve">is a </w:t>
      </w:r>
      <w:r w:rsidR="00E028BC">
        <w:rPr>
          <w:rFonts w:asciiTheme="majorHAnsi" w:hAnsiTheme="majorHAnsi" w:cstheme="majorHAnsi"/>
          <w:sz w:val="22"/>
          <w:szCs w:val="22"/>
        </w:rPr>
        <w:t xml:space="preserve">representative </w:t>
      </w:r>
      <w:r>
        <w:rPr>
          <w:rFonts w:asciiTheme="majorHAnsi" w:hAnsiTheme="majorHAnsi" w:cstheme="majorHAnsi"/>
          <w:sz w:val="22"/>
          <w:szCs w:val="22"/>
        </w:rPr>
        <w:t>archi</w:t>
      </w:r>
      <w:r w:rsidR="00B6390D">
        <w:rPr>
          <w:rFonts w:asciiTheme="majorHAnsi" w:hAnsiTheme="majorHAnsi" w:cstheme="majorHAnsi"/>
          <w:sz w:val="22"/>
          <w:szCs w:val="22"/>
        </w:rPr>
        <w:t xml:space="preserve">tecture of </w:t>
      </w:r>
      <w:r w:rsidR="00241F98">
        <w:rPr>
          <w:rFonts w:asciiTheme="majorHAnsi" w:hAnsiTheme="majorHAnsi" w:cstheme="majorHAnsi"/>
          <w:sz w:val="22"/>
          <w:szCs w:val="22"/>
        </w:rPr>
        <w:t>a</w:t>
      </w:r>
      <w:r w:rsidR="00B6390D">
        <w:rPr>
          <w:rFonts w:asciiTheme="majorHAnsi" w:hAnsiTheme="majorHAnsi" w:cstheme="majorHAnsi"/>
          <w:sz w:val="22"/>
          <w:szCs w:val="22"/>
        </w:rPr>
        <w:t xml:space="preserve"> </w:t>
      </w:r>
      <w:r w:rsidR="00241F98">
        <w:rPr>
          <w:rFonts w:asciiTheme="majorHAnsi" w:hAnsiTheme="majorHAnsi" w:cstheme="majorHAnsi"/>
          <w:sz w:val="22"/>
          <w:szCs w:val="22"/>
        </w:rPr>
        <w:t xml:space="preserve">typical </w:t>
      </w:r>
      <w:r w:rsidR="00B6390D">
        <w:rPr>
          <w:rFonts w:asciiTheme="majorHAnsi" w:hAnsiTheme="majorHAnsi" w:cstheme="majorHAnsi"/>
          <w:sz w:val="22"/>
          <w:szCs w:val="22"/>
        </w:rPr>
        <w:t>modernization program</w:t>
      </w:r>
      <w:r>
        <w:rPr>
          <w:rFonts w:asciiTheme="majorHAnsi" w:hAnsiTheme="majorHAnsi" w:cstheme="majorHAnsi"/>
          <w:sz w:val="22"/>
          <w:szCs w:val="22"/>
        </w:rPr>
        <w:t xml:space="preserve"> and the test strategy catering to the different architectural layers.</w:t>
      </w:r>
      <w:r w:rsidR="00241F98">
        <w:rPr>
          <w:rFonts w:asciiTheme="majorHAnsi" w:hAnsiTheme="majorHAnsi" w:cstheme="majorHAnsi"/>
          <w:sz w:val="22"/>
          <w:szCs w:val="22"/>
        </w:rPr>
        <w:t xml:space="preserve"> Through the approaches specified for these architectural layers, the strategy </w:t>
      </w:r>
      <w:r w:rsidR="00BE3FB2">
        <w:rPr>
          <w:rFonts w:asciiTheme="majorHAnsi" w:hAnsiTheme="majorHAnsi" w:cstheme="majorHAnsi"/>
          <w:sz w:val="22"/>
          <w:szCs w:val="22"/>
        </w:rPr>
        <w:t>document establishes a uniform approach to testing multiple needs the Indy IT COE</w:t>
      </w:r>
      <w:r w:rsidR="00241F98">
        <w:rPr>
          <w:rFonts w:asciiTheme="majorHAnsi" w:hAnsiTheme="majorHAnsi" w:cstheme="majorHAnsi"/>
          <w:sz w:val="22"/>
          <w:szCs w:val="22"/>
        </w:rPr>
        <w:t xml:space="preserve"> </w:t>
      </w:r>
      <w:r w:rsidR="00BE3FB2">
        <w:rPr>
          <w:rFonts w:asciiTheme="majorHAnsi" w:hAnsiTheme="majorHAnsi" w:cstheme="majorHAnsi"/>
          <w:sz w:val="22"/>
          <w:szCs w:val="22"/>
        </w:rPr>
        <w:t>is going to support.</w:t>
      </w:r>
    </w:p>
    <w:p w14:paraId="338C4D40" w14:textId="1018516D" w:rsidR="00437F1D" w:rsidRDefault="00437F1D" w:rsidP="00BB1144">
      <w:pPr>
        <w:rPr>
          <w:rFonts w:asciiTheme="majorHAnsi" w:hAnsiTheme="majorHAnsi" w:cstheme="majorHAnsi"/>
          <w:sz w:val="22"/>
          <w:szCs w:val="22"/>
        </w:rPr>
      </w:pPr>
      <w:r>
        <w:rPr>
          <w:rFonts w:asciiTheme="majorHAnsi" w:hAnsiTheme="majorHAnsi" w:cstheme="majorHAnsi"/>
          <w:sz w:val="22"/>
          <w:szCs w:val="22"/>
        </w:rPr>
        <w:t>Also, included is a representative architecture of a services layers that is serving multiple front end. Mobile services rewrite project and other similar needs are catered through this approach.</w:t>
      </w:r>
    </w:p>
    <w:p w14:paraId="4C3E6F17" w14:textId="74B34EBE" w:rsidR="00430A51" w:rsidRPr="00430A51" w:rsidRDefault="00430A51" w:rsidP="00BB1144">
      <w:pPr>
        <w:rPr>
          <w:rFonts w:asciiTheme="majorHAnsi" w:hAnsiTheme="majorHAnsi" w:cstheme="majorHAnsi"/>
          <w:sz w:val="22"/>
          <w:szCs w:val="22"/>
        </w:rPr>
      </w:pPr>
      <w:r>
        <w:rPr>
          <w:rFonts w:asciiTheme="majorHAnsi" w:hAnsiTheme="majorHAnsi" w:cstheme="majorHAnsi"/>
          <w:sz w:val="22"/>
          <w:szCs w:val="22"/>
        </w:rPr>
        <w:t xml:space="preserve">Applications that use all </w:t>
      </w:r>
      <w:r w:rsidR="006E5AE8">
        <w:rPr>
          <w:rFonts w:asciiTheme="majorHAnsi" w:hAnsiTheme="majorHAnsi" w:cstheme="majorHAnsi"/>
          <w:sz w:val="22"/>
          <w:szCs w:val="22"/>
        </w:rPr>
        <w:t>or</w:t>
      </w:r>
      <w:r>
        <w:rPr>
          <w:rFonts w:asciiTheme="majorHAnsi" w:hAnsiTheme="majorHAnsi" w:cstheme="majorHAnsi"/>
          <w:sz w:val="22"/>
          <w:szCs w:val="22"/>
        </w:rPr>
        <w:t xml:space="preserve"> few of these layers can benefit from the approach recommended in the test strategy document. </w:t>
      </w:r>
    </w:p>
    <w:p w14:paraId="4C3E6F18" w14:textId="77777777" w:rsidR="003148B0" w:rsidRDefault="00430A51" w:rsidP="00A957CB">
      <w:pPr>
        <w:spacing w:after="0" w:line="240" w:lineRule="auto"/>
      </w:pPr>
      <w:r>
        <w:rPr>
          <w:noProof/>
          <w:lang w:eastAsia="en-IN"/>
        </w:rPr>
        <w:drawing>
          <wp:inline distT="0" distB="0" distL="0" distR="0" wp14:anchorId="4C3E724C" wp14:editId="4C3E724D">
            <wp:extent cx="3769969" cy="4572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9969" cy="4572000"/>
                    </a:xfrm>
                    <a:prstGeom prst="rect">
                      <a:avLst/>
                    </a:prstGeom>
                    <a:noFill/>
                  </pic:spPr>
                </pic:pic>
              </a:graphicData>
            </a:graphic>
          </wp:inline>
        </w:drawing>
      </w:r>
    </w:p>
    <w:p w14:paraId="4C3E6F19" w14:textId="77777777" w:rsidR="00BD478F" w:rsidRDefault="00BD478F" w:rsidP="00A957CB">
      <w:pPr>
        <w:spacing w:after="0" w:line="240" w:lineRule="auto"/>
      </w:pPr>
    </w:p>
    <w:p w14:paraId="4C3E6F1A" w14:textId="77777777" w:rsidR="00BD478F" w:rsidRDefault="00BD478F" w:rsidP="00A957CB">
      <w:pPr>
        <w:spacing w:after="0" w:line="240" w:lineRule="auto"/>
      </w:pPr>
    </w:p>
    <w:p w14:paraId="4C3E6F1B" w14:textId="77777777" w:rsidR="00BD478F" w:rsidRDefault="00BD478F" w:rsidP="00A957CB">
      <w:pPr>
        <w:spacing w:after="0" w:line="240" w:lineRule="auto"/>
      </w:pPr>
    </w:p>
    <w:p w14:paraId="4C3E6F1C" w14:textId="77777777" w:rsidR="00BD478F" w:rsidRDefault="00BD478F" w:rsidP="00A957CB">
      <w:pPr>
        <w:spacing w:after="0" w:line="240" w:lineRule="auto"/>
      </w:pPr>
    </w:p>
    <w:p w14:paraId="4C3E6F1D" w14:textId="77777777" w:rsidR="00BD478F" w:rsidRPr="003148B0" w:rsidRDefault="00BD478F" w:rsidP="00A957CB">
      <w:pPr>
        <w:spacing w:after="0" w:line="240" w:lineRule="auto"/>
      </w:pPr>
    </w:p>
    <w:p w14:paraId="4C3E6F1E" w14:textId="77777777" w:rsidR="0073329D" w:rsidRDefault="0073329D" w:rsidP="00BA6F32">
      <w:pPr>
        <w:pStyle w:val="Heading2"/>
      </w:pPr>
      <w:bookmarkStart w:id="482" w:name="_Toc527943095"/>
      <w:r>
        <w:t>UI</w:t>
      </w:r>
      <w:r w:rsidR="001D3AE5">
        <w:t xml:space="preserve"> Tier</w:t>
      </w:r>
      <w:bookmarkEnd w:id="482"/>
    </w:p>
    <w:p w14:paraId="4C3E6F1F" w14:textId="77777777" w:rsidR="0073329D" w:rsidRDefault="00FB2C51" w:rsidP="0073329D">
      <w:r>
        <w:t xml:space="preserve"> </w:t>
      </w:r>
      <w:r w:rsidR="0073329D">
        <w:rPr>
          <w:noProof/>
          <w:lang w:eastAsia="en-IN"/>
        </w:rPr>
        <w:drawing>
          <wp:inline distT="0" distB="0" distL="0" distR="0" wp14:anchorId="4C3E724E" wp14:editId="4C3E724F">
            <wp:extent cx="4114800" cy="296255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4800" cy="2962553"/>
                    </a:xfrm>
                    <a:prstGeom prst="rect">
                      <a:avLst/>
                    </a:prstGeom>
                    <a:noFill/>
                  </pic:spPr>
                </pic:pic>
              </a:graphicData>
            </a:graphic>
          </wp:inline>
        </w:drawing>
      </w:r>
    </w:p>
    <w:p w14:paraId="4C3E6F20" w14:textId="291DD244" w:rsidR="00BC093A" w:rsidRPr="00BC093A" w:rsidRDefault="002421CD" w:rsidP="00BC093A">
      <w:pPr>
        <w:rPr>
          <w:rFonts w:asciiTheme="majorHAnsi" w:hAnsiTheme="majorHAnsi" w:cstheme="majorHAnsi"/>
          <w:sz w:val="22"/>
          <w:szCs w:val="22"/>
        </w:rPr>
      </w:pPr>
      <w:r>
        <w:rPr>
          <w:rFonts w:asciiTheme="majorHAnsi" w:hAnsiTheme="majorHAnsi" w:cstheme="majorHAnsi"/>
          <w:sz w:val="22"/>
          <w:szCs w:val="22"/>
        </w:rPr>
        <w:t>I</w:t>
      </w:r>
      <w:r w:rsidR="00BC093A" w:rsidRPr="00BC093A">
        <w:rPr>
          <w:rFonts w:asciiTheme="majorHAnsi" w:hAnsiTheme="majorHAnsi" w:cstheme="majorHAnsi"/>
          <w:sz w:val="22"/>
          <w:szCs w:val="22"/>
        </w:rPr>
        <w:t>t is what customer views in the browser</w:t>
      </w:r>
      <w:r>
        <w:rPr>
          <w:rFonts w:asciiTheme="majorHAnsi" w:hAnsiTheme="majorHAnsi" w:cstheme="majorHAnsi"/>
          <w:sz w:val="22"/>
          <w:szCs w:val="22"/>
        </w:rPr>
        <w:t xml:space="preserve"> and t</w:t>
      </w:r>
      <w:r w:rsidRPr="00BC093A">
        <w:rPr>
          <w:rFonts w:asciiTheme="majorHAnsi" w:hAnsiTheme="majorHAnsi" w:cstheme="majorHAnsi"/>
          <w:sz w:val="22"/>
          <w:szCs w:val="22"/>
        </w:rPr>
        <w:t xml:space="preserve">here </w:t>
      </w:r>
      <w:r>
        <w:rPr>
          <w:rFonts w:asciiTheme="majorHAnsi" w:hAnsiTheme="majorHAnsi" w:cstheme="majorHAnsi"/>
          <w:sz w:val="22"/>
          <w:szCs w:val="22"/>
        </w:rPr>
        <w:t>is</w:t>
      </w:r>
      <w:r w:rsidRPr="00BC093A">
        <w:rPr>
          <w:rFonts w:asciiTheme="majorHAnsi" w:hAnsiTheme="majorHAnsi" w:cstheme="majorHAnsi"/>
          <w:sz w:val="22"/>
          <w:szCs w:val="22"/>
        </w:rPr>
        <w:t xml:space="preserve"> no business </w:t>
      </w:r>
      <w:r>
        <w:rPr>
          <w:rFonts w:asciiTheme="majorHAnsi" w:hAnsiTheme="majorHAnsi" w:cstheme="majorHAnsi"/>
          <w:sz w:val="22"/>
          <w:szCs w:val="22"/>
        </w:rPr>
        <w:t xml:space="preserve">logic in </w:t>
      </w:r>
      <w:r w:rsidRPr="00BC093A">
        <w:rPr>
          <w:rFonts w:asciiTheme="majorHAnsi" w:hAnsiTheme="majorHAnsi" w:cstheme="majorHAnsi"/>
          <w:sz w:val="22"/>
          <w:szCs w:val="22"/>
        </w:rPr>
        <w:t>U</w:t>
      </w:r>
      <w:r>
        <w:rPr>
          <w:rFonts w:asciiTheme="majorHAnsi" w:hAnsiTheme="majorHAnsi" w:cstheme="majorHAnsi"/>
          <w:sz w:val="22"/>
          <w:szCs w:val="22"/>
        </w:rPr>
        <w:t>I tier</w:t>
      </w:r>
      <w:r w:rsidR="00BC093A" w:rsidRPr="00BC093A">
        <w:rPr>
          <w:rFonts w:asciiTheme="majorHAnsi" w:hAnsiTheme="majorHAnsi" w:cstheme="majorHAnsi"/>
          <w:sz w:val="22"/>
          <w:szCs w:val="22"/>
        </w:rPr>
        <w:t xml:space="preserve">. </w:t>
      </w:r>
      <w:r>
        <w:rPr>
          <w:rFonts w:asciiTheme="majorHAnsi" w:hAnsiTheme="majorHAnsi" w:cstheme="majorHAnsi"/>
          <w:sz w:val="22"/>
          <w:szCs w:val="22"/>
        </w:rPr>
        <w:t>This layer</w:t>
      </w:r>
      <w:r w:rsidR="00BC093A" w:rsidRPr="00BC093A">
        <w:rPr>
          <w:rFonts w:asciiTheme="majorHAnsi" w:hAnsiTheme="majorHAnsi" w:cstheme="majorHAnsi"/>
          <w:sz w:val="22"/>
          <w:szCs w:val="22"/>
        </w:rPr>
        <w:t xml:space="preserve"> primarily controls how the user experiences with the application (check box, list box or test box, radio button, </w:t>
      </w:r>
      <w:r w:rsidR="008B5BBF" w:rsidRPr="00BC093A">
        <w:rPr>
          <w:rFonts w:asciiTheme="majorHAnsi" w:hAnsiTheme="majorHAnsi" w:cstheme="majorHAnsi"/>
          <w:sz w:val="22"/>
          <w:szCs w:val="22"/>
        </w:rPr>
        <w:t>colour</w:t>
      </w:r>
      <w:r w:rsidR="00BC093A" w:rsidRPr="00BC093A">
        <w:rPr>
          <w:rFonts w:asciiTheme="majorHAnsi" w:hAnsiTheme="majorHAnsi" w:cstheme="majorHAnsi"/>
          <w:sz w:val="22"/>
          <w:szCs w:val="22"/>
        </w:rPr>
        <w:t xml:space="preserve"> of page etc</w:t>
      </w:r>
      <w:r w:rsidR="008B5BBF">
        <w:rPr>
          <w:rFonts w:asciiTheme="majorHAnsi" w:hAnsiTheme="majorHAnsi" w:cstheme="majorHAnsi"/>
          <w:sz w:val="22"/>
          <w:szCs w:val="22"/>
        </w:rPr>
        <w:t>.</w:t>
      </w:r>
      <w:r w:rsidR="00BC093A" w:rsidRPr="00BC093A">
        <w:rPr>
          <w:rFonts w:asciiTheme="majorHAnsi" w:hAnsiTheme="majorHAnsi" w:cstheme="majorHAnsi"/>
          <w:sz w:val="22"/>
          <w:szCs w:val="22"/>
        </w:rPr>
        <w:t xml:space="preserve">). </w:t>
      </w:r>
    </w:p>
    <w:p w14:paraId="4C3E6F21" w14:textId="762C3B04" w:rsidR="00BC093A" w:rsidRPr="00BC093A" w:rsidRDefault="00BC093A" w:rsidP="00BC093A">
      <w:pPr>
        <w:spacing w:after="0" w:line="240" w:lineRule="auto"/>
        <w:rPr>
          <w:rFonts w:asciiTheme="majorHAnsi" w:hAnsiTheme="majorHAnsi" w:cstheme="majorHAnsi"/>
          <w:b/>
          <w:bCs/>
          <w:sz w:val="22"/>
          <w:szCs w:val="22"/>
        </w:rPr>
      </w:pPr>
      <w:r w:rsidRPr="00BC093A">
        <w:rPr>
          <w:rFonts w:asciiTheme="majorHAnsi" w:hAnsiTheme="majorHAnsi" w:cstheme="majorHAnsi"/>
          <w:b/>
          <w:bCs/>
          <w:sz w:val="22"/>
          <w:szCs w:val="22"/>
        </w:rPr>
        <w:t xml:space="preserve">UI Tier </w:t>
      </w:r>
      <w:r w:rsidR="006D396C">
        <w:rPr>
          <w:rFonts w:asciiTheme="majorHAnsi" w:hAnsiTheme="majorHAnsi" w:cstheme="majorHAnsi"/>
          <w:b/>
          <w:bCs/>
          <w:sz w:val="22"/>
          <w:szCs w:val="22"/>
        </w:rPr>
        <w:t xml:space="preserve">test </w:t>
      </w:r>
      <w:r w:rsidRPr="00BC093A">
        <w:rPr>
          <w:rFonts w:asciiTheme="majorHAnsi" w:hAnsiTheme="majorHAnsi" w:cstheme="majorHAnsi"/>
          <w:b/>
          <w:bCs/>
          <w:sz w:val="22"/>
          <w:szCs w:val="22"/>
        </w:rPr>
        <w:t>coverage</w:t>
      </w:r>
      <w:r w:rsidR="006D396C">
        <w:rPr>
          <w:rFonts w:asciiTheme="majorHAnsi" w:hAnsiTheme="majorHAnsi" w:cstheme="majorHAnsi"/>
          <w:b/>
          <w:bCs/>
          <w:sz w:val="22"/>
          <w:szCs w:val="22"/>
        </w:rPr>
        <w:t xml:space="preserve"> includes</w:t>
      </w:r>
    </w:p>
    <w:p w14:paraId="4C3E6F22" w14:textId="3DBEAD59" w:rsidR="00BC093A" w:rsidRPr="00BC093A" w:rsidRDefault="00BC093A" w:rsidP="007B35E2">
      <w:pPr>
        <w:numPr>
          <w:ilvl w:val="0"/>
          <w:numId w:val="22"/>
        </w:numPr>
        <w:spacing w:after="0" w:line="240" w:lineRule="auto"/>
        <w:contextualSpacing/>
        <w:rPr>
          <w:rFonts w:asciiTheme="majorHAnsi" w:hAnsiTheme="majorHAnsi" w:cstheme="majorHAnsi"/>
          <w:sz w:val="22"/>
          <w:szCs w:val="22"/>
        </w:rPr>
      </w:pPr>
      <w:r w:rsidRPr="00BC093A">
        <w:rPr>
          <w:rFonts w:asciiTheme="majorHAnsi" w:hAnsiTheme="majorHAnsi" w:cstheme="majorHAnsi"/>
          <w:sz w:val="22"/>
          <w:szCs w:val="22"/>
        </w:rPr>
        <w:t>UI validations against view spec</w:t>
      </w:r>
      <w:del w:id="483" w:author="Viswanath Maddali" w:date="2018-10-22T04:56:00Z">
        <w:r w:rsidR="006D396C" w:rsidDel="00A72CB0">
          <w:rPr>
            <w:rFonts w:asciiTheme="majorHAnsi" w:hAnsiTheme="majorHAnsi" w:cstheme="majorHAnsi"/>
            <w:sz w:val="22"/>
            <w:szCs w:val="22"/>
          </w:rPr>
          <w:delText xml:space="preserve"> </w:delText>
        </w:r>
        <w:r w:rsidR="006D396C" w:rsidRPr="004A7A3A" w:rsidDel="00A72CB0">
          <w:rPr>
            <w:rFonts w:asciiTheme="majorHAnsi" w:hAnsiTheme="majorHAnsi" w:cstheme="majorHAnsi"/>
            <w:sz w:val="22"/>
            <w:szCs w:val="22"/>
            <w:highlight w:val="yellow"/>
          </w:rPr>
          <w:delText>e.g.</w:delText>
        </w:r>
        <w:r w:rsidR="006D396C" w:rsidDel="00A72CB0">
          <w:rPr>
            <w:rFonts w:asciiTheme="majorHAnsi" w:hAnsiTheme="majorHAnsi" w:cstheme="majorHAnsi"/>
            <w:sz w:val="22"/>
            <w:szCs w:val="22"/>
          </w:rPr>
          <w:delText xml:space="preserve"> </w:delText>
        </w:r>
      </w:del>
    </w:p>
    <w:p w14:paraId="4C3E6F23" w14:textId="44CB0678" w:rsidR="007F34A4" w:rsidRPr="007F34A4" w:rsidRDefault="007F34A4" w:rsidP="007B35E2">
      <w:pPr>
        <w:numPr>
          <w:ilvl w:val="0"/>
          <w:numId w:val="22"/>
        </w:numPr>
        <w:spacing w:after="160" w:line="252" w:lineRule="auto"/>
        <w:contextualSpacing/>
        <w:rPr>
          <w:rFonts w:asciiTheme="majorHAnsi" w:hAnsiTheme="majorHAnsi" w:cstheme="majorHAnsi"/>
          <w:sz w:val="22"/>
          <w:szCs w:val="22"/>
        </w:rPr>
      </w:pPr>
      <w:r w:rsidRPr="47722EE9">
        <w:rPr>
          <w:rFonts w:ascii="Segoe UI" w:eastAsia="Segoe UI" w:hAnsi="Segoe UI" w:cs="Segoe UI"/>
          <w:lang w:val="en-US" w:eastAsia="ko-KR"/>
        </w:rPr>
        <w:t>UI validation rules</w:t>
      </w:r>
      <w:del w:id="484" w:author="Viswanath Maddali" w:date="2018-10-22T04:56:00Z">
        <w:r w:rsidR="006D396C" w:rsidDel="00A72CB0">
          <w:rPr>
            <w:rFonts w:ascii="Segoe UI" w:eastAsia="Segoe UI" w:hAnsi="Segoe UI" w:cs="Segoe UI"/>
            <w:lang w:val="en-US" w:eastAsia="ko-KR"/>
          </w:rPr>
          <w:delText xml:space="preserve"> </w:delText>
        </w:r>
        <w:r w:rsidR="006D396C" w:rsidRPr="004A7A3A" w:rsidDel="00A72CB0">
          <w:rPr>
            <w:rFonts w:ascii="Segoe UI" w:eastAsia="Segoe UI" w:hAnsi="Segoe UI" w:cs="Segoe UI"/>
            <w:highlight w:val="yellow"/>
            <w:lang w:val="en-US" w:eastAsia="ko-KR"/>
          </w:rPr>
          <w:delText>e.g.</w:delText>
        </w:r>
      </w:del>
    </w:p>
    <w:p w14:paraId="4C3E6F24" w14:textId="63AB4A83" w:rsidR="007F34A4" w:rsidRPr="007F34A4" w:rsidRDefault="007F34A4" w:rsidP="007B35E2">
      <w:pPr>
        <w:numPr>
          <w:ilvl w:val="0"/>
          <w:numId w:val="22"/>
        </w:numPr>
        <w:spacing w:after="160" w:line="252" w:lineRule="auto"/>
        <w:contextualSpacing/>
        <w:rPr>
          <w:rFonts w:asciiTheme="majorHAnsi" w:hAnsiTheme="majorHAnsi" w:cstheme="majorHAnsi"/>
          <w:sz w:val="22"/>
          <w:szCs w:val="22"/>
        </w:rPr>
      </w:pPr>
      <w:r w:rsidRPr="47722EE9">
        <w:rPr>
          <w:rFonts w:ascii="Segoe UI" w:eastAsia="Segoe UI" w:hAnsi="Segoe UI" w:cs="Segoe UI"/>
          <w:lang w:val="en-US" w:eastAsia="ko-KR"/>
        </w:rPr>
        <w:t>Field level validations</w:t>
      </w:r>
      <w:del w:id="485" w:author="Viswanath Maddali" w:date="2018-10-22T04:56:00Z">
        <w:r w:rsidR="006D396C" w:rsidDel="00A72CB0">
          <w:rPr>
            <w:rFonts w:ascii="Segoe UI" w:eastAsia="Segoe UI" w:hAnsi="Segoe UI" w:cs="Segoe UI"/>
            <w:lang w:val="en-US" w:eastAsia="ko-KR"/>
          </w:rPr>
          <w:delText xml:space="preserve"> </w:delText>
        </w:r>
        <w:r w:rsidR="006D396C" w:rsidRPr="004A7A3A" w:rsidDel="00A72CB0">
          <w:rPr>
            <w:rFonts w:ascii="Segoe UI" w:eastAsia="Segoe UI" w:hAnsi="Segoe UI" w:cs="Segoe UI"/>
            <w:highlight w:val="yellow"/>
            <w:lang w:val="en-US" w:eastAsia="ko-KR"/>
          </w:rPr>
          <w:delText>e.g.</w:delText>
        </w:r>
      </w:del>
    </w:p>
    <w:p w14:paraId="4C3E6F25" w14:textId="6174AAD8" w:rsidR="00BC093A" w:rsidRPr="00BC093A" w:rsidRDefault="00BC093A" w:rsidP="007B35E2">
      <w:pPr>
        <w:numPr>
          <w:ilvl w:val="0"/>
          <w:numId w:val="22"/>
        </w:numPr>
        <w:spacing w:after="160" w:line="252" w:lineRule="auto"/>
        <w:contextualSpacing/>
        <w:rPr>
          <w:rFonts w:asciiTheme="majorHAnsi" w:hAnsiTheme="majorHAnsi" w:cstheme="majorHAnsi"/>
          <w:sz w:val="22"/>
          <w:szCs w:val="22"/>
        </w:rPr>
      </w:pPr>
      <w:r w:rsidRPr="00BC093A">
        <w:rPr>
          <w:rFonts w:asciiTheme="majorHAnsi" w:hAnsiTheme="majorHAnsi" w:cstheme="majorHAnsi"/>
          <w:sz w:val="22"/>
          <w:szCs w:val="22"/>
        </w:rPr>
        <w:t xml:space="preserve">UI </w:t>
      </w:r>
      <w:r w:rsidR="006D396C">
        <w:rPr>
          <w:rFonts w:asciiTheme="majorHAnsi" w:hAnsiTheme="majorHAnsi" w:cstheme="majorHAnsi"/>
          <w:sz w:val="22"/>
          <w:szCs w:val="22"/>
        </w:rPr>
        <w:t>w</w:t>
      </w:r>
      <w:r w:rsidRPr="00BC093A">
        <w:rPr>
          <w:rFonts w:asciiTheme="majorHAnsi" w:hAnsiTheme="majorHAnsi" w:cstheme="majorHAnsi"/>
          <w:sz w:val="22"/>
          <w:szCs w:val="22"/>
        </w:rPr>
        <w:t>orkflow</w:t>
      </w:r>
      <w:r w:rsidR="006D396C">
        <w:rPr>
          <w:rFonts w:asciiTheme="majorHAnsi" w:hAnsiTheme="majorHAnsi" w:cstheme="majorHAnsi"/>
          <w:sz w:val="22"/>
          <w:szCs w:val="22"/>
        </w:rPr>
        <w:t>s and role based access</w:t>
      </w:r>
      <w:del w:id="486" w:author="Viswanath Maddali" w:date="2018-10-22T04:56:00Z">
        <w:r w:rsidR="006D396C" w:rsidDel="00A72CB0">
          <w:rPr>
            <w:rFonts w:asciiTheme="majorHAnsi" w:hAnsiTheme="majorHAnsi" w:cstheme="majorHAnsi"/>
            <w:sz w:val="22"/>
            <w:szCs w:val="22"/>
          </w:rPr>
          <w:delText xml:space="preserve"> </w:delText>
        </w:r>
        <w:r w:rsidR="006D396C" w:rsidRPr="004A7A3A" w:rsidDel="00A72CB0">
          <w:rPr>
            <w:rFonts w:asciiTheme="majorHAnsi" w:hAnsiTheme="majorHAnsi" w:cstheme="majorHAnsi"/>
            <w:sz w:val="22"/>
            <w:szCs w:val="22"/>
            <w:highlight w:val="yellow"/>
          </w:rPr>
          <w:delText>e.g.</w:delText>
        </w:r>
      </w:del>
    </w:p>
    <w:p w14:paraId="4C3E6F27" w14:textId="795C7A6A" w:rsidR="007F34A4" w:rsidRPr="007F34A4" w:rsidRDefault="00BC093A" w:rsidP="007B35E2">
      <w:pPr>
        <w:numPr>
          <w:ilvl w:val="0"/>
          <w:numId w:val="22"/>
        </w:numPr>
        <w:spacing w:before="120" w:after="160" w:line="252" w:lineRule="auto"/>
        <w:contextualSpacing/>
        <w:rPr>
          <w:rFonts w:asciiTheme="majorHAnsi" w:hAnsiTheme="majorHAnsi" w:cstheme="majorHAnsi"/>
          <w:sz w:val="22"/>
          <w:szCs w:val="22"/>
        </w:rPr>
      </w:pPr>
      <w:r w:rsidRPr="00BC093A">
        <w:rPr>
          <w:rFonts w:asciiTheme="majorHAnsi" w:hAnsiTheme="majorHAnsi" w:cstheme="majorHAnsi"/>
          <w:sz w:val="22"/>
          <w:szCs w:val="22"/>
        </w:rPr>
        <w:t>Responsive design</w:t>
      </w:r>
      <w:del w:id="487" w:author="Viswanath Maddali" w:date="2018-10-22T04:56:00Z">
        <w:r w:rsidR="006D396C" w:rsidDel="00A72CB0">
          <w:rPr>
            <w:rFonts w:asciiTheme="majorHAnsi" w:hAnsiTheme="majorHAnsi" w:cstheme="majorHAnsi"/>
            <w:sz w:val="22"/>
            <w:szCs w:val="22"/>
          </w:rPr>
          <w:delText xml:space="preserve"> </w:delText>
        </w:r>
        <w:r w:rsidR="006D396C" w:rsidRPr="004A7A3A" w:rsidDel="00A72CB0">
          <w:rPr>
            <w:rFonts w:asciiTheme="majorHAnsi" w:hAnsiTheme="majorHAnsi" w:cstheme="majorHAnsi"/>
            <w:sz w:val="22"/>
            <w:szCs w:val="22"/>
            <w:highlight w:val="yellow"/>
          </w:rPr>
          <w:delText>e.g</w:delText>
        </w:r>
        <w:r w:rsidR="006D396C" w:rsidDel="00A72CB0">
          <w:rPr>
            <w:rFonts w:asciiTheme="majorHAnsi" w:hAnsiTheme="majorHAnsi" w:cstheme="majorHAnsi"/>
            <w:sz w:val="22"/>
            <w:szCs w:val="22"/>
          </w:rPr>
          <w:delText>.</w:delText>
        </w:r>
      </w:del>
    </w:p>
    <w:p w14:paraId="4C3E6F29" w14:textId="77777777" w:rsidR="00994E92" w:rsidRDefault="00994E92" w:rsidP="00994E92">
      <w:pPr>
        <w:spacing w:before="120" w:after="0" w:line="240" w:lineRule="auto"/>
        <w:rPr>
          <w:rFonts w:asciiTheme="majorHAnsi" w:hAnsiTheme="majorHAnsi" w:cstheme="majorHAnsi"/>
          <w:b/>
          <w:bCs/>
          <w:sz w:val="22"/>
          <w:szCs w:val="22"/>
        </w:rPr>
      </w:pPr>
    </w:p>
    <w:p w14:paraId="4C3E6F2A" w14:textId="77777777" w:rsidR="00994E92" w:rsidRPr="00994E92" w:rsidRDefault="00994E92" w:rsidP="00994E92">
      <w:pPr>
        <w:spacing w:before="120" w:after="0" w:line="240" w:lineRule="auto"/>
        <w:rPr>
          <w:rFonts w:asciiTheme="majorHAnsi" w:hAnsiTheme="majorHAnsi" w:cstheme="majorHAnsi"/>
          <w:sz w:val="22"/>
          <w:szCs w:val="22"/>
        </w:rPr>
      </w:pPr>
      <w:r w:rsidRPr="00994E92">
        <w:rPr>
          <w:rFonts w:asciiTheme="majorHAnsi" w:hAnsiTheme="majorHAnsi" w:cstheme="majorHAnsi"/>
          <w:b/>
          <w:bCs/>
          <w:sz w:val="22"/>
          <w:szCs w:val="22"/>
        </w:rPr>
        <w:t>Responsive UI testing:</w:t>
      </w:r>
      <w:r w:rsidRPr="00994E92">
        <w:rPr>
          <w:rFonts w:asciiTheme="majorHAnsi" w:hAnsiTheme="majorHAnsi" w:cstheme="majorHAnsi"/>
          <w:sz w:val="22"/>
          <w:szCs w:val="22"/>
        </w:rPr>
        <w:t xml:space="preserve"> </w:t>
      </w:r>
    </w:p>
    <w:p w14:paraId="4C3E6F2B" w14:textId="7FA13F5A" w:rsidR="00994E92" w:rsidRPr="00994E92" w:rsidRDefault="00994E92" w:rsidP="00994E92">
      <w:pPr>
        <w:spacing w:after="120" w:line="240" w:lineRule="auto"/>
        <w:rPr>
          <w:rFonts w:asciiTheme="majorHAnsi" w:hAnsiTheme="majorHAnsi" w:cstheme="majorHAnsi"/>
          <w:sz w:val="22"/>
          <w:szCs w:val="22"/>
        </w:rPr>
      </w:pPr>
      <w:r w:rsidRPr="00994E92">
        <w:rPr>
          <w:rFonts w:asciiTheme="majorHAnsi" w:hAnsiTheme="majorHAnsi" w:cstheme="majorHAnsi"/>
          <w:sz w:val="22"/>
          <w:szCs w:val="22"/>
        </w:rPr>
        <w:t>Testing team will use Chrome with Dimensions extension as the pri</w:t>
      </w:r>
      <w:r>
        <w:rPr>
          <w:rFonts w:asciiTheme="majorHAnsi" w:hAnsiTheme="majorHAnsi" w:cstheme="majorHAnsi"/>
          <w:sz w:val="22"/>
          <w:szCs w:val="22"/>
        </w:rPr>
        <w:t xml:space="preserve">mary tool to </w:t>
      </w:r>
      <w:r w:rsidR="00C2543D">
        <w:rPr>
          <w:rFonts w:asciiTheme="majorHAnsi" w:hAnsiTheme="majorHAnsi" w:cstheme="majorHAnsi"/>
          <w:sz w:val="22"/>
          <w:szCs w:val="22"/>
        </w:rPr>
        <w:t>test</w:t>
      </w:r>
      <w:r>
        <w:rPr>
          <w:rFonts w:asciiTheme="majorHAnsi" w:hAnsiTheme="majorHAnsi" w:cstheme="majorHAnsi"/>
          <w:sz w:val="22"/>
          <w:szCs w:val="22"/>
        </w:rPr>
        <w:t xml:space="preserve"> the multi</w:t>
      </w:r>
      <w:r w:rsidR="00C2543D">
        <w:rPr>
          <w:rFonts w:asciiTheme="majorHAnsi" w:hAnsiTheme="majorHAnsi" w:cstheme="majorHAnsi"/>
          <w:sz w:val="22"/>
          <w:szCs w:val="22"/>
        </w:rPr>
        <w:t xml:space="preserve">ple form </w:t>
      </w:r>
      <w:r w:rsidRPr="00994E92">
        <w:rPr>
          <w:rFonts w:asciiTheme="majorHAnsi" w:hAnsiTheme="majorHAnsi" w:cstheme="majorHAnsi"/>
          <w:sz w:val="22"/>
          <w:szCs w:val="22"/>
        </w:rPr>
        <w:t>factors of the application. A subset of test cases will be executed on actual desktops / tablets / Mobile prior to completion of the Release.</w:t>
      </w:r>
    </w:p>
    <w:p w14:paraId="4C3E6F2C" w14:textId="74B92FE3" w:rsidR="00994E92" w:rsidRPr="00994E92" w:rsidRDefault="00994E92" w:rsidP="00994E92">
      <w:pPr>
        <w:spacing w:after="120" w:line="240" w:lineRule="auto"/>
        <w:rPr>
          <w:rFonts w:asciiTheme="majorHAnsi" w:hAnsiTheme="majorHAnsi" w:cstheme="majorHAnsi"/>
          <w:sz w:val="22"/>
          <w:szCs w:val="22"/>
        </w:rPr>
      </w:pPr>
      <w:r w:rsidRPr="00994E92">
        <w:rPr>
          <w:rFonts w:asciiTheme="majorHAnsi" w:hAnsiTheme="majorHAnsi" w:cstheme="majorHAnsi"/>
          <w:sz w:val="22"/>
          <w:szCs w:val="22"/>
        </w:rPr>
        <w:t>Functionality will b</w:t>
      </w:r>
      <w:r>
        <w:rPr>
          <w:rFonts w:asciiTheme="majorHAnsi" w:hAnsiTheme="majorHAnsi" w:cstheme="majorHAnsi"/>
          <w:sz w:val="22"/>
          <w:szCs w:val="22"/>
        </w:rPr>
        <w:t>e tested across these form-</w:t>
      </w:r>
      <w:r w:rsidRPr="00994E92">
        <w:rPr>
          <w:rFonts w:asciiTheme="majorHAnsi" w:hAnsiTheme="majorHAnsi" w:cstheme="majorHAnsi"/>
          <w:sz w:val="22"/>
          <w:szCs w:val="22"/>
        </w:rPr>
        <w:t xml:space="preserve">factors using the automated scripts </w:t>
      </w:r>
      <w:r w:rsidR="00C2543D">
        <w:rPr>
          <w:rFonts w:asciiTheme="majorHAnsi" w:hAnsiTheme="majorHAnsi" w:cstheme="majorHAnsi"/>
          <w:sz w:val="22"/>
          <w:szCs w:val="22"/>
        </w:rPr>
        <w:t xml:space="preserve">that </w:t>
      </w:r>
      <w:r w:rsidRPr="00994E92">
        <w:rPr>
          <w:rFonts w:asciiTheme="majorHAnsi" w:hAnsiTheme="majorHAnsi" w:cstheme="majorHAnsi"/>
          <w:sz w:val="22"/>
          <w:szCs w:val="22"/>
        </w:rPr>
        <w:t>execute tests on various sizes of browser</w:t>
      </w:r>
      <w:r w:rsidR="00C2543D">
        <w:rPr>
          <w:rFonts w:asciiTheme="majorHAnsi" w:hAnsiTheme="majorHAnsi" w:cstheme="majorHAnsi"/>
          <w:sz w:val="22"/>
          <w:szCs w:val="22"/>
        </w:rPr>
        <w:t xml:space="preserve"> through </w:t>
      </w:r>
      <w:r w:rsidR="00C2543D" w:rsidRPr="00994E92">
        <w:rPr>
          <w:rFonts w:asciiTheme="majorHAnsi" w:hAnsiTheme="majorHAnsi" w:cstheme="majorHAnsi"/>
          <w:sz w:val="22"/>
          <w:szCs w:val="22"/>
        </w:rPr>
        <w:t>resizing the browser window</w:t>
      </w:r>
      <w:r w:rsidR="00C2543D">
        <w:rPr>
          <w:rFonts w:asciiTheme="majorHAnsi" w:hAnsiTheme="majorHAnsi" w:cstheme="majorHAnsi"/>
          <w:sz w:val="22"/>
          <w:szCs w:val="22"/>
        </w:rPr>
        <w:t>.</w:t>
      </w:r>
    </w:p>
    <w:p w14:paraId="4C3E6F2D" w14:textId="77777777" w:rsidR="00994E92" w:rsidRPr="00994E92" w:rsidRDefault="00994E92" w:rsidP="00994E92">
      <w:pPr>
        <w:spacing w:after="0" w:line="240" w:lineRule="auto"/>
        <w:rPr>
          <w:rFonts w:asciiTheme="majorHAnsi" w:hAnsiTheme="majorHAnsi" w:cstheme="majorHAnsi"/>
          <w:sz w:val="22"/>
          <w:szCs w:val="22"/>
        </w:rPr>
      </w:pPr>
      <w:r w:rsidRPr="00994E92">
        <w:rPr>
          <w:rFonts w:asciiTheme="majorHAnsi" w:hAnsiTheme="majorHAnsi" w:cstheme="majorHAnsi"/>
          <w:sz w:val="22"/>
          <w:szCs w:val="22"/>
        </w:rPr>
        <w:t>The three view ports that are planned for testing are:</w:t>
      </w:r>
    </w:p>
    <w:p w14:paraId="4C3E6F2E" w14:textId="77777777" w:rsidR="00994E92" w:rsidRPr="00C358F0" w:rsidRDefault="00994E92" w:rsidP="007B35E2">
      <w:pPr>
        <w:numPr>
          <w:ilvl w:val="0"/>
          <w:numId w:val="22"/>
        </w:numPr>
        <w:spacing w:after="0" w:line="240" w:lineRule="auto"/>
        <w:contextualSpacing/>
        <w:rPr>
          <w:rFonts w:asciiTheme="majorHAnsi" w:hAnsiTheme="majorHAnsi" w:cstheme="majorHAnsi"/>
          <w:sz w:val="22"/>
          <w:szCs w:val="22"/>
          <w:rPrChange w:id="488" w:author="Viswanath Maddali" w:date="2018-10-22T04:56:00Z">
            <w:rPr>
              <w:rFonts w:asciiTheme="majorHAnsi" w:hAnsiTheme="majorHAnsi" w:cstheme="majorHAnsi"/>
              <w:sz w:val="22"/>
              <w:szCs w:val="22"/>
              <w:highlight w:val="yellow"/>
            </w:rPr>
          </w:rPrChange>
        </w:rPr>
      </w:pPr>
      <w:r w:rsidRPr="00C358F0">
        <w:rPr>
          <w:rFonts w:asciiTheme="majorHAnsi" w:hAnsiTheme="majorHAnsi" w:cstheme="majorHAnsi"/>
          <w:sz w:val="22"/>
          <w:szCs w:val="22"/>
          <w:rPrChange w:id="489" w:author="Viswanath Maddali" w:date="2018-10-22T04:56:00Z">
            <w:rPr>
              <w:rFonts w:asciiTheme="majorHAnsi" w:hAnsiTheme="majorHAnsi" w:cstheme="majorHAnsi"/>
              <w:sz w:val="22"/>
              <w:szCs w:val="22"/>
              <w:highlight w:val="yellow"/>
            </w:rPr>
          </w:rPrChange>
        </w:rPr>
        <w:t>Desktop (960)</w:t>
      </w:r>
    </w:p>
    <w:p w14:paraId="4C3E6F2F" w14:textId="77777777" w:rsidR="00994E92" w:rsidRPr="00C358F0" w:rsidRDefault="00994E92" w:rsidP="007B35E2">
      <w:pPr>
        <w:numPr>
          <w:ilvl w:val="0"/>
          <w:numId w:val="22"/>
        </w:numPr>
        <w:spacing w:after="0" w:line="240" w:lineRule="auto"/>
        <w:contextualSpacing/>
        <w:rPr>
          <w:rFonts w:asciiTheme="majorHAnsi" w:hAnsiTheme="majorHAnsi" w:cstheme="majorHAnsi"/>
          <w:sz w:val="22"/>
          <w:szCs w:val="22"/>
          <w:rPrChange w:id="490" w:author="Viswanath Maddali" w:date="2018-10-22T04:56:00Z">
            <w:rPr>
              <w:rFonts w:asciiTheme="majorHAnsi" w:hAnsiTheme="majorHAnsi" w:cstheme="majorHAnsi"/>
              <w:sz w:val="22"/>
              <w:szCs w:val="22"/>
              <w:highlight w:val="yellow"/>
            </w:rPr>
          </w:rPrChange>
        </w:rPr>
      </w:pPr>
      <w:r w:rsidRPr="00C358F0">
        <w:rPr>
          <w:rFonts w:asciiTheme="majorHAnsi" w:hAnsiTheme="majorHAnsi" w:cstheme="majorHAnsi"/>
          <w:sz w:val="22"/>
          <w:szCs w:val="22"/>
          <w:rPrChange w:id="491" w:author="Viswanath Maddali" w:date="2018-10-22T04:56:00Z">
            <w:rPr>
              <w:rFonts w:asciiTheme="majorHAnsi" w:hAnsiTheme="majorHAnsi" w:cstheme="majorHAnsi"/>
              <w:sz w:val="22"/>
              <w:szCs w:val="22"/>
              <w:highlight w:val="yellow"/>
            </w:rPr>
          </w:rPrChange>
        </w:rPr>
        <w:t>Tablet (768)</w:t>
      </w:r>
    </w:p>
    <w:p w14:paraId="4C3E6F30" w14:textId="77777777" w:rsidR="00994E92" w:rsidRPr="00C358F0" w:rsidRDefault="00994E92" w:rsidP="007B35E2">
      <w:pPr>
        <w:numPr>
          <w:ilvl w:val="0"/>
          <w:numId w:val="22"/>
        </w:numPr>
        <w:spacing w:after="0" w:line="240" w:lineRule="auto"/>
        <w:contextualSpacing/>
        <w:rPr>
          <w:rFonts w:asciiTheme="majorHAnsi" w:hAnsiTheme="majorHAnsi" w:cstheme="majorHAnsi"/>
          <w:sz w:val="22"/>
          <w:szCs w:val="22"/>
          <w:rPrChange w:id="492" w:author="Viswanath Maddali" w:date="2018-10-22T04:56:00Z">
            <w:rPr>
              <w:rFonts w:asciiTheme="majorHAnsi" w:hAnsiTheme="majorHAnsi" w:cstheme="majorHAnsi"/>
              <w:sz w:val="22"/>
              <w:szCs w:val="22"/>
            </w:rPr>
          </w:rPrChange>
        </w:rPr>
      </w:pPr>
      <w:r w:rsidRPr="00C358F0">
        <w:rPr>
          <w:rFonts w:asciiTheme="majorHAnsi" w:hAnsiTheme="majorHAnsi" w:cstheme="majorHAnsi"/>
          <w:sz w:val="22"/>
          <w:szCs w:val="22"/>
          <w:rPrChange w:id="493" w:author="Viswanath Maddali" w:date="2018-10-22T04:56:00Z">
            <w:rPr>
              <w:rFonts w:asciiTheme="majorHAnsi" w:hAnsiTheme="majorHAnsi" w:cstheme="majorHAnsi"/>
              <w:sz w:val="22"/>
              <w:szCs w:val="22"/>
              <w:highlight w:val="yellow"/>
            </w:rPr>
          </w:rPrChange>
        </w:rPr>
        <w:t>Mobile (480)</w:t>
      </w:r>
    </w:p>
    <w:p w14:paraId="4C3E6F31" w14:textId="77777777" w:rsidR="00994E92" w:rsidRDefault="00994E92" w:rsidP="00994E92">
      <w:pPr>
        <w:spacing w:after="0" w:line="240" w:lineRule="auto"/>
        <w:rPr>
          <w:rFonts w:asciiTheme="majorHAnsi" w:hAnsiTheme="majorHAnsi" w:cstheme="majorHAnsi"/>
          <w:b/>
          <w:bCs/>
          <w:sz w:val="22"/>
          <w:szCs w:val="22"/>
        </w:rPr>
      </w:pPr>
    </w:p>
    <w:p w14:paraId="4C3E6F32" w14:textId="77777777" w:rsidR="00994E92" w:rsidRPr="00994E92" w:rsidRDefault="00994E92" w:rsidP="00994E92">
      <w:pPr>
        <w:spacing w:after="0" w:line="240" w:lineRule="auto"/>
        <w:rPr>
          <w:rFonts w:asciiTheme="majorHAnsi" w:hAnsiTheme="majorHAnsi" w:cstheme="majorHAnsi"/>
          <w:b/>
          <w:bCs/>
          <w:sz w:val="22"/>
          <w:szCs w:val="22"/>
        </w:rPr>
      </w:pPr>
      <w:r w:rsidRPr="00994E92">
        <w:rPr>
          <w:rFonts w:asciiTheme="majorHAnsi" w:hAnsiTheme="majorHAnsi" w:cstheme="majorHAnsi"/>
          <w:b/>
          <w:bCs/>
          <w:sz w:val="22"/>
          <w:szCs w:val="22"/>
        </w:rPr>
        <w:t>Cross Browsers Testing:</w:t>
      </w:r>
    </w:p>
    <w:p w14:paraId="4C3E6F33" w14:textId="1240E95D" w:rsidR="00994E92" w:rsidRDefault="00BA578B" w:rsidP="00994E92">
      <w:pPr>
        <w:spacing w:afterLines="120" w:after="288" w:line="240" w:lineRule="auto"/>
        <w:rPr>
          <w:rFonts w:asciiTheme="majorHAnsi" w:hAnsiTheme="majorHAnsi" w:cstheme="majorHAnsi"/>
          <w:sz w:val="22"/>
          <w:szCs w:val="22"/>
        </w:rPr>
      </w:pPr>
      <w:r>
        <w:rPr>
          <w:rFonts w:asciiTheme="majorHAnsi" w:hAnsiTheme="majorHAnsi" w:cstheme="majorHAnsi"/>
          <w:sz w:val="22"/>
          <w:szCs w:val="22"/>
        </w:rPr>
        <w:lastRenderedPageBreak/>
        <w:t>A certain percentage of t</w:t>
      </w:r>
      <w:r w:rsidR="00994E92" w:rsidRPr="00994E92">
        <w:rPr>
          <w:rFonts w:asciiTheme="majorHAnsi" w:hAnsiTheme="majorHAnsi" w:cstheme="majorHAnsi"/>
          <w:sz w:val="22"/>
          <w:szCs w:val="22"/>
        </w:rPr>
        <w:t xml:space="preserve">est cases </w:t>
      </w:r>
      <w:r>
        <w:rPr>
          <w:rFonts w:asciiTheme="majorHAnsi" w:hAnsiTheme="majorHAnsi" w:cstheme="majorHAnsi"/>
          <w:sz w:val="22"/>
          <w:szCs w:val="22"/>
        </w:rPr>
        <w:t>(% of test suite) are</w:t>
      </w:r>
      <w:r w:rsidR="00994E92" w:rsidRPr="00994E92">
        <w:rPr>
          <w:rFonts w:asciiTheme="majorHAnsi" w:hAnsiTheme="majorHAnsi" w:cstheme="majorHAnsi"/>
          <w:sz w:val="22"/>
          <w:szCs w:val="22"/>
        </w:rPr>
        <w:t xml:space="preserve"> distributed across the browsers with Internet explorer </w:t>
      </w:r>
      <w:r>
        <w:rPr>
          <w:rFonts w:asciiTheme="majorHAnsi" w:hAnsiTheme="majorHAnsi" w:cstheme="majorHAnsi"/>
          <w:sz w:val="22"/>
          <w:szCs w:val="22"/>
        </w:rPr>
        <w:t>and Edge given the higher</w:t>
      </w:r>
      <w:r w:rsidR="00994E92" w:rsidRPr="00994E92">
        <w:rPr>
          <w:rFonts w:asciiTheme="majorHAnsi" w:hAnsiTheme="majorHAnsi" w:cstheme="majorHAnsi"/>
          <w:sz w:val="22"/>
          <w:szCs w:val="22"/>
        </w:rPr>
        <w:t xml:space="preserve"> priority. The priority will be reviewed based on the usage metrics from </w:t>
      </w:r>
      <w:r>
        <w:rPr>
          <w:rFonts w:asciiTheme="majorHAnsi" w:hAnsiTheme="majorHAnsi" w:cstheme="majorHAnsi"/>
          <w:sz w:val="22"/>
          <w:szCs w:val="22"/>
        </w:rPr>
        <w:t xml:space="preserve">the </w:t>
      </w:r>
      <w:r w:rsidR="001A40E0">
        <w:rPr>
          <w:rFonts w:asciiTheme="majorHAnsi" w:hAnsiTheme="majorHAnsi" w:cstheme="majorHAnsi"/>
          <w:sz w:val="22"/>
          <w:szCs w:val="22"/>
        </w:rPr>
        <w:t>Adobe analytics</w:t>
      </w:r>
      <w:r w:rsidR="00994E92" w:rsidRPr="00994E92">
        <w:rPr>
          <w:rFonts w:asciiTheme="majorHAnsi" w:hAnsiTheme="majorHAnsi" w:cstheme="majorHAnsi"/>
          <w:sz w:val="22"/>
          <w:szCs w:val="22"/>
        </w:rPr>
        <w:t xml:space="preserve"> team. </w:t>
      </w:r>
    </w:p>
    <w:p w14:paraId="5F455F30" w14:textId="7A2DEB22" w:rsidR="001A40E0" w:rsidRPr="00994E92" w:rsidRDefault="001A40E0" w:rsidP="00994E92">
      <w:pPr>
        <w:spacing w:afterLines="120" w:after="288" w:line="240" w:lineRule="auto"/>
        <w:rPr>
          <w:rFonts w:asciiTheme="majorHAnsi" w:hAnsiTheme="majorHAnsi" w:cstheme="majorHAnsi"/>
          <w:sz w:val="22"/>
          <w:szCs w:val="22"/>
        </w:rPr>
      </w:pPr>
      <w:r w:rsidRPr="00C358F0">
        <w:rPr>
          <w:rFonts w:asciiTheme="majorHAnsi" w:hAnsiTheme="majorHAnsi" w:cstheme="majorHAnsi"/>
          <w:sz w:val="22"/>
          <w:szCs w:val="22"/>
          <w:rPrChange w:id="494" w:author="Viswanath Maddali" w:date="2018-10-22T04:57:00Z">
            <w:rPr>
              <w:rFonts w:asciiTheme="majorHAnsi" w:hAnsiTheme="majorHAnsi" w:cstheme="majorHAnsi"/>
              <w:sz w:val="22"/>
              <w:szCs w:val="22"/>
              <w:highlight w:val="yellow"/>
            </w:rPr>
          </w:rPrChange>
        </w:rPr>
        <w:t>Browsers included - IE, EDGE and Chrome</w:t>
      </w:r>
    </w:p>
    <w:p w14:paraId="4C3E6F34" w14:textId="50BBCD5C" w:rsidR="00DF67F6" w:rsidRDefault="00BC093A" w:rsidP="00994E92">
      <w:pPr>
        <w:spacing w:afterLines="120" w:after="288"/>
        <w:rPr>
          <w:ins w:id="495" w:author="Viswanath Maddali" w:date="2018-10-22T05:05:00Z"/>
          <w:rFonts w:asciiTheme="majorHAnsi" w:hAnsiTheme="majorHAnsi" w:cstheme="majorHAnsi"/>
          <w:sz w:val="22"/>
          <w:szCs w:val="22"/>
        </w:rPr>
      </w:pPr>
      <w:r w:rsidRPr="00BC093A">
        <w:rPr>
          <w:rFonts w:asciiTheme="majorHAnsi" w:hAnsiTheme="majorHAnsi" w:cstheme="majorHAnsi"/>
          <w:b/>
          <w:bCs/>
          <w:sz w:val="22"/>
          <w:szCs w:val="22"/>
        </w:rPr>
        <w:t>Tool</w:t>
      </w:r>
      <w:r w:rsidRPr="00BC093A">
        <w:rPr>
          <w:rFonts w:asciiTheme="majorHAnsi" w:hAnsiTheme="majorHAnsi" w:cstheme="majorHAnsi"/>
          <w:sz w:val="22"/>
          <w:szCs w:val="22"/>
        </w:rPr>
        <w:t>: Primary tool used will be ETF for testing</w:t>
      </w:r>
    </w:p>
    <w:p w14:paraId="4FC2112C" w14:textId="77B867E1" w:rsidR="002558AE" w:rsidRPr="002558AE" w:rsidRDefault="002558AE" w:rsidP="00994E92">
      <w:pPr>
        <w:spacing w:afterLines="120" w:after="288"/>
        <w:rPr>
          <w:ins w:id="496" w:author="Viswanath Maddali" w:date="2018-10-22T05:05:00Z"/>
          <w:rFonts w:asciiTheme="majorHAnsi" w:hAnsiTheme="majorHAnsi" w:cstheme="majorHAnsi"/>
          <w:b/>
          <w:sz w:val="22"/>
          <w:szCs w:val="22"/>
          <w:rPrChange w:id="497" w:author="Viswanath Maddali" w:date="2018-10-22T05:05:00Z">
            <w:rPr>
              <w:ins w:id="498" w:author="Viswanath Maddali" w:date="2018-10-22T05:05:00Z"/>
              <w:rFonts w:asciiTheme="majorHAnsi" w:hAnsiTheme="majorHAnsi" w:cstheme="majorHAnsi"/>
              <w:sz w:val="22"/>
              <w:szCs w:val="22"/>
            </w:rPr>
          </w:rPrChange>
        </w:rPr>
      </w:pPr>
      <w:ins w:id="499" w:author="Viswanath Maddali" w:date="2018-10-22T05:05:00Z">
        <w:r w:rsidRPr="002558AE">
          <w:rPr>
            <w:rFonts w:asciiTheme="majorHAnsi" w:hAnsiTheme="majorHAnsi" w:cstheme="majorHAnsi"/>
            <w:b/>
            <w:sz w:val="22"/>
            <w:szCs w:val="22"/>
            <w:rPrChange w:id="500" w:author="Viswanath Maddali" w:date="2018-10-22T05:05:00Z">
              <w:rPr>
                <w:rFonts w:asciiTheme="majorHAnsi" w:hAnsiTheme="majorHAnsi" w:cstheme="majorHAnsi"/>
                <w:sz w:val="22"/>
                <w:szCs w:val="22"/>
              </w:rPr>
            </w:rPrChange>
          </w:rPr>
          <w:t>Mobile testing:</w:t>
        </w:r>
      </w:ins>
      <w:ins w:id="501" w:author="Viswanath Maddali" w:date="2018-10-22T05:06:00Z">
        <w:r>
          <w:rPr>
            <w:rFonts w:asciiTheme="majorHAnsi" w:hAnsiTheme="majorHAnsi" w:cstheme="majorHAnsi"/>
            <w:b/>
            <w:sz w:val="22"/>
            <w:szCs w:val="22"/>
          </w:rPr>
          <w:t xml:space="preserve"> </w:t>
        </w:r>
        <w:r w:rsidRPr="002558AE">
          <w:rPr>
            <w:rFonts w:asciiTheme="majorHAnsi" w:hAnsiTheme="majorHAnsi" w:cstheme="majorHAnsi"/>
            <w:sz w:val="22"/>
            <w:szCs w:val="22"/>
            <w:rPrChange w:id="502" w:author="Viswanath Maddali" w:date="2018-10-22T05:06:00Z">
              <w:rPr>
                <w:rFonts w:asciiTheme="majorHAnsi" w:hAnsiTheme="majorHAnsi" w:cstheme="majorHAnsi"/>
                <w:b/>
                <w:sz w:val="22"/>
                <w:szCs w:val="22"/>
              </w:rPr>
            </w:rPrChange>
          </w:rPr>
          <w:t>ETF</w:t>
        </w:r>
        <w:r>
          <w:rPr>
            <w:rFonts w:asciiTheme="majorHAnsi" w:hAnsiTheme="majorHAnsi" w:cstheme="majorHAnsi"/>
            <w:sz w:val="22"/>
            <w:szCs w:val="22"/>
          </w:rPr>
          <w:t xml:space="preserve"> will be used for Native app testing. Currently, GEICO testing methods </w:t>
        </w:r>
      </w:ins>
      <w:ins w:id="503" w:author="Viswanath Maddali" w:date="2018-10-22T05:07:00Z">
        <w:r>
          <w:rPr>
            <w:rFonts w:asciiTheme="majorHAnsi" w:hAnsiTheme="majorHAnsi" w:cstheme="majorHAnsi"/>
            <w:sz w:val="22"/>
            <w:szCs w:val="22"/>
          </w:rPr>
          <w:t xml:space="preserve">team is migrating the </w:t>
        </w:r>
        <w:proofErr w:type="spellStart"/>
        <w:r>
          <w:rPr>
            <w:rFonts w:asciiTheme="majorHAnsi" w:hAnsiTheme="majorHAnsi" w:cstheme="majorHAnsi"/>
            <w:sz w:val="22"/>
            <w:szCs w:val="22"/>
          </w:rPr>
          <w:t>nGraf</w:t>
        </w:r>
        <w:proofErr w:type="spellEnd"/>
        <w:r>
          <w:rPr>
            <w:rFonts w:asciiTheme="majorHAnsi" w:hAnsiTheme="majorHAnsi" w:cstheme="majorHAnsi"/>
            <w:sz w:val="22"/>
            <w:szCs w:val="22"/>
          </w:rPr>
          <w:t xml:space="preserve"> mobile native app test cases to ETF framework.</w:t>
        </w:r>
      </w:ins>
    </w:p>
    <w:p w14:paraId="2B8F6D23" w14:textId="336A4F9F" w:rsidR="002558AE" w:rsidDel="002558AE" w:rsidRDefault="002558AE" w:rsidP="00994E92">
      <w:pPr>
        <w:spacing w:afterLines="120" w:after="288"/>
        <w:rPr>
          <w:del w:id="504" w:author="Viswanath Maddali" w:date="2018-10-22T05:03:00Z"/>
        </w:rPr>
      </w:pPr>
    </w:p>
    <w:p w14:paraId="4C3E6F35" w14:textId="77777777" w:rsidR="007A2828" w:rsidRDefault="007A2828" w:rsidP="00BA6F32">
      <w:pPr>
        <w:pStyle w:val="Heading2"/>
      </w:pPr>
      <w:bookmarkStart w:id="505" w:name="_Toc527943096"/>
      <w:r>
        <w:t>Presentation Tier</w:t>
      </w:r>
      <w:bookmarkEnd w:id="505"/>
    </w:p>
    <w:p w14:paraId="4C3E6F36" w14:textId="77777777" w:rsidR="007A2828" w:rsidRDefault="007A2828" w:rsidP="007A2828">
      <w:r>
        <w:rPr>
          <w:noProof/>
          <w:lang w:eastAsia="en-IN"/>
        </w:rPr>
        <w:drawing>
          <wp:inline distT="0" distB="0" distL="0" distR="0" wp14:anchorId="4C3E7250" wp14:editId="4C3E7251">
            <wp:extent cx="4114800" cy="26390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4800" cy="2639068"/>
                    </a:xfrm>
                    <a:prstGeom prst="rect">
                      <a:avLst/>
                    </a:prstGeom>
                    <a:noFill/>
                  </pic:spPr>
                </pic:pic>
              </a:graphicData>
            </a:graphic>
          </wp:inline>
        </w:drawing>
      </w:r>
    </w:p>
    <w:p w14:paraId="4C3E6F37" w14:textId="00853724" w:rsidR="007A2828" w:rsidDel="00C358F0" w:rsidRDefault="00914FC2" w:rsidP="007A2828">
      <w:pPr>
        <w:rPr>
          <w:del w:id="506" w:author="Viswanath Maddali" w:date="2018-10-22T04:57:00Z"/>
        </w:rPr>
      </w:pPr>
      <w:del w:id="507" w:author="Viswanath Maddali" w:date="2018-10-22T04:57:00Z">
        <w:r w:rsidRPr="00914FC2" w:rsidDel="00C358F0">
          <w:rPr>
            <w:rFonts w:asciiTheme="majorHAnsi" w:hAnsiTheme="majorHAnsi" w:cstheme="majorHAnsi"/>
            <w:i/>
            <w:iCs/>
            <w:color w:val="0000FF"/>
            <w:sz w:val="24"/>
            <w:szCs w:val="24"/>
          </w:rPr>
          <w:delText>Note: This section is under development</w:delText>
        </w:r>
      </w:del>
    </w:p>
    <w:p w14:paraId="4C3E6F38" w14:textId="77777777" w:rsidR="007A2828" w:rsidRDefault="007A2828" w:rsidP="00BA6F32">
      <w:pPr>
        <w:pStyle w:val="Heading2"/>
      </w:pPr>
      <w:bookmarkStart w:id="508" w:name="_Toc527943097"/>
      <w:r>
        <w:t>Business Tier</w:t>
      </w:r>
      <w:bookmarkEnd w:id="508"/>
    </w:p>
    <w:p w14:paraId="4C3E6F39" w14:textId="77777777" w:rsidR="007A2828" w:rsidRDefault="007A2828" w:rsidP="007A2828"/>
    <w:p w14:paraId="4C3E6F3A" w14:textId="2E854C70" w:rsidR="007A2828" w:rsidRDefault="007A2828" w:rsidP="007A2828">
      <w:r>
        <w:rPr>
          <w:noProof/>
          <w:lang w:eastAsia="en-IN"/>
        </w:rPr>
        <w:drawing>
          <wp:inline distT="0" distB="0" distL="0" distR="0" wp14:anchorId="4C3E7252" wp14:editId="4C3E7253">
            <wp:extent cx="3657600" cy="87233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872337"/>
                    </a:xfrm>
                    <a:prstGeom prst="rect">
                      <a:avLst/>
                    </a:prstGeom>
                    <a:noFill/>
                  </pic:spPr>
                </pic:pic>
              </a:graphicData>
            </a:graphic>
          </wp:inline>
        </w:drawing>
      </w:r>
    </w:p>
    <w:p w14:paraId="4AD232D6" w14:textId="73C94B8D" w:rsidR="005F7BF8" w:rsidRDefault="00777AB7" w:rsidP="007A2828">
      <w:r>
        <w:t>A typical business services layer consists of application logic built in individual services or a platform like Duck</w:t>
      </w:r>
      <w:r w:rsidR="00A40DEE">
        <w:t xml:space="preserve"> </w:t>
      </w:r>
      <w:r>
        <w:t>Creek exposing the functionality as services. Two scenarios are elaborated below that are relevant to the Indy IT COE.</w:t>
      </w:r>
    </w:p>
    <w:p w14:paraId="17152DEE" w14:textId="68B20033" w:rsidR="00777AB7" w:rsidRDefault="00A40DEE" w:rsidP="007A2828">
      <w:r>
        <w:t>Duck Creek layer testing is explained in detailed</w:t>
      </w:r>
      <w:del w:id="509" w:author="Viswanath Maddali" w:date="2018-10-22T04:57:00Z">
        <w:r w:rsidDel="00C358F0">
          <w:delText xml:space="preserve"> in the reference section </w:delText>
        </w:r>
        <w:r w:rsidRPr="00A40DEE" w:rsidDel="00C358F0">
          <w:rPr>
            <w:highlight w:val="yellow"/>
          </w:rPr>
          <w:delText>5.6</w:delText>
        </w:r>
      </w:del>
    </w:p>
    <w:p w14:paraId="63E1C8ED" w14:textId="0DB6053C" w:rsidR="005F7BF8" w:rsidRDefault="00A40DEE" w:rsidP="007A2828">
      <w:r>
        <w:t>Mobile services rewrite program is a business tier logic that needs to be tested comprehensively and also parallel tested against the Java services layer that is replaced</w:t>
      </w:r>
    </w:p>
    <w:p w14:paraId="1AF39874" w14:textId="2C87D442" w:rsidR="00A40DEE" w:rsidRDefault="00F340B7" w:rsidP="007A2828">
      <w:r>
        <w:rPr>
          <w:noProof/>
          <w:lang w:eastAsia="en-IN"/>
        </w:rPr>
        <w:lastRenderedPageBreak/>
        <w:drawing>
          <wp:inline distT="0" distB="0" distL="0" distR="0" wp14:anchorId="431A7DF2" wp14:editId="5554AD43">
            <wp:extent cx="5980430" cy="429196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430" cy="4291965"/>
                    </a:xfrm>
                    <a:prstGeom prst="rect">
                      <a:avLst/>
                    </a:prstGeom>
                    <a:noFill/>
                  </pic:spPr>
                </pic:pic>
              </a:graphicData>
            </a:graphic>
          </wp:inline>
        </w:drawing>
      </w:r>
    </w:p>
    <w:p w14:paraId="4D5A5C06" w14:textId="0FEBC869" w:rsidR="00F340B7" w:rsidRDefault="00F340B7" w:rsidP="007A2828">
      <w:r>
        <w:t>Each of these services are being developed as a user story under a Feature that is under and an EPIC</w:t>
      </w:r>
      <w:r w:rsidR="003F2B7F">
        <w:t xml:space="preserve"> as shown below</w:t>
      </w:r>
    </w:p>
    <w:p w14:paraId="43D19C5F" w14:textId="51D2675E" w:rsidR="00A40DEE" w:rsidRDefault="00F340B7" w:rsidP="007A2828">
      <w:r w:rsidRPr="00F340B7">
        <w:rPr>
          <w:noProof/>
          <w:lang w:eastAsia="en-IN"/>
        </w:rPr>
        <w:drawing>
          <wp:inline distT="0" distB="0" distL="0" distR="0" wp14:anchorId="6AE48C41" wp14:editId="7BF9FB92">
            <wp:extent cx="5731510" cy="2851548"/>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51548"/>
                    </a:xfrm>
                    <a:prstGeom prst="rect">
                      <a:avLst/>
                    </a:prstGeom>
                    <a:noFill/>
                    <a:ln>
                      <a:noFill/>
                    </a:ln>
                  </pic:spPr>
                </pic:pic>
              </a:graphicData>
            </a:graphic>
          </wp:inline>
        </w:drawing>
      </w:r>
    </w:p>
    <w:p w14:paraId="0641E528" w14:textId="7B1D465B" w:rsidR="00F340B7" w:rsidRDefault="00F340B7" w:rsidP="007A2828">
      <w:r>
        <w:t>Scope of testing of these services include</w:t>
      </w:r>
    </w:p>
    <w:p w14:paraId="2D2111F0" w14:textId="65F8A8E1" w:rsidR="00F340B7" w:rsidRDefault="00F340B7" w:rsidP="007B35E2">
      <w:pPr>
        <w:pStyle w:val="ListParagraph"/>
        <w:numPr>
          <w:ilvl w:val="0"/>
          <w:numId w:val="27"/>
        </w:numPr>
      </w:pPr>
      <w:r>
        <w:lastRenderedPageBreak/>
        <w:t>Functional automation testing of the .Net service</w:t>
      </w:r>
    </w:p>
    <w:p w14:paraId="0F73B647" w14:textId="7BBD5E95" w:rsidR="00F340B7" w:rsidRDefault="00F340B7" w:rsidP="007B35E2">
      <w:pPr>
        <w:pStyle w:val="ListParagraph"/>
        <w:numPr>
          <w:ilvl w:val="0"/>
          <w:numId w:val="27"/>
        </w:numPr>
      </w:pPr>
      <w:r>
        <w:t xml:space="preserve">Parallel testing and </w:t>
      </w:r>
      <w:r w:rsidR="00E669A9">
        <w:t>comparison</w:t>
      </w:r>
      <w:r>
        <w:t xml:space="preserve"> of the service output against the </w:t>
      </w:r>
      <w:r w:rsidR="00E669A9">
        <w:t xml:space="preserve">existing </w:t>
      </w:r>
      <w:r>
        <w:t>Java service</w:t>
      </w:r>
    </w:p>
    <w:p w14:paraId="2DE19643" w14:textId="594A5028" w:rsidR="003F2B7F" w:rsidRDefault="003F2B7F" w:rsidP="00F340B7">
      <w:r w:rsidRPr="0007397B">
        <w:rPr>
          <w:b/>
        </w:rPr>
        <w:t>Functional testing of User story</w:t>
      </w:r>
      <w:r>
        <w:t xml:space="preserve"> is explained in earlier section. In particular to mobile service, the testing conducted is completely micro services based testing.</w:t>
      </w:r>
      <w:r w:rsidR="0007397B">
        <w:t xml:space="preserve"> Below are the key consideration for testing these services</w:t>
      </w:r>
    </w:p>
    <w:p w14:paraId="3D16E608" w14:textId="498C7764" w:rsidR="003F2B7F" w:rsidRDefault="003F2B7F" w:rsidP="007B35E2">
      <w:pPr>
        <w:pStyle w:val="ListParagraph"/>
        <w:numPr>
          <w:ilvl w:val="0"/>
          <w:numId w:val="28"/>
        </w:numPr>
      </w:pPr>
      <w:r>
        <w:t>Test cases for each of the user story cover the acceptance criteria defined</w:t>
      </w:r>
    </w:p>
    <w:p w14:paraId="2CCD13A4" w14:textId="7F8CCA98" w:rsidR="003F2B7F" w:rsidRDefault="003F2B7F" w:rsidP="007B35E2">
      <w:pPr>
        <w:pStyle w:val="ListParagraph"/>
        <w:numPr>
          <w:ilvl w:val="0"/>
          <w:numId w:val="28"/>
        </w:numPr>
      </w:pPr>
      <w:r>
        <w:t>Traceability to User story</w:t>
      </w:r>
      <w:r w:rsidR="0007397B">
        <w:t xml:space="preserve"> to test cases/ scenarios is provided by QA team</w:t>
      </w:r>
    </w:p>
    <w:p w14:paraId="778A22A1" w14:textId="73C876DA" w:rsidR="003F2B7F" w:rsidRDefault="0007397B" w:rsidP="007B35E2">
      <w:pPr>
        <w:pStyle w:val="ListParagraph"/>
        <w:numPr>
          <w:ilvl w:val="0"/>
          <w:numId w:val="28"/>
        </w:numPr>
      </w:pPr>
      <w:r>
        <w:t>Automation t</w:t>
      </w:r>
      <w:r w:rsidR="003F2B7F">
        <w:t>est cases for each of the user story are checked in and executed as part of the deployment pipeline (user story unit test cases are executed as part of build pipeline)</w:t>
      </w:r>
    </w:p>
    <w:p w14:paraId="6A570D0B" w14:textId="0FABCB78" w:rsidR="003F2B7F" w:rsidRDefault="003F2B7F" w:rsidP="007B35E2">
      <w:pPr>
        <w:pStyle w:val="ListParagraph"/>
        <w:numPr>
          <w:ilvl w:val="0"/>
          <w:numId w:val="28"/>
        </w:numPr>
      </w:pPr>
      <w:r>
        <w:t xml:space="preserve">Test cases for each of the user story cover the scenarios expected from the calling </w:t>
      </w:r>
      <w:r w:rsidR="0007397B">
        <w:t xml:space="preserve">mobile application </w:t>
      </w:r>
      <w:r>
        <w:t>workflow</w:t>
      </w:r>
    </w:p>
    <w:p w14:paraId="046BFA67" w14:textId="57AC9BFE" w:rsidR="0007397B" w:rsidRDefault="0007397B" w:rsidP="007B35E2">
      <w:pPr>
        <w:pStyle w:val="ListParagraph"/>
        <w:numPr>
          <w:ilvl w:val="1"/>
          <w:numId w:val="28"/>
        </w:numPr>
      </w:pPr>
      <w:r>
        <w:t>A dependency map needs to be prepared (during the test design or user story elaboration) that has mapping of User story to Mobile workflows</w:t>
      </w:r>
    </w:p>
    <w:p w14:paraId="4CA98453" w14:textId="0107F6B7" w:rsidR="0007397B" w:rsidRDefault="0007397B" w:rsidP="007B35E2">
      <w:pPr>
        <w:pStyle w:val="ListParagraph"/>
        <w:numPr>
          <w:ilvl w:val="1"/>
          <w:numId w:val="28"/>
        </w:numPr>
      </w:pPr>
      <w:r>
        <w:t>A dependency map needs to be prepared (during the test design or user story elaboration) that has mapping of User story to other dependent services</w:t>
      </w:r>
    </w:p>
    <w:p w14:paraId="27161446" w14:textId="28716F6A" w:rsidR="003F2B7F" w:rsidRDefault="003F2B7F" w:rsidP="007B35E2">
      <w:pPr>
        <w:pStyle w:val="ListParagraph"/>
        <w:numPr>
          <w:ilvl w:val="0"/>
          <w:numId w:val="28"/>
        </w:numPr>
      </w:pPr>
      <w:r>
        <w:t>Existing test cases, test data variations and expected results are reused and rewritten (into the VSTS test solution) to enable continuous integration and testing</w:t>
      </w:r>
    </w:p>
    <w:p w14:paraId="6761ADE2" w14:textId="487BEF4F" w:rsidR="0007397B" w:rsidRDefault="0007397B" w:rsidP="0007397B">
      <w:r>
        <w:rPr>
          <w:b/>
        </w:rPr>
        <w:t>Parallel</w:t>
      </w:r>
      <w:r w:rsidRPr="0007397B">
        <w:rPr>
          <w:b/>
        </w:rPr>
        <w:t xml:space="preserve"> testing of User story</w:t>
      </w:r>
      <w:r>
        <w:t xml:space="preserve"> of the service is done as below</w:t>
      </w:r>
    </w:p>
    <w:p w14:paraId="43FFFB8A" w14:textId="6A502C56" w:rsidR="0007397B" w:rsidRDefault="0007397B" w:rsidP="007B35E2">
      <w:pPr>
        <w:pStyle w:val="ListParagraph"/>
        <w:numPr>
          <w:ilvl w:val="0"/>
          <w:numId w:val="29"/>
        </w:numPr>
      </w:pPr>
      <w:r>
        <w:t>Each .Net service output is compared against the existing Java service for the same set of test cases and test data variations</w:t>
      </w:r>
    </w:p>
    <w:p w14:paraId="20C1C5AC" w14:textId="69E944B3" w:rsidR="0007397B" w:rsidRDefault="0007397B" w:rsidP="007B35E2">
      <w:pPr>
        <w:pStyle w:val="ListParagraph"/>
        <w:numPr>
          <w:ilvl w:val="0"/>
          <w:numId w:val="29"/>
        </w:numPr>
      </w:pPr>
      <w:r>
        <w:t>A comparison report is submitted during the Sprint</w:t>
      </w:r>
    </w:p>
    <w:p w14:paraId="280EC960" w14:textId="41CACFAB" w:rsidR="0007397B" w:rsidRDefault="0007397B" w:rsidP="007B35E2">
      <w:pPr>
        <w:pStyle w:val="ListParagraph"/>
        <w:numPr>
          <w:ilvl w:val="0"/>
          <w:numId w:val="29"/>
        </w:numPr>
      </w:pPr>
      <w:r>
        <w:t>Parallel testing is conducted through manual and automation approach</w:t>
      </w:r>
    </w:p>
    <w:p w14:paraId="4C3E6F3C" w14:textId="77777777" w:rsidR="007A2828" w:rsidRDefault="007A2828" w:rsidP="00BA6F32">
      <w:pPr>
        <w:pStyle w:val="Heading2"/>
      </w:pPr>
      <w:bookmarkStart w:id="510" w:name="_Toc527943098"/>
      <w:r>
        <w:t>Integration Tier</w:t>
      </w:r>
      <w:bookmarkEnd w:id="510"/>
    </w:p>
    <w:p w14:paraId="4C3E6F3D" w14:textId="77777777" w:rsidR="007F34A4" w:rsidRPr="007F34A4" w:rsidRDefault="007F34A4" w:rsidP="007F34A4">
      <w:pPr>
        <w:rPr>
          <w:rFonts w:asciiTheme="majorHAnsi" w:eastAsia="Segoe UI" w:hAnsiTheme="majorHAnsi" w:cstheme="majorHAnsi"/>
          <w:sz w:val="22"/>
          <w:szCs w:val="22"/>
          <w:lang w:val="en-US" w:eastAsia="ko-KR"/>
        </w:rPr>
      </w:pPr>
      <w:r w:rsidRPr="007F34A4">
        <w:rPr>
          <w:rFonts w:asciiTheme="majorHAnsi" w:hAnsiTheme="majorHAnsi" w:cstheme="majorHAnsi"/>
          <w:sz w:val="22"/>
          <w:szCs w:val="22"/>
          <w:lang w:val="en-US" w:eastAsia="ko-KR"/>
        </w:rPr>
        <w:t>ETF and the custom VSTS wrapper solution will provide support Mobile testing by integrating with mobile testing platforms like Mobile Labs. This will support Mobile web and native applications.</w:t>
      </w:r>
    </w:p>
    <w:p w14:paraId="4C3E6F3E" w14:textId="77777777" w:rsidR="007F34A4" w:rsidRPr="007F34A4" w:rsidRDefault="007F34A4" w:rsidP="007F34A4">
      <w:pPr>
        <w:rPr>
          <w:rFonts w:asciiTheme="majorHAnsi" w:eastAsia="Segoe UI" w:hAnsiTheme="majorHAnsi" w:cstheme="majorHAnsi"/>
          <w:sz w:val="22"/>
          <w:szCs w:val="22"/>
          <w:lang w:val="en-US" w:eastAsia="ko-KR"/>
        </w:rPr>
      </w:pPr>
      <w:r w:rsidRPr="007F34A4">
        <w:rPr>
          <w:rFonts w:asciiTheme="majorHAnsi" w:hAnsiTheme="majorHAnsi" w:cstheme="majorHAnsi"/>
          <w:sz w:val="22"/>
          <w:szCs w:val="22"/>
          <w:lang w:val="en-US" w:eastAsia="ko-KR"/>
        </w:rPr>
        <w:t>ETF and the custom VSTS wrapper solution will provide support Web Services testing by invoking a web service and compare the response XML against expected values.</w:t>
      </w:r>
    </w:p>
    <w:p w14:paraId="4C3E6F3F" w14:textId="77777777" w:rsidR="008623FB" w:rsidRDefault="007A2828" w:rsidP="008623FB">
      <w:r>
        <w:rPr>
          <w:noProof/>
          <w:lang w:eastAsia="en-IN"/>
        </w:rPr>
        <w:drawing>
          <wp:inline distT="0" distB="0" distL="0" distR="0" wp14:anchorId="4C3E7254" wp14:editId="4C3E7255">
            <wp:extent cx="3657600" cy="1279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1279505"/>
                    </a:xfrm>
                    <a:prstGeom prst="rect">
                      <a:avLst/>
                    </a:prstGeom>
                    <a:noFill/>
                  </pic:spPr>
                </pic:pic>
              </a:graphicData>
            </a:graphic>
          </wp:inline>
        </w:drawing>
      </w:r>
    </w:p>
    <w:p w14:paraId="4C3E6F40" w14:textId="77777777" w:rsidR="00BD478F" w:rsidRPr="00BD478F" w:rsidRDefault="00BD478F" w:rsidP="008623FB">
      <w:pPr>
        <w:rPr>
          <w:rFonts w:asciiTheme="majorHAnsi" w:hAnsiTheme="majorHAnsi" w:cstheme="majorHAnsi"/>
          <w:b/>
          <w:sz w:val="22"/>
          <w:szCs w:val="22"/>
        </w:rPr>
      </w:pPr>
      <w:r w:rsidRPr="00BD478F">
        <w:rPr>
          <w:rFonts w:asciiTheme="majorHAnsi" w:hAnsiTheme="majorHAnsi" w:cstheme="majorHAnsi"/>
          <w:b/>
          <w:sz w:val="22"/>
          <w:szCs w:val="22"/>
        </w:rPr>
        <w:t>Positive flow</w:t>
      </w:r>
      <w:r>
        <w:rPr>
          <w:rFonts w:asciiTheme="majorHAnsi" w:hAnsiTheme="majorHAnsi" w:cstheme="majorHAnsi"/>
          <w:b/>
          <w:sz w:val="22"/>
          <w:szCs w:val="22"/>
        </w:rPr>
        <w:t>:</w:t>
      </w:r>
    </w:p>
    <w:p w14:paraId="4C3E6F41" w14:textId="77777777" w:rsidR="00BD478F" w:rsidRDefault="00BD478F" w:rsidP="008623FB">
      <w:pPr>
        <w:rPr>
          <w:rFonts w:asciiTheme="majorHAnsi" w:hAnsiTheme="majorHAnsi" w:cstheme="majorHAnsi"/>
          <w:b/>
          <w:sz w:val="24"/>
          <w:szCs w:val="24"/>
        </w:rPr>
      </w:pPr>
      <w:r>
        <w:rPr>
          <w:rFonts w:asciiTheme="majorHAnsi" w:hAnsiTheme="majorHAnsi" w:cstheme="majorHAnsi"/>
          <w:b/>
          <w:noProof/>
          <w:sz w:val="24"/>
          <w:szCs w:val="24"/>
          <w:lang w:eastAsia="en-IN"/>
        </w:rPr>
        <w:lastRenderedPageBreak/>
        <w:drawing>
          <wp:inline distT="0" distB="0" distL="0" distR="0" wp14:anchorId="4C3E7256" wp14:editId="4C3E7257">
            <wp:extent cx="5736167" cy="23855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4970" cy="2397524"/>
                    </a:xfrm>
                    <a:prstGeom prst="rect">
                      <a:avLst/>
                    </a:prstGeom>
                    <a:noFill/>
                  </pic:spPr>
                </pic:pic>
              </a:graphicData>
            </a:graphic>
          </wp:inline>
        </w:drawing>
      </w:r>
    </w:p>
    <w:p w14:paraId="4C3E6F42" w14:textId="77777777" w:rsidR="00BD478F" w:rsidRDefault="00BD478F" w:rsidP="008623FB">
      <w:pPr>
        <w:rPr>
          <w:rFonts w:asciiTheme="majorHAnsi" w:hAnsiTheme="majorHAnsi" w:cstheme="majorHAnsi"/>
          <w:b/>
          <w:sz w:val="24"/>
          <w:szCs w:val="24"/>
        </w:rPr>
      </w:pPr>
      <w:r>
        <w:rPr>
          <w:rFonts w:asciiTheme="majorHAnsi" w:hAnsiTheme="majorHAnsi" w:cstheme="majorHAnsi"/>
          <w:b/>
          <w:sz w:val="24"/>
          <w:szCs w:val="24"/>
        </w:rPr>
        <w:t>Negative flow:</w:t>
      </w:r>
    </w:p>
    <w:p w14:paraId="4C3E6F43" w14:textId="77777777" w:rsidR="00BD478F" w:rsidRDefault="00BD478F" w:rsidP="008623FB">
      <w:pPr>
        <w:rPr>
          <w:rFonts w:asciiTheme="majorHAnsi" w:hAnsiTheme="majorHAnsi" w:cstheme="majorHAnsi"/>
          <w:b/>
          <w:sz w:val="24"/>
          <w:szCs w:val="24"/>
        </w:rPr>
      </w:pPr>
      <w:r>
        <w:rPr>
          <w:rFonts w:asciiTheme="majorHAnsi" w:hAnsiTheme="majorHAnsi" w:cstheme="majorHAnsi"/>
          <w:b/>
          <w:noProof/>
          <w:sz w:val="24"/>
          <w:szCs w:val="24"/>
          <w:lang w:eastAsia="en-IN"/>
        </w:rPr>
        <w:drawing>
          <wp:inline distT="0" distB="0" distL="0" distR="0" wp14:anchorId="4C3E7258" wp14:editId="4C3E7259">
            <wp:extent cx="5746359" cy="261881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126" cy="2625547"/>
                    </a:xfrm>
                    <a:prstGeom prst="rect">
                      <a:avLst/>
                    </a:prstGeom>
                    <a:noFill/>
                  </pic:spPr>
                </pic:pic>
              </a:graphicData>
            </a:graphic>
          </wp:inline>
        </w:drawing>
      </w:r>
    </w:p>
    <w:p w14:paraId="4C3E6F44" w14:textId="77777777" w:rsidR="00BD478F" w:rsidRDefault="00BD478F" w:rsidP="008623FB">
      <w:pPr>
        <w:rPr>
          <w:rFonts w:asciiTheme="majorHAnsi" w:hAnsiTheme="majorHAnsi" w:cstheme="majorHAnsi"/>
          <w:b/>
          <w:sz w:val="24"/>
          <w:szCs w:val="24"/>
        </w:rPr>
      </w:pPr>
      <w:r w:rsidRPr="00BD478F">
        <w:rPr>
          <w:rFonts w:asciiTheme="majorHAnsi" w:hAnsiTheme="majorHAnsi" w:cstheme="majorHAnsi"/>
          <w:b/>
          <w:sz w:val="24"/>
          <w:szCs w:val="24"/>
        </w:rPr>
        <w:t>Leverage application rules as part of the test cases to test services</w:t>
      </w:r>
      <w:r>
        <w:rPr>
          <w:rFonts w:asciiTheme="majorHAnsi" w:hAnsiTheme="majorHAnsi" w:cstheme="majorHAnsi"/>
          <w:b/>
          <w:sz w:val="24"/>
          <w:szCs w:val="24"/>
        </w:rPr>
        <w:t>:</w:t>
      </w:r>
    </w:p>
    <w:p w14:paraId="4C3E6F45" w14:textId="77777777" w:rsidR="007F34A4" w:rsidRPr="00A40DEE" w:rsidRDefault="007F34A4" w:rsidP="00A40DEE">
      <w:pPr>
        <w:tabs>
          <w:tab w:val="left" w:pos="1167"/>
        </w:tabs>
        <w:rPr>
          <w:rFonts w:asciiTheme="majorHAnsi" w:hAnsiTheme="majorHAnsi" w:cstheme="majorHAnsi"/>
          <w:sz w:val="24"/>
          <w:szCs w:val="24"/>
        </w:rPr>
      </w:pPr>
      <w:r w:rsidRPr="00A40DEE">
        <w:rPr>
          <w:rFonts w:asciiTheme="majorHAnsi" w:hAnsiTheme="majorHAnsi" w:cstheme="majorHAnsi"/>
          <w:sz w:val="24"/>
          <w:szCs w:val="24"/>
        </w:rPr>
        <w:t>Intercept the service calls through fiddler and validate the input and output data going to the respective service</w:t>
      </w:r>
    </w:p>
    <w:p w14:paraId="4C3E6F46" w14:textId="77777777" w:rsidR="00BD478F" w:rsidRDefault="00BD478F" w:rsidP="008623FB">
      <w:pPr>
        <w:rPr>
          <w:rFonts w:asciiTheme="majorHAnsi" w:hAnsiTheme="majorHAnsi" w:cstheme="majorHAnsi"/>
          <w:b/>
          <w:sz w:val="24"/>
          <w:szCs w:val="24"/>
        </w:rPr>
      </w:pPr>
      <w:r>
        <w:rPr>
          <w:rFonts w:asciiTheme="majorHAnsi" w:hAnsiTheme="majorHAnsi" w:cstheme="majorHAnsi"/>
          <w:b/>
          <w:noProof/>
          <w:sz w:val="24"/>
          <w:szCs w:val="24"/>
          <w:lang w:eastAsia="en-IN"/>
        </w:rPr>
        <w:lastRenderedPageBreak/>
        <w:drawing>
          <wp:inline distT="0" distB="0" distL="0" distR="0" wp14:anchorId="4C3E725A" wp14:editId="4C3E725B">
            <wp:extent cx="5696138" cy="336406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068" cy="3379376"/>
                    </a:xfrm>
                    <a:prstGeom prst="rect">
                      <a:avLst/>
                    </a:prstGeom>
                    <a:noFill/>
                  </pic:spPr>
                </pic:pic>
              </a:graphicData>
            </a:graphic>
          </wp:inline>
        </w:drawing>
      </w:r>
    </w:p>
    <w:p w14:paraId="4C3E6F47" w14:textId="77777777" w:rsidR="001C231B" w:rsidRPr="001048AA" w:rsidRDefault="001C231B" w:rsidP="001C231B">
      <w:pPr>
        <w:spacing w:after="0" w:line="240" w:lineRule="auto"/>
        <w:rPr>
          <w:rFonts w:asciiTheme="majorHAnsi" w:hAnsiTheme="majorHAnsi" w:cstheme="majorHAnsi"/>
          <w:sz w:val="22"/>
          <w:szCs w:val="22"/>
        </w:rPr>
      </w:pPr>
      <w:r w:rsidRPr="001048AA">
        <w:rPr>
          <w:rFonts w:asciiTheme="majorHAnsi" w:hAnsiTheme="majorHAnsi" w:cstheme="majorHAnsi"/>
          <w:sz w:val="22"/>
          <w:szCs w:val="22"/>
        </w:rPr>
        <w:t xml:space="preserve">Integration layer will make a call to all downstream and interfaces such as policy services, address lookup, vehicle, driver records etc. in order to get the response back to client. </w:t>
      </w:r>
    </w:p>
    <w:p w14:paraId="4C3E6F48" w14:textId="77777777" w:rsidR="001C231B" w:rsidRPr="001048AA" w:rsidRDefault="001C231B" w:rsidP="001C231B">
      <w:pPr>
        <w:spacing w:after="0" w:line="240" w:lineRule="auto"/>
        <w:rPr>
          <w:rFonts w:asciiTheme="majorHAnsi" w:hAnsiTheme="majorHAnsi" w:cstheme="majorHAnsi"/>
          <w:sz w:val="22"/>
          <w:szCs w:val="22"/>
        </w:rPr>
      </w:pPr>
      <w:r w:rsidRPr="001048AA">
        <w:rPr>
          <w:rFonts w:asciiTheme="majorHAnsi" w:hAnsiTheme="majorHAnsi" w:cstheme="majorHAnsi"/>
          <w:sz w:val="22"/>
          <w:szCs w:val="22"/>
        </w:rPr>
        <w:t>These tests will be invoked from 1) UI layer 2) direct call to the services</w:t>
      </w:r>
    </w:p>
    <w:p w14:paraId="4C3E6F49" w14:textId="77777777" w:rsidR="001C231B" w:rsidRPr="003B0B8E" w:rsidRDefault="001C231B" w:rsidP="007B35E2">
      <w:pPr>
        <w:pStyle w:val="ListParagraph"/>
        <w:numPr>
          <w:ilvl w:val="0"/>
          <w:numId w:val="23"/>
        </w:numPr>
        <w:ind w:left="360" w:hanging="180"/>
        <w:rPr>
          <w:rFonts w:asciiTheme="majorHAnsi" w:hAnsiTheme="majorHAnsi" w:cstheme="majorHAnsi"/>
        </w:rPr>
      </w:pPr>
      <w:r w:rsidRPr="003B0B8E">
        <w:rPr>
          <w:rFonts w:asciiTheme="majorHAnsi" w:hAnsiTheme="majorHAnsi" w:cstheme="majorHAnsi"/>
        </w:rPr>
        <w:t xml:space="preserve">UI layer- identify the respective scenarios that will invoke the underlying services. For e.g. address field- Garage address validation, system will make a call to </w:t>
      </w:r>
      <w:proofErr w:type="spellStart"/>
      <w:r w:rsidRPr="003B0B8E">
        <w:rPr>
          <w:rFonts w:asciiTheme="majorHAnsi" w:hAnsiTheme="majorHAnsi" w:cstheme="majorHAnsi"/>
        </w:rPr>
        <w:t>Geostan</w:t>
      </w:r>
      <w:proofErr w:type="spellEnd"/>
      <w:r w:rsidRPr="003B0B8E">
        <w:rPr>
          <w:rFonts w:asciiTheme="majorHAnsi" w:hAnsiTheme="majorHAnsi" w:cstheme="majorHAnsi"/>
        </w:rPr>
        <w:t xml:space="preserve"> service</w:t>
      </w:r>
    </w:p>
    <w:p w14:paraId="4C3E6F4A" w14:textId="77777777" w:rsidR="001C231B" w:rsidRPr="001048AA" w:rsidRDefault="001C231B" w:rsidP="007B35E2">
      <w:pPr>
        <w:pStyle w:val="ListParagraph"/>
        <w:numPr>
          <w:ilvl w:val="0"/>
          <w:numId w:val="23"/>
        </w:numPr>
        <w:ind w:left="360" w:hanging="180"/>
        <w:rPr>
          <w:rFonts w:asciiTheme="majorHAnsi" w:hAnsiTheme="majorHAnsi" w:cstheme="majorHAnsi"/>
        </w:rPr>
      </w:pPr>
      <w:r w:rsidRPr="001048AA">
        <w:rPr>
          <w:rFonts w:asciiTheme="majorHAnsi" w:hAnsiTheme="majorHAnsi" w:cstheme="majorHAnsi"/>
        </w:rPr>
        <w:t>Direct calls to service- identify the endpoint and based on the contract of the service, prepare the request and use Fiddler to make a direct call to the services or dependent services to test all the responses (both positive and negative response)</w:t>
      </w:r>
    </w:p>
    <w:p w14:paraId="4C3E6F4B" w14:textId="77777777" w:rsidR="001C231B" w:rsidRPr="001048AA" w:rsidRDefault="001C231B" w:rsidP="001C231B">
      <w:pPr>
        <w:spacing w:after="0" w:line="240" w:lineRule="auto"/>
        <w:rPr>
          <w:rFonts w:asciiTheme="majorHAnsi" w:hAnsiTheme="majorHAnsi" w:cstheme="majorHAnsi"/>
          <w:sz w:val="22"/>
          <w:szCs w:val="22"/>
        </w:rPr>
      </w:pPr>
      <w:r w:rsidRPr="001048AA">
        <w:rPr>
          <w:rFonts w:asciiTheme="majorHAnsi" w:hAnsiTheme="majorHAnsi" w:cstheme="majorHAnsi"/>
          <w:sz w:val="22"/>
          <w:szCs w:val="22"/>
        </w:rPr>
        <w:t xml:space="preserve">Virtualize the service that are not developed fully, either using CA LISA or write custom C# logic to test  it. E.g. Add reference to Mock4Net.Core to your test solution </w:t>
      </w:r>
    </w:p>
    <w:p w14:paraId="4C3E6F4C" w14:textId="77777777" w:rsidR="001C231B" w:rsidRDefault="001C231B" w:rsidP="001C231B">
      <w:pPr>
        <w:pStyle w:val="ListParagraph"/>
      </w:pPr>
    </w:p>
    <w:p w14:paraId="4C3E6F4D" w14:textId="77777777" w:rsidR="001C231B" w:rsidRDefault="001C231B" w:rsidP="001C231B">
      <w:pPr>
        <w:pStyle w:val="ListParagraph"/>
      </w:pPr>
      <w:r>
        <w:rPr>
          <w:noProof/>
          <w:lang w:eastAsia="en-IN"/>
        </w:rPr>
        <w:drawing>
          <wp:inline distT="0" distB="0" distL="0" distR="0" wp14:anchorId="4C3E725C" wp14:editId="4C3E725D">
            <wp:extent cx="4717353" cy="1710285"/>
            <wp:effectExtent l="0" t="0" r="7620" b="4445"/>
            <wp:docPr id="33" name="Picture 33" descr="cid:image001.jpg@01D455B5.07FE8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55B5.07FE87F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4730959" cy="1715218"/>
                    </a:xfrm>
                    <a:prstGeom prst="rect">
                      <a:avLst/>
                    </a:prstGeom>
                    <a:noFill/>
                    <a:ln>
                      <a:noFill/>
                    </a:ln>
                  </pic:spPr>
                </pic:pic>
              </a:graphicData>
            </a:graphic>
          </wp:inline>
        </w:drawing>
      </w:r>
    </w:p>
    <w:p w14:paraId="4C3E6F4E" w14:textId="77777777" w:rsidR="001C231B" w:rsidRDefault="001C231B" w:rsidP="001C231B">
      <w:pPr>
        <w:autoSpaceDE w:val="0"/>
        <w:autoSpaceDN w:val="0"/>
        <w:rPr>
          <w:rFonts w:ascii="Consolas" w:hAnsi="Consolas"/>
          <w:color w:val="000000"/>
          <w:sz w:val="19"/>
          <w:szCs w:val="19"/>
        </w:rPr>
      </w:pPr>
    </w:p>
    <w:p w14:paraId="4C3E6F4F" w14:textId="77777777" w:rsidR="001048AA" w:rsidRDefault="001048AA" w:rsidP="003248DD">
      <w:pPr>
        <w:rPr>
          <w:rFonts w:asciiTheme="majorHAnsi" w:hAnsiTheme="majorHAnsi" w:cstheme="majorHAnsi"/>
          <w:b/>
          <w:sz w:val="24"/>
          <w:szCs w:val="24"/>
        </w:rPr>
      </w:pPr>
      <w:r w:rsidRPr="001048AA">
        <w:rPr>
          <w:noProof/>
          <w:lang w:eastAsia="en-IN"/>
        </w:rPr>
        <w:lastRenderedPageBreak/>
        <w:drawing>
          <wp:inline distT="0" distB="0" distL="0" distR="0" wp14:anchorId="4C3E725E" wp14:editId="4C3E725F">
            <wp:extent cx="5731510" cy="605898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6058989"/>
                    </a:xfrm>
                    <a:prstGeom prst="rect">
                      <a:avLst/>
                    </a:prstGeom>
                    <a:noFill/>
                    <a:ln>
                      <a:noFill/>
                    </a:ln>
                  </pic:spPr>
                </pic:pic>
              </a:graphicData>
            </a:graphic>
          </wp:inline>
        </w:drawing>
      </w:r>
    </w:p>
    <w:p w14:paraId="4C3E6F50" w14:textId="77777777" w:rsidR="003248DD" w:rsidRPr="008623FB" w:rsidRDefault="003248DD" w:rsidP="003248DD">
      <w:pPr>
        <w:rPr>
          <w:rFonts w:asciiTheme="majorHAnsi" w:hAnsiTheme="majorHAnsi" w:cstheme="majorHAnsi"/>
          <w:b/>
          <w:sz w:val="24"/>
          <w:szCs w:val="24"/>
        </w:rPr>
      </w:pPr>
      <w:r w:rsidRPr="008623FB">
        <w:rPr>
          <w:rFonts w:asciiTheme="majorHAnsi" w:hAnsiTheme="majorHAnsi" w:cstheme="majorHAnsi"/>
          <w:b/>
          <w:sz w:val="24"/>
          <w:szCs w:val="24"/>
        </w:rPr>
        <w:t>Mock</w:t>
      </w:r>
      <w:r>
        <w:rPr>
          <w:rFonts w:asciiTheme="majorHAnsi" w:hAnsiTheme="majorHAnsi" w:cstheme="majorHAnsi"/>
          <w:b/>
          <w:sz w:val="24"/>
          <w:szCs w:val="24"/>
        </w:rPr>
        <w:t xml:space="preserve"> testing of services:</w:t>
      </w:r>
    </w:p>
    <w:p w14:paraId="4C3E6F51" w14:textId="77777777" w:rsidR="003248DD" w:rsidRPr="00DA574A" w:rsidRDefault="003248DD" w:rsidP="003248DD">
      <w:pPr>
        <w:spacing w:after="0" w:line="240" w:lineRule="auto"/>
        <w:jc w:val="both"/>
        <w:rPr>
          <w:sz w:val="22"/>
          <w:szCs w:val="22"/>
        </w:rPr>
      </w:pPr>
      <w:r w:rsidRPr="00DA574A">
        <w:rPr>
          <w:sz w:val="22"/>
          <w:szCs w:val="22"/>
        </w:rPr>
        <w:t xml:space="preserve">Mock object simulates or mimics a real object. It has the same interface as the real object so the client (Our method is the client here) can use the mock object in the same manner in which it uses the real object. </w:t>
      </w:r>
    </w:p>
    <w:p w14:paraId="4C3E6F52" w14:textId="77777777" w:rsidR="003248DD" w:rsidRPr="00DA574A" w:rsidRDefault="003248DD" w:rsidP="003248DD">
      <w:pPr>
        <w:spacing w:after="0" w:line="240" w:lineRule="auto"/>
        <w:jc w:val="both"/>
        <w:rPr>
          <w:sz w:val="22"/>
          <w:szCs w:val="22"/>
        </w:rPr>
      </w:pPr>
      <w:proofErr w:type="spellStart"/>
      <w:r w:rsidRPr="00DA574A">
        <w:rPr>
          <w:sz w:val="22"/>
          <w:szCs w:val="22"/>
        </w:rPr>
        <w:t>Moq</w:t>
      </w:r>
      <w:proofErr w:type="spellEnd"/>
      <w:r w:rsidRPr="00DA574A">
        <w:rPr>
          <w:sz w:val="22"/>
          <w:szCs w:val="22"/>
        </w:rPr>
        <w:t xml:space="preserve"> is helpful when there is an external service which we are using in our code, if we are doing testing for a method which internally calls the external service, then we have to wait for the external service. </w:t>
      </w:r>
    </w:p>
    <w:p w14:paraId="4C3E6F53" w14:textId="77777777" w:rsidR="003248DD" w:rsidRPr="00DA574A" w:rsidRDefault="003248DD" w:rsidP="003248DD">
      <w:pPr>
        <w:spacing w:after="0" w:line="240" w:lineRule="auto"/>
        <w:jc w:val="both"/>
        <w:rPr>
          <w:sz w:val="22"/>
          <w:szCs w:val="22"/>
        </w:rPr>
      </w:pPr>
      <w:r w:rsidRPr="00DA574A">
        <w:rPr>
          <w:sz w:val="22"/>
          <w:szCs w:val="22"/>
        </w:rPr>
        <w:t xml:space="preserve">To use the </w:t>
      </w:r>
      <w:proofErr w:type="spellStart"/>
      <w:r w:rsidRPr="00DA574A">
        <w:rPr>
          <w:sz w:val="22"/>
          <w:szCs w:val="22"/>
        </w:rPr>
        <w:t>Moq</w:t>
      </w:r>
      <w:proofErr w:type="spellEnd"/>
      <w:r w:rsidRPr="00DA574A">
        <w:rPr>
          <w:sz w:val="22"/>
          <w:szCs w:val="22"/>
        </w:rPr>
        <w:t xml:space="preserve"> </w:t>
      </w:r>
      <w:r>
        <w:rPr>
          <w:sz w:val="22"/>
          <w:szCs w:val="22"/>
        </w:rPr>
        <w:t>(</w:t>
      </w:r>
      <w:r w:rsidRPr="00DA574A">
        <w:rPr>
          <w:sz w:val="22"/>
          <w:szCs w:val="22"/>
        </w:rPr>
        <w:t>mocking framework</w:t>
      </w:r>
      <w:r>
        <w:rPr>
          <w:sz w:val="22"/>
          <w:szCs w:val="22"/>
        </w:rPr>
        <w:t>)</w:t>
      </w:r>
      <w:r w:rsidRPr="00DA574A">
        <w:rPr>
          <w:sz w:val="22"/>
          <w:szCs w:val="22"/>
        </w:rPr>
        <w:t xml:space="preserve"> in our application, we need to follow the below steps:</w:t>
      </w:r>
    </w:p>
    <w:p w14:paraId="4C3E6F54" w14:textId="77777777" w:rsidR="003248DD" w:rsidRPr="006960D3" w:rsidRDefault="003248DD" w:rsidP="007B35E2">
      <w:pPr>
        <w:pStyle w:val="ListParagraph"/>
        <w:numPr>
          <w:ilvl w:val="0"/>
          <w:numId w:val="8"/>
        </w:numPr>
        <w:spacing w:after="0" w:line="240" w:lineRule="auto"/>
        <w:ind w:left="426" w:hanging="284"/>
        <w:jc w:val="both"/>
        <w:rPr>
          <w:b/>
        </w:rPr>
      </w:pPr>
      <w:r w:rsidRPr="006960D3">
        <w:rPr>
          <w:b/>
        </w:rPr>
        <w:t xml:space="preserve">Add a reference to the </w:t>
      </w:r>
      <w:proofErr w:type="spellStart"/>
      <w:r w:rsidRPr="006960D3">
        <w:rPr>
          <w:b/>
        </w:rPr>
        <w:t>Moq</w:t>
      </w:r>
      <w:proofErr w:type="spellEnd"/>
      <w:r w:rsidRPr="006960D3">
        <w:rPr>
          <w:b/>
        </w:rPr>
        <w:t xml:space="preserve"> </w:t>
      </w:r>
      <w:r>
        <w:rPr>
          <w:b/>
        </w:rPr>
        <w:t>(one time step only)</w:t>
      </w:r>
    </w:p>
    <w:p w14:paraId="4C3E6F55" w14:textId="77777777" w:rsidR="003248DD" w:rsidRPr="00DA574A" w:rsidRDefault="003248DD" w:rsidP="003248DD">
      <w:pPr>
        <w:spacing w:after="0" w:line="240" w:lineRule="auto"/>
        <w:jc w:val="both"/>
        <w:rPr>
          <w:sz w:val="22"/>
          <w:szCs w:val="22"/>
        </w:rPr>
      </w:pPr>
      <w:r w:rsidRPr="00DA574A">
        <w:rPr>
          <w:sz w:val="22"/>
          <w:szCs w:val="22"/>
        </w:rPr>
        <w:t xml:space="preserve">To use the </w:t>
      </w:r>
      <w:proofErr w:type="spellStart"/>
      <w:r w:rsidRPr="00DA574A">
        <w:rPr>
          <w:sz w:val="22"/>
          <w:szCs w:val="22"/>
        </w:rPr>
        <w:t>Moq</w:t>
      </w:r>
      <w:proofErr w:type="spellEnd"/>
      <w:r w:rsidRPr="00DA574A">
        <w:rPr>
          <w:sz w:val="22"/>
          <w:szCs w:val="22"/>
        </w:rPr>
        <w:t xml:space="preserve"> library in the project we need to install </w:t>
      </w:r>
      <w:proofErr w:type="spellStart"/>
      <w:r w:rsidRPr="00DA574A">
        <w:rPr>
          <w:sz w:val="22"/>
          <w:szCs w:val="22"/>
        </w:rPr>
        <w:t>Nuget</w:t>
      </w:r>
      <w:proofErr w:type="spellEnd"/>
      <w:r w:rsidRPr="00DA574A">
        <w:rPr>
          <w:sz w:val="22"/>
          <w:szCs w:val="22"/>
        </w:rPr>
        <w:t xml:space="preserve"> package for </w:t>
      </w:r>
      <w:proofErr w:type="spellStart"/>
      <w:r w:rsidRPr="00DA574A">
        <w:rPr>
          <w:sz w:val="22"/>
          <w:szCs w:val="22"/>
        </w:rPr>
        <w:t>Moq</w:t>
      </w:r>
      <w:proofErr w:type="spellEnd"/>
    </w:p>
    <w:p w14:paraId="4C3E6F56" w14:textId="77777777" w:rsidR="003248DD" w:rsidRDefault="003248DD" w:rsidP="003248DD">
      <w:pPr>
        <w:spacing w:after="0" w:line="240" w:lineRule="auto"/>
      </w:pPr>
      <w:r w:rsidRPr="002C2344">
        <w:rPr>
          <w:noProof/>
          <w:lang w:eastAsia="en-IN"/>
        </w:rPr>
        <w:lastRenderedPageBreak/>
        <w:drawing>
          <wp:inline distT="0" distB="0" distL="0" distR="0" wp14:anchorId="4C3E7260" wp14:editId="4C3E7261">
            <wp:extent cx="2531110" cy="2286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5839" b="29092"/>
                    <a:stretch/>
                  </pic:blipFill>
                  <pic:spPr bwMode="auto">
                    <a:xfrm>
                      <a:off x="0" y="0"/>
                      <a:ext cx="2531110" cy="2286000"/>
                    </a:xfrm>
                    <a:prstGeom prst="rect">
                      <a:avLst/>
                    </a:prstGeom>
                    <a:ln>
                      <a:noFill/>
                    </a:ln>
                    <a:extLst>
                      <a:ext uri="{53640926-AAD7-44D8-BBD7-CCE9431645EC}">
                        <a14:shadowObscured xmlns:a14="http://schemas.microsoft.com/office/drawing/2010/main"/>
                      </a:ext>
                    </a:extLst>
                  </pic:spPr>
                </pic:pic>
              </a:graphicData>
            </a:graphic>
          </wp:inline>
        </w:drawing>
      </w:r>
    </w:p>
    <w:p w14:paraId="610644E0" w14:textId="77777777" w:rsidR="00141491" w:rsidRDefault="00141491" w:rsidP="003248DD">
      <w:pPr>
        <w:spacing w:after="0" w:line="240" w:lineRule="auto"/>
        <w:rPr>
          <w:sz w:val="22"/>
        </w:rPr>
      </w:pPr>
    </w:p>
    <w:p w14:paraId="4C3E6F57" w14:textId="224F8DF9" w:rsidR="003248DD" w:rsidRPr="00DA574A" w:rsidRDefault="003248DD" w:rsidP="003248DD">
      <w:pPr>
        <w:spacing w:after="0" w:line="240" w:lineRule="auto"/>
        <w:rPr>
          <w:sz w:val="22"/>
        </w:rPr>
      </w:pPr>
      <w:r w:rsidRPr="00DA574A">
        <w:rPr>
          <w:sz w:val="22"/>
        </w:rPr>
        <w:t xml:space="preserve">Type </w:t>
      </w:r>
      <w:proofErr w:type="spellStart"/>
      <w:r w:rsidRPr="00DA574A">
        <w:rPr>
          <w:sz w:val="22"/>
        </w:rPr>
        <w:t>Moq</w:t>
      </w:r>
      <w:proofErr w:type="spellEnd"/>
      <w:r w:rsidRPr="00DA574A">
        <w:rPr>
          <w:sz w:val="22"/>
        </w:rPr>
        <w:t xml:space="preserve"> in the Browse and select the </w:t>
      </w:r>
      <w:proofErr w:type="spellStart"/>
      <w:r w:rsidRPr="00DA574A">
        <w:rPr>
          <w:sz w:val="22"/>
        </w:rPr>
        <w:t>Moq</w:t>
      </w:r>
      <w:proofErr w:type="spellEnd"/>
      <w:r w:rsidRPr="00DA574A">
        <w:rPr>
          <w:sz w:val="22"/>
        </w:rPr>
        <w:t>, click install</w:t>
      </w:r>
    </w:p>
    <w:p w14:paraId="4C3E6F58" w14:textId="77777777" w:rsidR="003248DD" w:rsidRDefault="003248DD" w:rsidP="003248DD">
      <w:pPr>
        <w:spacing w:after="0" w:line="240" w:lineRule="auto"/>
      </w:pPr>
      <w:r>
        <w:rPr>
          <w:noProof/>
          <w:lang w:eastAsia="en-IN"/>
        </w:rPr>
        <w:drawing>
          <wp:inline distT="0" distB="0" distL="0" distR="0" wp14:anchorId="4C3E7262" wp14:editId="4C3E7263">
            <wp:extent cx="5461000" cy="2876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281" b="10774"/>
                    <a:stretch/>
                  </pic:blipFill>
                  <pic:spPr bwMode="auto">
                    <a:xfrm>
                      <a:off x="0" y="0"/>
                      <a:ext cx="5461000" cy="2876550"/>
                    </a:xfrm>
                    <a:prstGeom prst="rect">
                      <a:avLst/>
                    </a:prstGeom>
                    <a:ln>
                      <a:noFill/>
                    </a:ln>
                    <a:extLst>
                      <a:ext uri="{53640926-AAD7-44D8-BBD7-CCE9431645EC}">
                        <a14:shadowObscured xmlns:a14="http://schemas.microsoft.com/office/drawing/2010/main"/>
                      </a:ext>
                    </a:extLst>
                  </pic:spPr>
                </pic:pic>
              </a:graphicData>
            </a:graphic>
          </wp:inline>
        </w:drawing>
      </w:r>
    </w:p>
    <w:p w14:paraId="692FAFEF" w14:textId="77777777" w:rsidR="00141491" w:rsidRDefault="00141491" w:rsidP="00141491">
      <w:pPr>
        <w:pStyle w:val="ListParagraph"/>
        <w:spacing w:after="0" w:line="240" w:lineRule="auto"/>
        <w:ind w:left="426"/>
        <w:rPr>
          <w:b/>
        </w:rPr>
      </w:pPr>
    </w:p>
    <w:p w14:paraId="4C3E6F59" w14:textId="488D20CA" w:rsidR="003248DD" w:rsidRPr="00E71D0C" w:rsidRDefault="003248DD" w:rsidP="007B35E2">
      <w:pPr>
        <w:pStyle w:val="ListParagraph"/>
        <w:numPr>
          <w:ilvl w:val="0"/>
          <w:numId w:val="8"/>
        </w:numPr>
        <w:spacing w:after="0" w:line="240" w:lineRule="auto"/>
        <w:ind w:left="426" w:hanging="284"/>
        <w:rPr>
          <w:b/>
        </w:rPr>
      </w:pPr>
      <w:r w:rsidRPr="00E71D0C">
        <w:rPr>
          <w:b/>
        </w:rPr>
        <w:t xml:space="preserve">Import the </w:t>
      </w:r>
      <w:proofErr w:type="spellStart"/>
      <w:r w:rsidRPr="00E71D0C">
        <w:rPr>
          <w:b/>
        </w:rPr>
        <w:t>Moq</w:t>
      </w:r>
      <w:proofErr w:type="spellEnd"/>
      <w:r w:rsidRPr="00E71D0C">
        <w:rPr>
          <w:b/>
        </w:rPr>
        <w:t xml:space="preserve"> namespace</w:t>
      </w:r>
      <w:r>
        <w:rPr>
          <w:b/>
        </w:rPr>
        <w:t xml:space="preserve"> (one time step only)</w:t>
      </w:r>
    </w:p>
    <w:p w14:paraId="4C3E6F5A" w14:textId="77777777" w:rsidR="003248DD" w:rsidRDefault="003248DD" w:rsidP="003248DD">
      <w:pPr>
        <w:spacing w:after="0" w:line="240" w:lineRule="auto"/>
      </w:pPr>
      <w:r>
        <w:rPr>
          <w:noProof/>
          <w:lang w:eastAsia="en-IN"/>
        </w:rPr>
        <w:drawing>
          <wp:inline distT="0" distB="0" distL="0" distR="0" wp14:anchorId="4C3E7264" wp14:editId="4C3E7265">
            <wp:extent cx="3705225" cy="790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5225" cy="790575"/>
                    </a:xfrm>
                    <a:prstGeom prst="rect">
                      <a:avLst/>
                    </a:prstGeom>
                  </pic:spPr>
                </pic:pic>
              </a:graphicData>
            </a:graphic>
          </wp:inline>
        </w:drawing>
      </w:r>
    </w:p>
    <w:p w14:paraId="4C3E6F5B" w14:textId="77777777" w:rsidR="003248DD" w:rsidRPr="00E71D0C" w:rsidRDefault="003248DD" w:rsidP="007B35E2">
      <w:pPr>
        <w:pStyle w:val="ListParagraph"/>
        <w:numPr>
          <w:ilvl w:val="0"/>
          <w:numId w:val="8"/>
        </w:numPr>
        <w:spacing w:after="0" w:line="240" w:lineRule="auto"/>
        <w:ind w:left="567" w:hanging="284"/>
        <w:rPr>
          <w:b/>
        </w:rPr>
      </w:pPr>
      <w:r w:rsidRPr="00E71D0C">
        <w:rPr>
          <w:b/>
        </w:rPr>
        <w:t xml:space="preserve">Create Mock object </w:t>
      </w:r>
    </w:p>
    <w:p w14:paraId="4C3E6F5C" w14:textId="77777777" w:rsidR="003248DD" w:rsidRDefault="003248DD" w:rsidP="003248DD">
      <w:pPr>
        <w:spacing w:after="0" w:line="240" w:lineRule="auto"/>
      </w:pPr>
      <w:r>
        <w:t xml:space="preserve">We need to tell </w:t>
      </w:r>
      <w:proofErr w:type="spellStart"/>
      <w:r>
        <w:t>Moq</w:t>
      </w:r>
      <w:proofErr w:type="spellEnd"/>
      <w:r>
        <w:t xml:space="preserve"> what type of object we want to mock. We do this by passing the type of parameter to the Mock generic type as:        </w:t>
      </w:r>
    </w:p>
    <w:p w14:paraId="4C3E6F5D" w14:textId="77777777" w:rsidR="003248DD" w:rsidRDefault="003248DD" w:rsidP="003248DD">
      <w:pPr>
        <w:spacing w:after="0" w:line="240" w:lineRule="auto"/>
      </w:pPr>
      <w:r>
        <w:rPr>
          <w:noProof/>
          <w:lang w:eastAsia="en-IN"/>
        </w:rPr>
        <w:drawing>
          <wp:inline distT="0" distB="0" distL="0" distR="0" wp14:anchorId="4C3E7266" wp14:editId="4C3E7267">
            <wp:extent cx="5076825" cy="3149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825" cy="314960"/>
                    </a:xfrm>
                    <a:prstGeom prst="rect">
                      <a:avLst/>
                    </a:prstGeom>
                  </pic:spPr>
                </pic:pic>
              </a:graphicData>
            </a:graphic>
          </wp:inline>
        </w:drawing>
      </w:r>
    </w:p>
    <w:p w14:paraId="4C3E6F5E" w14:textId="77777777" w:rsidR="003248DD" w:rsidRDefault="003248DD" w:rsidP="003248DD">
      <w:pPr>
        <w:spacing w:after="0" w:line="240" w:lineRule="auto"/>
      </w:pPr>
      <w:r>
        <w:t xml:space="preserve">The above line tells the </w:t>
      </w:r>
      <w:proofErr w:type="spellStart"/>
      <w:r>
        <w:t>Moq</w:t>
      </w:r>
      <w:proofErr w:type="spellEnd"/>
      <w:r>
        <w:t xml:space="preserve"> library that we are mocking the “</w:t>
      </w:r>
      <w:proofErr w:type="spellStart"/>
      <w:r>
        <w:t>TypeToMock</w:t>
      </w:r>
      <w:proofErr w:type="spellEnd"/>
      <w:r>
        <w:t>” type. We create a mock object for a specific type.</w:t>
      </w:r>
    </w:p>
    <w:p w14:paraId="4C3E6F5F" w14:textId="77777777" w:rsidR="003248DD" w:rsidRPr="00E71D0C" w:rsidRDefault="003248DD" w:rsidP="007B35E2">
      <w:pPr>
        <w:pStyle w:val="ListParagraph"/>
        <w:numPr>
          <w:ilvl w:val="0"/>
          <w:numId w:val="8"/>
        </w:numPr>
        <w:spacing w:after="0" w:line="240" w:lineRule="auto"/>
        <w:ind w:left="284" w:hanging="283"/>
        <w:rPr>
          <w:b/>
        </w:rPr>
      </w:pPr>
      <w:r w:rsidRPr="00E71D0C">
        <w:rPr>
          <w:b/>
        </w:rPr>
        <w:t xml:space="preserve">Setting the expectation or behaviour </w:t>
      </w:r>
      <w:r>
        <w:rPr>
          <w:b/>
        </w:rPr>
        <w:t>(repeat step)</w:t>
      </w:r>
    </w:p>
    <w:p w14:paraId="4C3E6F60" w14:textId="77777777" w:rsidR="003248DD" w:rsidRDefault="003248DD" w:rsidP="003248DD">
      <w:pPr>
        <w:spacing w:after="0" w:line="240" w:lineRule="auto"/>
      </w:pPr>
      <w:proofErr w:type="spellStart"/>
      <w:r>
        <w:lastRenderedPageBreak/>
        <w:t>Moq</w:t>
      </w:r>
      <w:proofErr w:type="spellEnd"/>
      <w:r>
        <w:t xml:space="preserve"> uses lambda expressions, generics and delegates which makes </w:t>
      </w:r>
      <w:proofErr w:type="spellStart"/>
      <w:r>
        <w:t>Moq</w:t>
      </w:r>
      <w:proofErr w:type="spellEnd"/>
      <w:r>
        <w:t xml:space="preserve"> suitable for .NET applications. To define the behaviour, we use the Setup method as:</w:t>
      </w:r>
    </w:p>
    <w:p w14:paraId="4C3E6F61" w14:textId="77777777" w:rsidR="003248DD" w:rsidRDefault="003248DD" w:rsidP="003248DD">
      <w:pPr>
        <w:spacing w:after="0" w:line="240" w:lineRule="auto"/>
      </w:pPr>
      <w:r>
        <w:t xml:space="preserve"> </w:t>
      </w:r>
      <w:r>
        <w:rPr>
          <w:noProof/>
          <w:lang w:eastAsia="en-IN"/>
        </w:rPr>
        <w:drawing>
          <wp:inline distT="0" distB="0" distL="0" distR="0" wp14:anchorId="4C3E7268" wp14:editId="4C3E7269">
            <wp:extent cx="5731510" cy="231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1465"/>
                    </a:xfrm>
                    <a:prstGeom prst="rect">
                      <a:avLst/>
                    </a:prstGeom>
                  </pic:spPr>
                </pic:pic>
              </a:graphicData>
            </a:graphic>
          </wp:inline>
        </w:drawing>
      </w:r>
    </w:p>
    <w:p w14:paraId="4C3E6F62" w14:textId="77777777" w:rsidR="003248DD" w:rsidRDefault="003248DD" w:rsidP="003248DD">
      <w:pPr>
        <w:spacing w:after="0" w:line="240" w:lineRule="auto"/>
      </w:pPr>
      <w:r>
        <w:t xml:space="preserve">The above line demonstrates some of the important concepts used in the </w:t>
      </w:r>
      <w:proofErr w:type="spellStart"/>
      <w:r>
        <w:t>Moq</w:t>
      </w:r>
      <w:proofErr w:type="spellEnd"/>
      <w:r>
        <w:t xml:space="preserve"> mocking framework. The three main methods used above are:</w:t>
      </w:r>
    </w:p>
    <w:p w14:paraId="4C3E6F63" w14:textId="77777777" w:rsidR="003248DD" w:rsidRPr="002E03A4" w:rsidRDefault="003248DD" w:rsidP="007B35E2">
      <w:pPr>
        <w:pStyle w:val="ListParagraph"/>
        <w:numPr>
          <w:ilvl w:val="0"/>
          <w:numId w:val="9"/>
        </w:numPr>
        <w:spacing w:after="0" w:line="240" w:lineRule="auto"/>
        <w:jc w:val="both"/>
      </w:pPr>
      <w:r w:rsidRPr="00B90A47">
        <w:rPr>
          <w:b/>
        </w:rPr>
        <w:t>Setup ():</w:t>
      </w:r>
      <w:r w:rsidRPr="002E03A4">
        <w:t xml:space="preserve"> Used for defining the behaviour of a method. The above code is setting the behaviour of the </w:t>
      </w:r>
      <w:proofErr w:type="spellStart"/>
      <w:r w:rsidRPr="002E03A4">
        <w:t>MethodName</w:t>
      </w:r>
      <w:proofErr w:type="spellEnd"/>
      <w:r w:rsidRPr="002E03A4">
        <w:t xml:space="preserve"> method.</w:t>
      </w:r>
    </w:p>
    <w:p w14:paraId="4C3E6F64" w14:textId="77777777" w:rsidR="003248DD" w:rsidRPr="002E03A4" w:rsidRDefault="003248DD" w:rsidP="007B35E2">
      <w:pPr>
        <w:pStyle w:val="ListParagraph"/>
        <w:numPr>
          <w:ilvl w:val="0"/>
          <w:numId w:val="9"/>
        </w:numPr>
        <w:spacing w:after="0" w:line="240" w:lineRule="auto"/>
        <w:jc w:val="both"/>
      </w:pPr>
      <w:proofErr w:type="spellStart"/>
      <w:r w:rsidRPr="00B90A47">
        <w:rPr>
          <w:b/>
        </w:rPr>
        <w:t>It.IsAny</w:t>
      </w:r>
      <w:proofErr w:type="spellEnd"/>
      <w:r w:rsidRPr="00B90A47">
        <w:rPr>
          <w:b/>
        </w:rPr>
        <w:t>():</w:t>
      </w:r>
      <w:r w:rsidRPr="002E03A4">
        <w:t xml:space="preserve"> “It” is a static class containing various methods used to set the parameter expectations. </w:t>
      </w:r>
      <w:proofErr w:type="spellStart"/>
      <w:r w:rsidRPr="002E03A4">
        <w:t>It.IsAny</w:t>
      </w:r>
      <w:proofErr w:type="spellEnd"/>
      <w:r w:rsidRPr="002E03A4">
        <w:t>&lt;</w:t>
      </w:r>
      <w:proofErr w:type="spellStart"/>
      <w:r w:rsidRPr="002E03A4">
        <w:t>int</w:t>
      </w:r>
      <w:proofErr w:type="spellEnd"/>
      <w:r w:rsidRPr="002E03A4">
        <w:t>&gt;() means the method will accept any parameter of integer type.</w:t>
      </w:r>
    </w:p>
    <w:p w14:paraId="4C3E6F65" w14:textId="77777777" w:rsidR="003248DD" w:rsidRPr="002E03A4" w:rsidRDefault="003248DD" w:rsidP="007B35E2">
      <w:pPr>
        <w:pStyle w:val="ListParagraph"/>
        <w:numPr>
          <w:ilvl w:val="0"/>
          <w:numId w:val="9"/>
        </w:numPr>
        <w:spacing w:after="0" w:line="240" w:lineRule="auto"/>
        <w:jc w:val="both"/>
      </w:pPr>
      <w:r>
        <w:rPr>
          <w:b/>
        </w:rPr>
        <w:t>R</w:t>
      </w:r>
      <w:r w:rsidRPr="00B90A47">
        <w:rPr>
          <w:b/>
        </w:rPr>
        <w:t>eturns():</w:t>
      </w:r>
      <w:r w:rsidRPr="002E03A4">
        <w:t xml:space="preserve"> This method is used for returning values from the method passed in the Setup() method.</w:t>
      </w:r>
      <w:r>
        <w:t xml:space="preserve"> </w:t>
      </w:r>
      <w:r w:rsidRPr="002E03A4">
        <w:t>The above Returns() method will return a null when the “</w:t>
      </w:r>
      <w:proofErr w:type="spellStart"/>
      <w:r w:rsidRPr="002E03A4">
        <w:t>MethodName</w:t>
      </w:r>
      <w:proofErr w:type="spellEnd"/>
      <w:r w:rsidRPr="002E03A4">
        <w:t>” method is called with an integer value.</w:t>
      </w:r>
    </w:p>
    <w:p w14:paraId="4C3E6F66" w14:textId="77777777" w:rsidR="003248DD" w:rsidRPr="00755E06" w:rsidRDefault="003248DD" w:rsidP="003248DD">
      <w:pPr>
        <w:spacing w:after="0" w:line="240" w:lineRule="auto"/>
      </w:pPr>
      <w:r w:rsidRPr="002E03A4">
        <w:t>The Setup method is passed a parameter of the type of “</w:t>
      </w:r>
      <w:proofErr w:type="spellStart"/>
      <w:r w:rsidRPr="002E03A4">
        <w:t>mockType</w:t>
      </w:r>
      <w:proofErr w:type="spellEnd"/>
      <w:r w:rsidRPr="002E03A4">
        <w:t xml:space="preserve">”, so we can access the methods and properties of the </w:t>
      </w:r>
      <w:proofErr w:type="spellStart"/>
      <w:r w:rsidRPr="002E03A4">
        <w:t>mockType</w:t>
      </w:r>
      <w:proofErr w:type="spellEnd"/>
      <w:r w:rsidRPr="002E03A4">
        <w:t xml:space="preserve"> in the Setup method. In the above code, we are defining the mocking behaviour for the </w:t>
      </w:r>
      <w:proofErr w:type="spellStart"/>
      <w:r w:rsidRPr="002E03A4">
        <w:t>MethodName</w:t>
      </w:r>
      <w:proofErr w:type="spellEnd"/>
      <w:r w:rsidRPr="002E03A4">
        <w:t xml:space="preserve">() </w:t>
      </w:r>
      <w:proofErr w:type="spellStart"/>
      <w:r w:rsidRPr="002E03A4">
        <w:t>method.Returns</w:t>
      </w:r>
      <w:proofErr w:type="spellEnd"/>
      <w:r w:rsidRPr="002E03A4">
        <w:t xml:space="preserve">() method defines the result which the </w:t>
      </w:r>
      <w:proofErr w:type="spellStart"/>
      <w:r w:rsidRPr="002E03A4">
        <w:t>MethodName</w:t>
      </w:r>
      <w:proofErr w:type="spellEnd"/>
      <w:r w:rsidRPr="002E03A4">
        <w:t>() method will return.</w:t>
      </w:r>
    </w:p>
    <w:p w14:paraId="4C3E6F67" w14:textId="77777777" w:rsidR="003A38A3" w:rsidRDefault="003A38A3" w:rsidP="00BA6F32">
      <w:pPr>
        <w:pStyle w:val="Heading2"/>
      </w:pPr>
      <w:bookmarkStart w:id="511" w:name="_Toc527943099"/>
      <w:r>
        <w:t>Duck</w:t>
      </w:r>
      <w:r w:rsidR="00CB442B">
        <w:t xml:space="preserve"> </w:t>
      </w:r>
      <w:r>
        <w:t>Creek</w:t>
      </w:r>
      <w:r w:rsidR="008D057E">
        <w:t xml:space="preserve"> </w:t>
      </w:r>
      <w:r w:rsidR="00CB442B">
        <w:t xml:space="preserve">layer </w:t>
      </w:r>
      <w:r w:rsidR="008D057E">
        <w:t>testing</w:t>
      </w:r>
      <w:bookmarkEnd w:id="511"/>
    </w:p>
    <w:p w14:paraId="4C3E6F68" w14:textId="77777777" w:rsidR="00943FC2" w:rsidRDefault="00943FC2" w:rsidP="00943FC2">
      <w:pPr>
        <w:pStyle w:val="BodyText"/>
        <w:textAlignment w:val="auto"/>
        <w:rPr>
          <w:rFonts w:cstheme="minorHAnsi"/>
          <w:iCs/>
          <w:sz w:val="22"/>
          <w:szCs w:val="22"/>
        </w:rPr>
      </w:pPr>
    </w:p>
    <w:p w14:paraId="4C3E6F69" w14:textId="77777777" w:rsidR="00A70236" w:rsidRPr="00113F2C" w:rsidRDefault="00A70236" w:rsidP="00943FC2">
      <w:pPr>
        <w:pStyle w:val="BodyText"/>
        <w:textAlignment w:val="auto"/>
        <w:rPr>
          <w:rFonts w:asciiTheme="majorHAnsi" w:hAnsiTheme="majorHAnsi" w:cstheme="majorHAnsi"/>
          <w:iCs/>
          <w:sz w:val="22"/>
          <w:szCs w:val="22"/>
        </w:rPr>
      </w:pPr>
      <w:r w:rsidRPr="00113F2C">
        <w:rPr>
          <w:rFonts w:asciiTheme="majorHAnsi" w:hAnsiTheme="majorHAnsi" w:cstheme="majorHAnsi"/>
          <w:iCs/>
          <w:sz w:val="22"/>
          <w:szCs w:val="22"/>
        </w:rPr>
        <w:t xml:space="preserve">There are </w:t>
      </w:r>
      <w:r w:rsidRPr="00113F2C">
        <w:rPr>
          <w:rFonts w:asciiTheme="majorHAnsi" w:hAnsiTheme="majorHAnsi" w:cstheme="majorHAnsi"/>
          <w:b/>
          <w:bCs/>
          <w:iCs/>
          <w:sz w:val="22"/>
          <w:szCs w:val="22"/>
        </w:rPr>
        <w:t xml:space="preserve">several dimensions (variables) </w:t>
      </w:r>
      <w:r w:rsidR="00445610" w:rsidRPr="00113F2C">
        <w:rPr>
          <w:rFonts w:asciiTheme="majorHAnsi" w:hAnsiTheme="majorHAnsi" w:cstheme="majorHAnsi"/>
          <w:iCs/>
          <w:sz w:val="22"/>
          <w:szCs w:val="22"/>
        </w:rPr>
        <w:t xml:space="preserve">such </w:t>
      </w:r>
      <w:r w:rsidR="005219FB">
        <w:rPr>
          <w:rFonts w:asciiTheme="majorHAnsi" w:hAnsiTheme="majorHAnsi" w:cstheme="majorHAnsi"/>
          <w:iCs/>
          <w:sz w:val="22"/>
          <w:szCs w:val="22"/>
        </w:rPr>
        <w:t xml:space="preserve">as </w:t>
      </w:r>
      <w:r w:rsidRPr="00113F2C">
        <w:rPr>
          <w:rFonts w:asciiTheme="majorHAnsi" w:hAnsiTheme="majorHAnsi" w:cstheme="majorHAnsi"/>
          <w:iCs/>
          <w:sz w:val="22"/>
          <w:szCs w:val="22"/>
        </w:rPr>
        <w:t>State, Transactions, User Role that the determines test cover</w:t>
      </w:r>
      <w:r w:rsidR="00445610" w:rsidRPr="00113F2C">
        <w:rPr>
          <w:rFonts w:asciiTheme="majorHAnsi" w:hAnsiTheme="majorHAnsi" w:cstheme="majorHAnsi"/>
          <w:iCs/>
          <w:sz w:val="22"/>
          <w:szCs w:val="22"/>
        </w:rPr>
        <w:t>age</w:t>
      </w:r>
      <w:r w:rsidRPr="00113F2C">
        <w:rPr>
          <w:rFonts w:asciiTheme="majorHAnsi" w:hAnsiTheme="majorHAnsi" w:cstheme="majorHAnsi"/>
          <w:iCs/>
          <w:sz w:val="22"/>
          <w:szCs w:val="22"/>
        </w:rPr>
        <w:t xml:space="preserve"> for each line of business. The purpose of testing is to validate Transact, Rules, Rating and Forms across these dimensions for a Policy.</w:t>
      </w:r>
    </w:p>
    <w:p w14:paraId="4C3E6F6A" w14:textId="77777777" w:rsidR="00445610" w:rsidRPr="00113F2C" w:rsidRDefault="00445610" w:rsidP="00445610">
      <w:pPr>
        <w:pStyle w:val="BodyText"/>
        <w:textAlignment w:val="auto"/>
        <w:rPr>
          <w:rFonts w:asciiTheme="majorHAnsi" w:hAnsiTheme="majorHAnsi" w:cstheme="majorHAnsi"/>
          <w:iCs/>
          <w:sz w:val="22"/>
          <w:szCs w:val="22"/>
        </w:rPr>
      </w:pPr>
    </w:p>
    <w:p w14:paraId="4C3E6F6B" w14:textId="77777777" w:rsidR="00A70236" w:rsidRPr="00113F2C" w:rsidRDefault="00A70236" w:rsidP="00445610">
      <w:pPr>
        <w:pStyle w:val="BodyText"/>
        <w:textAlignment w:val="auto"/>
        <w:rPr>
          <w:rFonts w:asciiTheme="majorHAnsi" w:hAnsiTheme="majorHAnsi" w:cstheme="majorHAnsi"/>
          <w:iCs/>
          <w:sz w:val="22"/>
          <w:szCs w:val="22"/>
        </w:rPr>
      </w:pPr>
      <w:r w:rsidRPr="00113F2C">
        <w:rPr>
          <w:rFonts w:asciiTheme="majorHAnsi" w:hAnsiTheme="majorHAnsi" w:cstheme="majorHAnsi"/>
          <w:iCs/>
          <w:sz w:val="22"/>
          <w:szCs w:val="22"/>
        </w:rPr>
        <w:t>Test strategy include</w:t>
      </w:r>
      <w:r w:rsidR="00445610" w:rsidRPr="00113F2C">
        <w:rPr>
          <w:rFonts w:asciiTheme="majorHAnsi" w:hAnsiTheme="majorHAnsi" w:cstheme="majorHAnsi"/>
          <w:iCs/>
          <w:sz w:val="22"/>
          <w:szCs w:val="22"/>
        </w:rPr>
        <w:t>s</w:t>
      </w:r>
      <w:r w:rsidRPr="00113F2C">
        <w:rPr>
          <w:rFonts w:asciiTheme="majorHAnsi" w:hAnsiTheme="majorHAnsi" w:cstheme="majorHAnsi"/>
          <w:iCs/>
          <w:sz w:val="22"/>
          <w:szCs w:val="22"/>
        </w:rPr>
        <w:t xml:space="preserve"> validation of carrier specific variations in the areas of:</w:t>
      </w:r>
    </w:p>
    <w:p w14:paraId="4C3E6F6C" w14:textId="77777777" w:rsidR="00A70236" w:rsidRPr="00113F2C" w:rsidRDefault="00A70236" w:rsidP="007B35E2">
      <w:pPr>
        <w:pStyle w:val="BodyText"/>
        <w:numPr>
          <w:ilvl w:val="0"/>
          <w:numId w:val="19"/>
        </w:numPr>
        <w:textAlignment w:val="auto"/>
        <w:rPr>
          <w:rFonts w:asciiTheme="majorHAnsi" w:hAnsiTheme="majorHAnsi" w:cstheme="majorHAnsi"/>
          <w:iCs/>
          <w:sz w:val="22"/>
          <w:szCs w:val="22"/>
        </w:rPr>
      </w:pPr>
      <w:r w:rsidRPr="00113F2C">
        <w:rPr>
          <w:rFonts w:asciiTheme="majorHAnsi" w:hAnsiTheme="majorHAnsi" w:cstheme="majorHAnsi"/>
          <w:b/>
          <w:bCs/>
          <w:iCs/>
          <w:sz w:val="22"/>
          <w:szCs w:val="22"/>
        </w:rPr>
        <w:t>Workflow rules</w:t>
      </w:r>
      <w:r w:rsidRPr="00113F2C">
        <w:rPr>
          <w:rFonts w:asciiTheme="majorHAnsi" w:hAnsiTheme="majorHAnsi" w:cstheme="majorHAnsi"/>
          <w:iCs/>
          <w:sz w:val="22"/>
          <w:szCs w:val="22"/>
        </w:rPr>
        <w:t xml:space="preserve"> - For all product offerings</w:t>
      </w:r>
    </w:p>
    <w:p w14:paraId="4C3E6F6D" w14:textId="77777777" w:rsidR="00A70236" w:rsidRPr="00113F2C" w:rsidRDefault="00A70236" w:rsidP="007B35E2">
      <w:pPr>
        <w:pStyle w:val="BodyText"/>
        <w:numPr>
          <w:ilvl w:val="0"/>
          <w:numId w:val="19"/>
        </w:numPr>
        <w:textAlignment w:val="auto"/>
        <w:rPr>
          <w:rFonts w:asciiTheme="majorHAnsi" w:hAnsiTheme="majorHAnsi" w:cstheme="majorHAnsi"/>
          <w:iCs/>
          <w:sz w:val="22"/>
          <w:szCs w:val="22"/>
        </w:rPr>
      </w:pPr>
      <w:r w:rsidRPr="00113F2C">
        <w:rPr>
          <w:rFonts w:asciiTheme="majorHAnsi" w:hAnsiTheme="majorHAnsi" w:cstheme="majorHAnsi"/>
          <w:b/>
          <w:bCs/>
          <w:iCs/>
          <w:sz w:val="22"/>
          <w:szCs w:val="22"/>
        </w:rPr>
        <w:t>Rating rules</w:t>
      </w:r>
      <w:r w:rsidRPr="00113F2C">
        <w:rPr>
          <w:rFonts w:asciiTheme="majorHAnsi" w:hAnsiTheme="majorHAnsi" w:cstheme="majorHAnsi"/>
          <w:iCs/>
          <w:sz w:val="22"/>
          <w:szCs w:val="22"/>
        </w:rPr>
        <w:t xml:space="preserve"> – Verifying Premiums, surcharges and discounts for the policy</w:t>
      </w:r>
    </w:p>
    <w:p w14:paraId="4C3E6F6E" w14:textId="77777777" w:rsidR="00A70236" w:rsidRPr="00113F2C" w:rsidRDefault="00A70236" w:rsidP="007B35E2">
      <w:pPr>
        <w:pStyle w:val="BodyText"/>
        <w:numPr>
          <w:ilvl w:val="0"/>
          <w:numId w:val="19"/>
        </w:numPr>
        <w:textAlignment w:val="auto"/>
        <w:rPr>
          <w:rFonts w:asciiTheme="majorHAnsi" w:hAnsiTheme="majorHAnsi" w:cstheme="majorHAnsi"/>
          <w:iCs/>
          <w:sz w:val="22"/>
          <w:szCs w:val="22"/>
        </w:rPr>
      </w:pPr>
      <w:r w:rsidRPr="00113F2C">
        <w:rPr>
          <w:rFonts w:asciiTheme="majorHAnsi" w:hAnsiTheme="majorHAnsi" w:cstheme="majorHAnsi"/>
          <w:b/>
          <w:bCs/>
          <w:iCs/>
          <w:sz w:val="22"/>
          <w:szCs w:val="22"/>
        </w:rPr>
        <w:t xml:space="preserve">Form -  </w:t>
      </w:r>
      <w:r w:rsidRPr="00113F2C">
        <w:rPr>
          <w:rFonts w:asciiTheme="majorHAnsi" w:hAnsiTheme="majorHAnsi" w:cstheme="majorHAnsi"/>
          <w:iCs/>
          <w:sz w:val="22"/>
          <w:szCs w:val="22"/>
        </w:rPr>
        <w:t>State, coverage level and other applicable forms for the policy</w:t>
      </w:r>
    </w:p>
    <w:p w14:paraId="4C3E6F6F" w14:textId="77777777" w:rsidR="00445610" w:rsidRPr="00113F2C" w:rsidRDefault="00445610" w:rsidP="00943FC2">
      <w:pPr>
        <w:pStyle w:val="BodyText"/>
        <w:textAlignment w:val="auto"/>
        <w:rPr>
          <w:rFonts w:asciiTheme="majorHAnsi" w:hAnsiTheme="majorHAnsi" w:cstheme="majorHAnsi"/>
          <w:iCs/>
          <w:sz w:val="22"/>
          <w:szCs w:val="22"/>
        </w:rPr>
      </w:pPr>
    </w:p>
    <w:p w14:paraId="4C3E6F70" w14:textId="77777777" w:rsidR="00F1006D" w:rsidRDefault="00445610" w:rsidP="00A957CB">
      <w:pPr>
        <w:pStyle w:val="BodyText"/>
        <w:overflowPunct/>
        <w:autoSpaceDE/>
        <w:autoSpaceDN/>
        <w:adjustRightInd/>
        <w:jc w:val="both"/>
        <w:textAlignment w:val="auto"/>
        <w:rPr>
          <w:rFonts w:asciiTheme="majorHAnsi" w:hAnsiTheme="majorHAnsi" w:cstheme="majorHAnsi"/>
          <w:iCs/>
          <w:sz w:val="22"/>
          <w:szCs w:val="22"/>
          <w:lang w:val="en-IN"/>
        </w:rPr>
      </w:pPr>
      <w:r w:rsidRPr="00113F2C">
        <w:rPr>
          <w:rFonts w:asciiTheme="majorHAnsi" w:hAnsiTheme="majorHAnsi" w:cstheme="majorHAnsi"/>
          <w:iCs/>
          <w:sz w:val="22"/>
          <w:szCs w:val="22"/>
          <w:lang w:val="en-IN"/>
        </w:rPr>
        <w:t>Test scenarios will not be specifically designed for out of the box (OOTB) rules. However, they will be validated (OOTB Rating rules, Forms and Workflow rules) will be validated if they are part of the output of test execution.</w:t>
      </w:r>
    </w:p>
    <w:p w14:paraId="4C3E6F71" w14:textId="77777777" w:rsidR="00445610" w:rsidRDefault="00445610" w:rsidP="00A957CB">
      <w:pPr>
        <w:pStyle w:val="BodyText"/>
        <w:overflowPunct/>
        <w:autoSpaceDE/>
        <w:autoSpaceDN/>
        <w:adjustRightInd/>
        <w:jc w:val="both"/>
        <w:textAlignment w:val="auto"/>
        <w:rPr>
          <w:rFonts w:asciiTheme="minorHAnsi" w:hAnsiTheme="minorHAnsi" w:cstheme="minorHAnsi"/>
          <w:iCs/>
          <w:sz w:val="22"/>
          <w:szCs w:val="22"/>
        </w:rPr>
      </w:pPr>
    </w:p>
    <w:p w14:paraId="4C3E6F72" w14:textId="77777777" w:rsidR="00943FC2" w:rsidRDefault="00943FC2" w:rsidP="00A957CB">
      <w:pPr>
        <w:pStyle w:val="BodyText"/>
        <w:overflowPunct/>
        <w:autoSpaceDE/>
        <w:autoSpaceDN/>
        <w:adjustRightInd/>
        <w:jc w:val="both"/>
        <w:textAlignment w:val="auto"/>
        <w:rPr>
          <w:rFonts w:asciiTheme="minorHAnsi" w:hAnsiTheme="minorHAnsi" w:cstheme="minorHAnsi"/>
          <w:iCs/>
          <w:sz w:val="22"/>
          <w:szCs w:val="22"/>
        </w:rPr>
      </w:pPr>
    </w:p>
    <w:p w14:paraId="4C3E6F73" w14:textId="77777777" w:rsidR="00A43CE1" w:rsidRDefault="001B0EE1" w:rsidP="00A957CB">
      <w:pPr>
        <w:pStyle w:val="BodyText"/>
        <w:overflowPunct/>
        <w:autoSpaceDE/>
        <w:autoSpaceDN/>
        <w:adjustRightInd/>
        <w:jc w:val="both"/>
        <w:textAlignment w:val="auto"/>
        <w:rPr>
          <w:rFonts w:asciiTheme="minorHAnsi" w:hAnsiTheme="minorHAnsi" w:cstheme="minorHAnsi"/>
          <w:iCs/>
          <w:sz w:val="22"/>
          <w:szCs w:val="22"/>
        </w:rPr>
      </w:pPr>
      <w:r>
        <w:rPr>
          <w:rFonts w:asciiTheme="minorHAnsi" w:hAnsiTheme="minorHAnsi" w:cstheme="minorHAnsi"/>
          <w:iCs/>
          <w:noProof/>
          <w:sz w:val="22"/>
          <w:szCs w:val="22"/>
          <w:lang w:val="en-IN" w:eastAsia="en-IN"/>
        </w:rPr>
        <w:drawing>
          <wp:inline distT="0" distB="0" distL="0" distR="0" wp14:anchorId="4C3E726A" wp14:editId="4C3E726B">
            <wp:extent cx="3023870" cy="153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3870" cy="1530350"/>
                    </a:xfrm>
                    <a:prstGeom prst="rect">
                      <a:avLst/>
                    </a:prstGeom>
                    <a:noFill/>
                  </pic:spPr>
                </pic:pic>
              </a:graphicData>
            </a:graphic>
          </wp:inline>
        </w:drawing>
      </w:r>
    </w:p>
    <w:p w14:paraId="4C3E6F74" w14:textId="77777777" w:rsidR="00943FC2" w:rsidRDefault="00943FC2" w:rsidP="00A957CB">
      <w:pPr>
        <w:pStyle w:val="BodyText"/>
        <w:overflowPunct/>
        <w:autoSpaceDE/>
        <w:autoSpaceDN/>
        <w:adjustRightInd/>
        <w:jc w:val="both"/>
        <w:textAlignment w:val="auto"/>
        <w:rPr>
          <w:rFonts w:asciiTheme="minorHAnsi" w:hAnsiTheme="minorHAnsi" w:cstheme="minorHAnsi"/>
          <w:iCs/>
          <w:sz w:val="22"/>
          <w:szCs w:val="22"/>
        </w:rPr>
      </w:pPr>
    </w:p>
    <w:p w14:paraId="4C3E6F75" w14:textId="77777777" w:rsidR="001B0EE1" w:rsidRDefault="00943FC2" w:rsidP="00A957CB">
      <w:pPr>
        <w:pStyle w:val="BodyText"/>
        <w:overflowPunct/>
        <w:autoSpaceDE/>
        <w:autoSpaceDN/>
        <w:adjustRightInd/>
        <w:jc w:val="both"/>
        <w:textAlignment w:val="auto"/>
        <w:rPr>
          <w:rFonts w:asciiTheme="minorHAnsi" w:hAnsiTheme="minorHAnsi" w:cstheme="minorHAnsi"/>
          <w:iCs/>
          <w:sz w:val="22"/>
          <w:szCs w:val="22"/>
        </w:rPr>
      </w:pPr>
      <w:r>
        <w:rPr>
          <w:rFonts w:asciiTheme="minorHAnsi" w:hAnsiTheme="minorHAnsi" w:cstheme="minorHAnsi"/>
          <w:iCs/>
          <w:noProof/>
          <w:sz w:val="22"/>
          <w:szCs w:val="22"/>
          <w:lang w:val="en-IN" w:eastAsia="en-IN"/>
        </w:rPr>
        <w:lastRenderedPageBreak/>
        <w:drawing>
          <wp:inline distT="0" distB="0" distL="0" distR="0" wp14:anchorId="4C3E726C" wp14:editId="4C3E726D">
            <wp:extent cx="4389755" cy="2840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9755" cy="2840990"/>
                    </a:xfrm>
                    <a:prstGeom prst="rect">
                      <a:avLst/>
                    </a:prstGeom>
                    <a:noFill/>
                  </pic:spPr>
                </pic:pic>
              </a:graphicData>
            </a:graphic>
          </wp:inline>
        </w:drawing>
      </w:r>
    </w:p>
    <w:p w14:paraId="4C3E6F76" w14:textId="77777777" w:rsidR="00A43CE1" w:rsidRDefault="00A43CE1"/>
    <w:p w14:paraId="4C3E6F77" w14:textId="77777777" w:rsidR="005C2A91" w:rsidRDefault="005C2A91" w:rsidP="009340DF">
      <w:pPr>
        <w:spacing w:after="0" w:line="240" w:lineRule="auto"/>
        <w:rPr>
          <w:rFonts w:asciiTheme="majorHAnsi" w:hAnsiTheme="majorHAnsi" w:cstheme="majorHAnsi"/>
          <w:b/>
          <w:sz w:val="22"/>
          <w:szCs w:val="22"/>
          <w:u w:val="single"/>
          <w:lang w:val="en-US"/>
        </w:rPr>
      </w:pPr>
    </w:p>
    <w:p w14:paraId="4C3E6F78" w14:textId="77777777" w:rsidR="005C2A91" w:rsidRDefault="005C2A91" w:rsidP="009340DF">
      <w:pPr>
        <w:spacing w:after="0" w:line="240" w:lineRule="auto"/>
        <w:rPr>
          <w:rFonts w:asciiTheme="majorHAnsi" w:hAnsiTheme="majorHAnsi" w:cstheme="majorHAnsi"/>
          <w:b/>
          <w:sz w:val="22"/>
          <w:szCs w:val="22"/>
          <w:u w:val="single"/>
          <w:lang w:val="en-US"/>
        </w:rPr>
      </w:pPr>
      <w:r>
        <w:rPr>
          <w:rFonts w:asciiTheme="majorHAnsi" w:hAnsiTheme="majorHAnsi" w:cstheme="majorHAnsi"/>
          <w:b/>
          <w:noProof/>
          <w:sz w:val="22"/>
          <w:szCs w:val="22"/>
          <w:u w:val="single"/>
          <w:lang w:eastAsia="en-IN"/>
        </w:rPr>
        <w:drawing>
          <wp:inline distT="0" distB="0" distL="0" distR="0" wp14:anchorId="4C3E726E" wp14:editId="4C3E726F">
            <wp:extent cx="5767362" cy="435200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4984" cy="4357760"/>
                    </a:xfrm>
                    <a:prstGeom prst="rect">
                      <a:avLst/>
                    </a:prstGeom>
                    <a:noFill/>
                  </pic:spPr>
                </pic:pic>
              </a:graphicData>
            </a:graphic>
          </wp:inline>
        </w:drawing>
      </w:r>
    </w:p>
    <w:p w14:paraId="4C3E6F79" w14:textId="77777777" w:rsidR="005C2A91" w:rsidRDefault="005C2A91" w:rsidP="009340DF">
      <w:pPr>
        <w:spacing w:after="0" w:line="240" w:lineRule="auto"/>
        <w:rPr>
          <w:rFonts w:asciiTheme="majorHAnsi" w:hAnsiTheme="majorHAnsi" w:cstheme="majorHAnsi"/>
          <w:b/>
          <w:sz w:val="22"/>
          <w:szCs w:val="22"/>
          <w:u w:val="single"/>
          <w:lang w:val="en-US"/>
        </w:rPr>
      </w:pPr>
    </w:p>
    <w:p w14:paraId="4C3E6F7A" w14:textId="77777777" w:rsidR="005C2A91" w:rsidRPr="005C2A91" w:rsidRDefault="005C2A91" w:rsidP="009340DF">
      <w:pPr>
        <w:spacing w:after="0" w:line="240" w:lineRule="auto"/>
        <w:rPr>
          <w:rFonts w:asciiTheme="majorHAnsi" w:hAnsiTheme="majorHAnsi" w:cstheme="majorHAnsi"/>
          <w:sz w:val="22"/>
          <w:szCs w:val="22"/>
          <w:lang w:val="en-US"/>
        </w:rPr>
      </w:pPr>
      <w:r w:rsidRPr="005C2A91">
        <w:rPr>
          <w:rFonts w:asciiTheme="majorHAnsi" w:hAnsiTheme="majorHAnsi" w:cstheme="majorHAnsi"/>
          <w:sz w:val="22"/>
          <w:szCs w:val="22"/>
          <w:lang w:val="en-US"/>
        </w:rPr>
        <w:t xml:space="preserve">Note: </w:t>
      </w:r>
      <w:r w:rsidR="00D63ADD">
        <w:rPr>
          <w:rFonts w:asciiTheme="majorHAnsi" w:hAnsiTheme="majorHAnsi" w:cstheme="majorHAnsi"/>
          <w:sz w:val="22"/>
          <w:szCs w:val="22"/>
          <w:lang w:val="en-US"/>
        </w:rPr>
        <w:t>Test activities mentioned does not include Express UI validation</w:t>
      </w:r>
      <w:r w:rsidR="00D63ADD" w:rsidRPr="005C2A91">
        <w:rPr>
          <w:rFonts w:asciiTheme="majorHAnsi" w:hAnsiTheme="majorHAnsi" w:cstheme="majorHAnsi"/>
          <w:sz w:val="22"/>
          <w:szCs w:val="22"/>
          <w:lang w:val="en-US"/>
        </w:rPr>
        <w:t xml:space="preserve"> </w:t>
      </w:r>
      <w:r w:rsidR="00D63ADD">
        <w:rPr>
          <w:rFonts w:asciiTheme="majorHAnsi" w:hAnsiTheme="majorHAnsi" w:cstheme="majorHAnsi"/>
          <w:sz w:val="22"/>
          <w:szCs w:val="22"/>
          <w:lang w:val="en-US"/>
        </w:rPr>
        <w:t xml:space="preserve">as </w:t>
      </w:r>
      <w:r w:rsidRPr="005C2A91">
        <w:rPr>
          <w:rFonts w:asciiTheme="majorHAnsi" w:hAnsiTheme="majorHAnsi" w:cstheme="majorHAnsi"/>
          <w:sz w:val="22"/>
          <w:szCs w:val="22"/>
          <w:lang w:val="en-US"/>
        </w:rPr>
        <w:t xml:space="preserve">Express UI is not </w:t>
      </w:r>
      <w:r w:rsidR="00D63ADD">
        <w:rPr>
          <w:rFonts w:asciiTheme="majorHAnsi" w:hAnsiTheme="majorHAnsi" w:cstheme="majorHAnsi"/>
          <w:sz w:val="22"/>
          <w:szCs w:val="22"/>
          <w:lang w:val="en-US"/>
        </w:rPr>
        <w:t>used</w:t>
      </w:r>
    </w:p>
    <w:p w14:paraId="4C3E6F7B" w14:textId="77777777" w:rsidR="00CF6013" w:rsidRPr="00CF6013" w:rsidRDefault="00CF6013" w:rsidP="009340DF">
      <w:pPr>
        <w:spacing w:after="0" w:line="240" w:lineRule="auto"/>
        <w:rPr>
          <w:rFonts w:asciiTheme="majorHAnsi" w:hAnsiTheme="majorHAnsi" w:cstheme="majorHAnsi"/>
          <w:b/>
          <w:sz w:val="22"/>
          <w:szCs w:val="22"/>
          <w:u w:val="single"/>
          <w:lang w:val="en-US"/>
        </w:rPr>
      </w:pPr>
      <w:r w:rsidRPr="00CF6013">
        <w:rPr>
          <w:rFonts w:asciiTheme="majorHAnsi" w:hAnsiTheme="majorHAnsi" w:cstheme="majorHAnsi"/>
          <w:b/>
          <w:sz w:val="22"/>
          <w:szCs w:val="22"/>
          <w:u w:val="single"/>
          <w:lang w:val="en-US"/>
        </w:rPr>
        <w:lastRenderedPageBreak/>
        <w:t>Sales transactions:</w:t>
      </w:r>
    </w:p>
    <w:p w14:paraId="4C3E6F7C" w14:textId="77777777" w:rsidR="00A70236" w:rsidRPr="009340DF" w:rsidRDefault="00A70236" w:rsidP="009340DF">
      <w:pPr>
        <w:spacing w:after="0" w:line="240" w:lineRule="auto"/>
        <w:rPr>
          <w:rFonts w:asciiTheme="majorHAnsi" w:hAnsiTheme="majorHAnsi" w:cstheme="majorHAnsi"/>
          <w:sz w:val="22"/>
          <w:szCs w:val="22"/>
          <w:lang w:val="en-US"/>
        </w:rPr>
      </w:pPr>
      <w:r w:rsidRPr="009340DF">
        <w:rPr>
          <w:rFonts w:asciiTheme="majorHAnsi" w:hAnsiTheme="majorHAnsi" w:cstheme="majorHAnsi"/>
          <w:sz w:val="22"/>
          <w:szCs w:val="22"/>
          <w:lang w:val="en-US"/>
        </w:rPr>
        <w:t xml:space="preserve">Focus is to perform validation for Workflow and </w:t>
      </w:r>
      <w:proofErr w:type="spellStart"/>
      <w:r w:rsidRPr="009340DF">
        <w:rPr>
          <w:rFonts w:asciiTheme="majorHAnsi" w:hAnsiTheme="majorHAnsi" w:cstheme="majorHAnsi"/>
          <w:sz w:val="22"/>
          <w:szCs w:val="22"/>
          <w:lang w:val="en-US"/>
        </w:rPr>
        <w:t>TransAct</w:t>
      </w:r>
      <w:proofErr w:type="spellEnd"/>
      <w:r w:rsidRPr="009340DF">
        <w:rPr>
          <w:rFonts w:asciiTheme="majorHAnsi" w:hAnsiTheme="majorHAnsi" w:cstheme="majorHAnsi"/>
          <w:sz w:val="22"/>
          <w:szCs w:val="22"/>
          <w:lang w:val="en-US"/>
        </w:rPr>
        <w:t xml:space="preserve"> rules across policy transactions and for all product offerings</w:t>
      </w:r>
    </w:p>
    <w:p w14:paraId="4C3E6F7D" w14:textId="77777777" w:rsidR="009340DF" w:rsidRPr="009340DF" w:rsidRDefault="00A70236" w:rsidP="007B35E2">
      <w:pPr>
        <w:numPr>
          <w:ilvl w:val="0"/>
          <w:numId w:val="20"/>
        </w:numPr>
        <w:spacing w:after="0" w:line="240" w:lineRule="auto"/>
        <w:rPr>
          <w:rFonts w:asciiTheme="majorHAnsi" w:hAnsiTheme="majorHAnsi" w:cstheme="majorHAnsi"/>
          <w:sz w:val="22"/>
          <w:szCs w:val="22"/>
        </w:rPr>
      </w:pPr>
      <w:r w:rsidRPr="009340DF">
        <w:rPr>
          <w:rFonts w:asciiTheme="majorHAnsi" w:hAnsiTheme="majorHAnsi" w:cstheme="majorHAnsi"/>
          <w:sz w:val="22"/>
          <w:szCs w:val="22"/>
          <w:lang w:val="en-US"/>
        </w:rPr>
        <w:t xml:space="preserve">Validate transactions in the policy life cycle for all lines of business as specified in the </w:t>
      </w:r>
      <w:proofErr w:type="spellStart"/>
      <w:r w:rsidRPr="009340DF">
        <w:rPr>
          <w:rFonts w:asciiTheme="majorHAnsi" w:hAnsiTheme="majorHAnsi" w:cstheme="majorHAnsi"/>
          <w:sz w:val="22"/>
          <w:szCs w:val="22"/>
          <w:lang w:val="en-US"/>
        </w:rPr>
        <w:t>TransAct</w:t>
      </w:r>
      <w:proofErr w:type="spellEnd"/>
      <w:r w:rsidRPr="009340DF">
        <w:rPr>
          <w:rFonts w:asciiTheme="majorHAnsi" w:hAnsiTheme="majorHAnsi" w:cstheme="majorHAnsi"/>
          <w:sz w:val="22"/>
          <w:szCs w:val="22"/>
          <w:lang w:val="en-US"/>
        </w:rPr>
        <w:t xml:space="preserve"> business requirements.</w:t>
      </w:r>
    </w:p>
    <w:p w14:paraId="4C3E6F7E" w14:textId="77777777" w:rsidR="009340DF" w:rsidRDefault="009340DF" w:rsidP="007B35E2">
      <w:pPr>
        <w:numPr>
          <w:ilvl w:val="0"/>
          <w:numId w:val="20"/>
        </w:numPr>
        <w:spacing w:after="0" w:line="240" w:lineRule="auto"/>
      </w:pPr>
      <w:r w:rsidRPr="009340DF">
        <w:rPr>
          <w:rFonts w:asciiTheme="majorHAnsi" w:hAnsiTheme="majorHAnsi" w:cstheme="majorHAnsi"/>
          <w:sz w:val="22"/>
          <w:szCs w:val="22"/>
          <w:lang w:val="en-US"/>
        </w:rPr>
        <w:t>Validate workflow referral and task rules for all the transactions in the policy life cycle.</w:t>
      </w:r>
    </w:p>
    <w:p w14:paraId="4C3E6F7F" w14:textId="77777777" w:rsidR="009340DF" w:rsidRDefault="009340DF" w:rsidP="009340DF">
      <w:pPr>
        <w:spacing w:after="0" w:line="240" w:lineRule="auto"/>
        <w:jc w:val="both"/>
        <w:rPr>
          <w:rFonts w:asciiTheme="majorHAnsi" w:eastAsiaTheme="majorEastAsia" w:hAnsiTheme="majorHAnsi" w:cstheme="majorHAnsi"/>
          <w:sz w:val="22"/>
          <w:szCs w:val="22"/>
          <w:lang w:val="en-US"/>
        </w:rPr>
      </w:pPr>
    </w:p>
    <w:p w14:paraId="4C3E6F80" w14:textId="77777777" w:rsidR="009340DF" w:rsidRPr="00CF6013" w:rsidRDefault="009340DF" w:rsidP="009340DF">
      <w:pPr>
        <w:spacing w:after="0" w:line="240" w:lineRule="auto"/>
        <w:jc w:val="both"/>
        <w:rPr>
          <w:rFonts w:asciiTheme="majorHAnsi" w:eastAsiaTheme="majorEastAsia" w:hAnsiTheme="majorHAnsi" w:cstheme="majorHAnsi"/>
          <w:b/>
          <w:sz w:val="22"/>
          <w:szCs w:val="22"/>
          <w:u w:val="single"/>
          <w:lang w:val="en-US"/>
        </w:rPr>
      </w:pPr>
      <w:r w:rsidRPr="00CF6013">
        <w:rPr>
          <w:rFonts w:asciiTheme="majorHAnsi" w:eastAsiaTheme="majorEastAsia" w:hAnsiTheme="majorHAnsi" w:cstheme="majorHAnsi"/>
          <w:b/>
          <w:sz w:val="22"/>
          <w:szCs w:val="22"/>
          <w:u w:val="single"/>
          <w:lang w:val="en-US"/>
        </w:rPr>
        <w:t>Service (Post New Business) Transactions:</w:t>
      </w:r>
    </w:p>
    <w:p w14:paraId="4C3E6F81" w14:textId="77777777" w:rsidR="00A70236" w:rsidRPr="009340DF" w:rsidRDefault="009340DF" w:rsidP="009340DF">
      <w:pPr>
        <w:spacing w:after="0" w:line="240" w:lineRule="auto"/>
        <w:jc w:val="both"/>
        <w:rPr>
          <w:rFonts w:asciiTheme="majorHAnsi" w:eastAsiaTheme="majorEastAsia" w:hAnsiTheme="majorHAnsi" w:cstheme="majorHAnsi"/>
          <w:sz w:val="22"/>
          <w:szCs w:val="22"/>
          <w:lang w:val="en-US"/>
        </w:rPr>
      </w:pPr>
      <w:r>
        <w:rPr>
          <w:rFonts w:asciiTheme="majorHAnsi" w:eastAsiaTheme="majorEastAsia" w:hAnsiTheme="majorHAnsi" w:cstheme="majorHAnsi"/>
          <w:sz w:val="22"/>
          <w:szCs w:val="22"/>
          <w:lang w:val="en-US"/>
        </w:rPr>
        <w:t>Validate</w:t>
      </w:r>
      <w:r w:rsidR="00A70236" w:rsidRPr="009340DF">
        <w:rPr>
          <w:rFonts w:asciiTheme="majorHAnsi" w:eastAsiaTheme="majorEastAsia" w:hAnsiTheme="majorHAnsi" w:cstheme="majorHAnsi"/>
          <w:sz w:val="22"/>
          <w:szCs w:val="22"/>
          <w:lang w:val="en-US"/>
        </w:rPr>
        <w:t xml:space="preserve"> the automated renewal process as per business requirements in the Duck Creek application</w:t>
      </w:r>
    </w:p>
    <w:p w14:paraId="4C3E6F82" w14:textId="77777777" w:rsidR="00A70236" w:rsidRPr="009340DF" w:rsidRDefault="00A70236" w:rsidP="007B35E2">
      <w:pPr>
        <w:numPr>
          <w:ilvl w:val="1"/>
          <w:numId w:val="21"/>
        </w:numPr>
        <w:spacing w:after="0" w:line="240" w:lineRule="auto"/>
        <w:jc w:val="both"/>
        <w:rPr>
          <w:rFonts w:asciiTheme="majorHAnsi" w:eastAsiaTheme="majorEastAsia" w:hAnsiTheme="majorHAnsi" w:cstheme="majorHAnsi"/>
          <w:sz w:val="22"/>
          <w:szCs w:val="22"/>
          <w:lang w:val="en-US"/>
        </w:rPr>
      </w:pPr>
      <w:r w:rsidRPr="009340DF">
        <w:rPr>
          <w:rFonts w:asciiTheme="majorHAnsi" w:eastAsiaTheme="majorEastAsia" w:hAnsiTheme="majorHAnsi" w:cstheme="majorHAnsi"/>
          <w:sz w:val="22"/>
          <w:szCs w:val="22"/>
          <w:lang w:val="en-US"/>
        </w:rPr>
        <w:t>Test scenarios should also include negative testing for policies that do not automatically renew based on renewal requirements.</w:t>
      </w:r>
    </w:p>
    <w:p w14:paraId="4C3E6F83" w14:textId="77777777" w:rsidR="00A70236" w:rsidRPr="009340DF" w:rsidRDefault="00A70236" w:rsidP="007B35E2">
      <w:pPr>
        <w:numPr>
          <w:ilvl w:val="1"/>
          <w:numId w:val="21"/>
        </w:numPr>
        <w:spacing w:after="0" w:line="240" w:lineRule="auto"/>
        <w:jc w:val="both"/>
        <w:rPr>
          <w:rFonts w:asciiTheme="majorHAnsi" w:eastAsiaTheme="majorEastAsia" w:hAnsiTheme="majorHAnsi" w:cstheme="majorHAnsi"/>
          <w:sz w:val="22"/>
          <w:szCs w:val="22"/>
          <w:lang w:val="en-US"/>
        </w:rPr>
      </w:pPr>
      <w:r w:rsidRPr="009340DF">
        <w:rPr>
          <w:rFonts w:asciiTheme="majorHAnsi" w:eastAsiaTheme="majorEastAsia" w:hAnsiTheme="majorHAnsi" w:cstheme="majorHAnsi"/>
          <w:sz w:val="22"/>
          <w:szCs w:val="22"/>
          <w:lang w:val="en-US"/>
        </w:rPr>
        <w:t>Validate the automated renewal rules with and without policy change.</w:t>
      </w:r>
    </w:p>
    <w:p w14:paraId="4C3E6F84" w14:textId="77777777" w:rsidR="00A70236" w:rsidRPr="009340DF" w:rsidRDefault="00A70236" w:rsidP="007B35E2">
      <w:pPr>
        <w:numPr>
          <w:ilvl w:val="0"/>
          <w:numId w:val="21"/>
        </w:numPr>
        <w:spacing w:after="0" w:line="240" w:lineRule="auto"/>
        <w:jc w:val="both"/>
        <w:rPr>
          <w:rFonts w:asciiTheme="majorHAnsi" w:eastAsiaTheme="majorEastAsia" w:hAnsiTheme="majorHAnsi" w:cstheme="majorHAnsi"/>
          <w:sz w:val="22"/>
          <w:szCs w:val="22"/>
          <w:lang w:val="en-US"/>
        </w:rPr>
      </w:pPr>
      <w:r w:rsidRPr="009340DF">
        <w:rPr>
          <w:rFonts w:asciiTheme="majorHAnsi" w:eastAsiaTheme="majorEastAsia" w:hAnsiTheme="majorHAnsi" w:cstheme="majorHAnsi"/>
          <w:sz w:val="22"/>
          <w:szCs w:val="22"/>
          <w:lang w:val="en-US"/>
        </w:rPr>
        <w:t>Identify major transactions and prepare a check list for all interfaces and integration points and design test scenarios to validate the transactions</w:t>
      </w:r>
    </w:p>
    <w:p w14:paraId="4C3E6F85" w14:textId="77777777" w:rsidR="00A70236" w:rsidRPr="009340DF" w:rsidRDefault="00A70236" w:rsidP="007B35E2">
      <w:pPr>
        <w:numPr>
          <w:ilvl w:val="0"/>
          <w:numId w:val="21"/>
        </w:numPr>
        <w:spacing w:after="0" w:line="240" w:lineRule="auto"/>
        <w:jc w:val="both"/>
        <w:rPr>
          <w:rFonts w:asciiTheme="majorHAnsi" w:eastAsiaTheme="majorEastAsia" w:hAnsiTheme="majorHAnsi" w:cstheme="majorHAnsi"/>
          <w:sz w:val="22"/>
          <w:szCs w:val="22"/>
          <w:lang w:val="en-US"/>
        </w:rPr>
      </w:pPr>
      <w:r w:rsidRPr="009340DF">
        <w:rPr>
          <w:rFonts w:asciiTheme="majorHAnsi" w:eastAsiaTheme="majorEastAsia" w:hAnsiTheme="majorHAnsi" w:cstheme="majorHAnsi"/>
          <w:sz w:val="22"/>
          <w:szCs w:val="22"/>
          <w:lang w:val="en-US"/>
        </w:rPr>
        <w:t>Develop test cases for out of sequence scenarios.</w:t>
      </w:r>
    </w:p>
    <w:p w14:paraId="4C3E6F86" w14:textId="77777777" w:rsidR="00A70236" w:rsidRPr="009340DF" w:rsidRDefault="00A70236" w:rsidP="007B35E2">
      <w:pPr>
        <w:numPr>
          <w:ilvl w:val="0"/>
          <w:numId w:val="21"/>
        </w:numPr>
        <w:spacing w:after="0" w:line="240" w:lineRule="auto"/>
        <w:jc w:val="both"/>
        <w:rPr>
          <w:rFonts w:asciiTheme="majorHAnsi" w:eastAsiaTheme="majorEastAsia" w:hAnsiTheme="majorHAnsi" w:cstheme="majorHAnsi"/>
          <w:sz w:val="22"/>
          <w:szCs w:val="22"/>
          <w:lang w:val="en-US"/>
        </w:rPr>
      </w:pPr>
      <w:r w:rsidRPr="009340DF">
        <w:rPr>
          <w:rFonts w:asciiTheme="majorHAnsi" w:eastAsiaTheme="majorEastAsia" w:hAnsiTheme="majorHAnsi" w:cstheme="majorHAnsi"/>
          <w:sz w:val="22"/>
          <w:szCs w:val="22"/>
          <w:lang w:val="en-US"/>
        </w:rPr>
        <w:t xml:space="preserve">Transact </w:t>
      </w:r>
      <w:r w:rsidR="009340DF">
        <w:rPr>
          <w:rFonts w:asciiTheme="majorHAnsi" w:eastAsiaTheme="majorEastAsia" w:hAnsiTheme="majorHAnsi" w:cstheme="majorHAnsi"/>
          <w:sz w:val="22"/>
          <w:szCs w:val="22"/>
          <w:lang w:val="en-US"/>
        </w:rPr>
        <w:t>need to</w:t>
      </w:r>
      <w:r w:rsidRPr="009340DF">
        <w:rPr>
          <w:rFonts w:asciiTheme="majorHAnsi" w:eastAsiaTheme="majorEastAsia" w:hAnsiTheme="majorHAnsi" w:cstheme="majorHAnsi"/>
          <w:sz w:val="22"/>
          <w:szCs w:val="22"/>
          <w:lang w:val="en-US"/>
        </w:rPr>
        <w:t xml:space="preserve"> be tested as service using the Duck Creek API. Test scripts </w:t>
      </w:r>
      <w:r w:rsidR="009340DF">
        <w:rPr>
          <w:rFonts w:asciiTheme="majorHAnsi" w:eastAsiaTheme="majorEastAsia" w:hAnsiTheme="majorHAnsi" w:cstheme="majorHAnsi"/>
          <w:sz w:val="22"/>
          <w:szCs w:val="22"/>
          <w:lang w:val="en-US"/>
        </w:rPr>
        <w:t>will</w:t>
      </w:r>
      <w:r w:rsidRPr="009340DF">
        <w:rPr>
          <w:rFonts w:asciiTheme="majorHAnsi" w:eastAsiaTheme="majorEastAsia" w:hAnsiTheme="majorHAnsi" w:cstheme="majorHAnsi"/>
          <w:sz w:val="22"/>
          <w:szCs w:val="22"/>
          <w:lang w:val="en-US"/>
        </w:rPr>
        <w:t xml:space="preserve"> be created and executed in Fiddler/SOAP UI. </w:t>
      </w:r>
    </w:p>
    <w:p w14:paraId="4C3E6F87" w14:textId="77777777" w:rsidR="009340DF" w:rsidRDefault="009340DF" w:rsidP="009340DF">
      <w:pPr>
        <w:spacing w:after="0" w:line="240" w:lineRule="auto"/>
        <w:jc w:val="both"/>
        <w:rPr>
          <w:rFonts w:asciiTheme="majorHAnsi" w:eastAsiaTheme="majorEastAsia" w:hAnsiTheme="majorHAnsi" w:cstheme="majorBidi"/>
          <w:color w:val="2E74B5" w:themeColor="accent1" w:themeShade="BF"/>
          <w:sz w:val="36"/>
          <w:szCs w:val="36"/>
        </w:rPr>
      </w:pPr>
      <w:r w:rsidRPr="009340DF">
        <w:rPr>
          <w:rFonts w:asciiTheme="majorHAnsi" w:eastAsiaTheme="majorEastAsia" w:hAnsiTheme="majorHAnsi" w:cstheme="majorHAnsi"/>
          <w:sz w:val="22"/>
          <w:szCs w:val="22"/>
          <w:lang w:val="en-US"/>
        </w:rPr>
        <w:t>Create a good sampling of test data that represent production policies. This will be used for regression testing. Test variations can be accomplished through Automation</w:t>
      </w:r>
    </w:p>
    <w:p w14:paraId="4C3E6F88" w14:textId="77777777" w:rsidR="009340DF" w:rsidRDefault="009340DF">
      <w:pPr>
        <w:rPr>
          <w:rFonts w:asciiTheme="majorHAnsi" w:eastAsiaTheme="majorEastAsia" w:hAnsiTheme="majorHAnsi" w:cstheme="majorBidi"/>
          <w:color w:val="2E74B5" w:themeColor="accent1" w:themeShade="BF"/>
          <w:sz w:val="36"/>
          <w:szCs w:val="36"/>
        </w:rPr>
      </w:pPr>
      <w:r>
        <w:br w:type="page"/>
      </w:r>
    </w:p>
    <w:p w14:paraId="4C3E6F89" w14:textId="77777777" w:rsidR="00EF319C" w:rsidRPr="00EB5207" w:rsidRDefault="003A38A3" w:rsidP="00A957CB">
      <w:pPr>
        <w:pStyle w:val="Heading1"/>
        <w:spacing w:after="0"/>
        <w:ind w:left="0"/>
      </w:pPr>
      <w:bookmarkStart w:id="512" w:name="_Toc527943100"/>
      <w:r>
        <w:lastRenderedPageBreak/>
        <w:t>Testing life cycle of a user story</w:t>
      </w:r>
      <w:bookmarkEnd w:id="512"/>
    </w:p>
    <w:p w14:paraId="4C3E6F8A" w14:textId="77777777" w:rsidR="000645EF" w:rsidRDefault="000645EF" w:rsidP="00A957CB">
      <w:pPr>
        <w:spacing w:after="0" w:line="240" w:lineRule="auto"/>
      </w:pPr>
    </w:p>
    <w:p w14:paraId="4C3E6F8B" w14:textId="77777777" w:rsidR="00674356" w:rsidRPr="00DC01EC" w:rsidRDefault="00674356" w:rsidP="00AC318E">
      <w:pPr>
        <w:rPr>
          <w:rFonts w:asciiTheme="majorHAnsi" w:hAnsiTheme="majorHAnsi" w:cstheme="majorHAnsi"/>
          <w:sz w:val="24"/>
          <w:szCs w:val="24"/>
        </w:rPr>
      </w:pPr>
      <w:r w:rsidRPr="00DC01EC">
        <w:rPr>
          <w:rFonts w:asciiTheme="majorHAnsi" w:hAnsiTheme="majorHAnsi" w:cstheme="majorHAnsi"/>
          <w:sz w:val="24"/>
          <w:szCs w:val="24"/>
        </w:rPr>
        <w:t>A</w:t>
      </w:r>
      <w:r w:rsidR="00B74DB4">
        <w:rPr>
          <w:rFonts w:asciiTheme="majorHAnsi" w:hAnsiTheme="majorHAnsi" w:cstheme="majorHAnsi"/>
          <w:sz w:val="24"/>
          <w:szCs w:val="24"/>
        </w:rPr>
        <w:t>n</w:t>
      </w:r>
      <w:r w:rsidRPr="00DC01EC">
        <w:rPr>
          <w:rFonts w:asciiTheme="majorHAnsi" w:hAnsiTheme="majorHAnsi" w:cstheme="majorHAnsi"/>
          <w:sz w:val="24"/>
          <w:szCs w:val="24"/>
        </w:rPr>
        <w:t xml:space="preserve"> overview of user story testing across Sprints in depicted below</w:t>
      </w:r>
    </w:p>
    <w:p w14:paraId="4C3E6F8C" w14:textId="77777777" w:rsidR="00674356" w:rsidRDefault="00674356" w:rsidP="00AC318E">
      <w:pPr>
        <w:rPr>
          <w:rFonts w:cstheme="minorHAnsi"/>
          <w:sz w:val="24"/>
          <w:szCs w:val="24"/>
        </w:rPr>
      </w:pPr>
      <w:r>
        <w:rPr>
          <w:noProof/>
          <w:lang w:eastAsia="en-IN"/>
        </w:rPr>
        <w:drawing>
          <wp:inline distT="0" distB="0" distL="0" distR="0" wp14:anchorId="4C3E7270" wp14:editId="4C3E7271">
            <wp:extent cx="5664000" cy="33202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9769" cy="3335369"/>
                    </a:xfrm>
                    <a:prstGeom prst="rect">
                      <a:avLst/>
                    </a:prstGeom>
                    <a:noFill/>
                  </pic:spPr>
                </pic:pic>
              </a:graphicData>
            </a:graphic>
          </wp:inline>
        </w:drawing>
      </w:r>
    </w:p>
    <w:p w14:paraId="4C3E6F8D" w14:textId="77777777" w:rsidR="00AC318E" w:rsidRPr="00A63839" w:rsidRDefault="00AC318E" w:rsidP="00AC318E">
      <w:pPr>
        <w:rPr>
          <w:rFonts w:asciiTheme="majorHAnsi" w:hAnsiTheme="majorHAnsi" w:cstheme="majorHAnsi"/>
          <w:sz w:val="22"/>
          <w:szCs w:val="22"/>
        </w:rPr>
      </w:pPr>
      <w:r w:rsidRPr="00A63839">
        <w:rPr>
          <w:rFonts w:asciiTheme="majorHAnsi" w:hAnsiTheme="majorHAnsi" w:cstheme="majorHAnsi"/>
          <w:sz w:val="22"/>
          <w:szCs w:val="22"/>
        </w:rPr>
        <w:t xml:space="preserve">Each user story that is tested will have clear and documented traceability using </w:t>
      </w:r>
      <w:r w:rsidR="009B26D1" w:rsidRPr="00A63839">
        <w:rPr>
          <w:rFonts w:asciiTheme="majorHAnsi" w:hAnsiTheme="majorHAnsi" w:cstheme="majorHAnsi"/>
          <w:sz w:val="22"/>
          <w:szCs w:val="22"/>
        </w:rPr>
        <w:t>Azure DevOps</w:t>
      </w:r>
      <w:r w:rsidRPr="00A63839">
        <w:rPr>
          <w:rFonts w:asciiTheme="majorHAnsi" w:hAnsiTheme="majorHAnsi" w:cstheme="majorHAnsi"/>
          <w:sz w:val="22"/>
          <w:szCs w:val="22"/>
        </w:rPr>
        <w:t xml:space="preserve"> which will consist of the following criteria: </w:t>
      </w:r>
    </w:p>
    <w:p w14:paraId="4C3E6F8E" w14:textId="77777777" w:rsidR="00626F22" w:rsidRPr="00A63839" w:rsidRDefault="00626F22" w:rsidP="008B20C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QA team will work with Analyst team to conduct a requirement feasibility analysis from testing stand point and get a detailed understanding of the acceptance criteria defined for the user story</w:t>
      </w:r>
    </w:p>
    <w:p w14:paraId="4C3E6F8F" w14:textId="77777777" w:rsidR="009C3602" w:rsidRDefault="00626F22" w:rsidP="005E5E88">
      <w:pPr>
        <w:pStyle w:val="ListParagraph"/>
        <w:numPr>
          <w:ilvl w:val="0"/>
          <w:numId w:val="1"/>
        </w:numPr>
        <w:spacing w:after="0" w:line="240" w:lineRule="auto"/>
        <w:rPr>
          <w:rFonts w:asciiTheme="majorHAnsi" w:hAnsiTheme="majorHAnsi" w:cstheme="majorHAnsi"/>
        </w:rPr>
      </w:pPr>
      <w:r w:rsidRPr="009C3602">
        <w:rPr>
          <w:rFonts w:asciiTheme="majorHAnsi" w:hAnsiTheme="majorHAnsi" w:cstheme="majorHAnsi"/>
        </w:rPr>
        <w:t xml:space="preserve">QA team will </w:t>
      </w:r>
      <w:r w:rsidR="009C3602" w:rsidRPr="009C3602">
        <w:rPr>
          <w:rFonts w:asciiTheme="majorHAnsi" w:hAnsiTheme="majorHAnsi" w:cstheme="majorHAnsi"/>
        </w:rPr>
        <w:t>design scripts</w:t>
      </w:r>
      <w:r w:rsidRPr="009C3602">
        <w:rPr>
          <w:rFonts w:asciiTheme="majorHAnsi" w:hAnsiTheme="majorHAnsi" w:cstheme="majorHAnsi"/>
        </w:rPr>
        <w:t xml:space="preserve"> early (Sprint-1) by collaborating with Analyst</w:t>
      </w:r>
    </w:p>
    <w:p w14:paraId="4C3E6F90" w14:textId="77777777" w:rsidR="009C3602" w:rsidRPr="00A63839" w:rsidRDefault="009C3602" w:rsidP="009C360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Test case execution begins when the User Story State is Dev ready</w:t>
      </w:r>
    </w:p>
    <w:p w14:paraId="4C3E6F91" w14:textId="39F977DC" w:rsidR="00F947D3" w:rsidRDefault="00F947D3" w:rsidP="00717C03">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Each Scrum team is responsible for executing all test plans with</w:t>
      </w:r>
      <w:r>
        <w:rPr>
          <w:rFonts w:asciiTheme="majorHAnsi" w:hAnsiTheme="majorHAnsi" w:cstheme="majorHAnsi"/>
        </w:rPr>
        <w:t>in the two-week sprint to fulfi</w:t>
      </w:r>
      <w:r w:rsidRPr="00A63839">
        <w:rPr>
          <w:rFonts w:asciiTheme="majorHAnsi" w:hAnsiTheme="majorHAnsi" w:cstheme="majorHAnsi"/>
        </w:rPr>
        <w:t>l the Acceptance Criteria.</w:t>
      </w:r>
    </w:p>
    <w:p w14:paraId="553B420E" w14:textId="4D7F2873" w:rsidR="00BD7489" w:rsidRPr="003974F0" w:rsidRDefault="00CE0137" w:rsidP="00717C03">
      <w:pPr>
        <w:pStyle w:val="ListParagraph"/>
        <w:numPr>
          <w:ilvl w:val="0"/>
          <w:numId w:val="1"/>
        </w:numPr>
        <w:spacing w:after="0" w:line="240" w:lineRule="auto"/>
        <w:rPr>
          <w:rFonts w:asciiTheme="majorHAnsi" w:hAnsiTheme="majorHAnsi" w:cstheme="majorHAnsi"/>
          <w:rPrChange w:id="513" w:author="Viswanath Maddali" w:date="2018-10-22T03:54:00Z">
            <w:rPr>
              <w:rFonts w:asciiTheme="majorHAnsi" w:hAnsiTheme="majorHAnsi" w:cstheme="majorHAnsi"/>
              <w:highlight w:val="yellow"/>
            </w:rPr>
          </w:rPrChange>
        </w:rPr>
      </w:pPr>
      <w:r w:rsidRPr="003974F0">
        <w:rPr>
          <w:rFonts w:asciiTheme="majorHAnsi" w:hAnsiTheme="majorHAnsi" w:cstheme="majorHAnsi"/>
          <w:rPrChange w:id="514" w:author="Viswanath Maddali" w:date="2018-10-22T03:54:00Z">
            <w:rPr>
              <w:rFonts w:asciiTheme="majorHAnsi" w:hAnsiTheme="majorHAnsi" w:cstheme="majorHAnsi"/>
              <w:highlight w:val="yellow"/>
            </w:rPr>
          </w:rPrChange>
        </w:rPr>
        <w:t>QA team and Analyst team will collaborate as per the define framework below:</w:t>
      </w:r>
    </w:p>
    <w:p w14:paraId="407AEAC2" w14:textId="77777777" w:rsidR="000E5169" w:rsidRDefault="000E5169" w:rsidP="000E5169">
      <w:pPr>
        <w:spacing w:after="0" w:line="240" w:lineRule="auto"/>
        <w:rPr>
          <w:rFonts w:asciiTheme="majorHAnsi" w:hAnsiTheme="majorHAnsi" w:cstheme="majorHAnsi"/>
        </w:rPr>
      </w:pPr>
    </w:p>
    <w:p w14:paraId="3277FAEE" w14:textId="71C8D406" w:rsidR="00ED3764" w:rsidRPr="000E5169" w:rsidRDefault="00BD7489" w:rsidP="000E5169">
      <w:pPr>
        <w:spacing w:after="0" w:line="240" w:lineRule="auto"/>
        <w:rPr>
          <w:rFonts w:asciiTheme="majorHAnsi" w:hAnsiTheme="majorHAnsi" w:cstheme="majorHAnsi"/>
        </w:rPr>
      </w:pPr>
      <w:r w:rsidRPr="000E5169">
        <w:rPr>
          <w:rFonts w:asciiTheme="majorHAnsi" w:hAnsiTheme="majorHAnsi" w:cstheme="majorHAnsi"/>
        </w:rPr>
        <w:t xml:space="preserve"> </w:t>
      </w:r>
      <w:r w:rsidR="00ED3764" w:rsidRPr="000E5169">
        <w:rPr>
          <w:rFonts w:asciiTheme="majorHAnsi" w:hAnsiTheme="majorHAnsi" w:cstheme="majorHAnsi"/>
        </w:rPr>
        <w:t xml:space="preserve"> </w:t>
      </w:r>
    </w:p>
    <w:p w14:paraId="34BEAB02" w14:textId="77777777" w:rsidR="000E5169" w:rsidRPr="00BD7489" w:rsidRDefault="000E5169" w:rsidP="000E5169">
      <w:pPr>
        <w:pStyle w:val="ListParagraph"/>
        <w:spacing w:after="0" w:line="240" w:lineRule="auto"/>
        <w:rPr>
          <w:rFonts w:asciiTheme="majorHAnsi" w:hAnsiTheme="majorHAnsi" w:cstheme="majorHAnsi"/>
          <w:highlight w:val="yellow"/>
        </w:rPr>
      </w:pPr>
    </w:p>
    <w:p w14:paraId="3151E087" w14:textId="76154B5A" w:rsidR="000E5169" w:rsidRPr="00F10722" w:rsidRDefault="000E5169" w:rsidP="00F10722">
      <w:pPr>
        <w:pStyle w:val="ListParagraph"/>
        <w:spacing w:after="0" w:line="240" w:lineRule="auto"/>
        <w:rPr>
          <w:rFonts w:asciiTheme="majorHAnsi" w:hAnsiTheme="majorHAnsi" w:cstheme="majorHAnsi"/>
        </w:rPr>
      </w:pPr>
      <w:r w:rsidRPr="000E5169">
        <w:rPr>
          <w:rFonts w:asciiTheme="majorHAnsi" w:hAnsiTheme="majorHAnsi" w:cstheme="majorHAnsi"/>
          <w:noProof/>
          <w:lang w:eastAsia="en-IN"/>
        </w:rPr>
        <w:lastRenderedPageBreak/>
        <w:drawing>
          <wp:inline distT="0" distB="0" distL="0" distR="0" wp14:anchorId="660EA272" wp14:editId="701D2835">
            <wp:extent cx="5486400" cy="3173506"/>
            <wp:effectExtent l="19050" t="0" r="57150" b="46355"/>
            <wp:docPr id="62" name="Diagram 62">
              <a:extLst xmlns:a="http://schemas.openxmlformats.org/drawingml/2006/main">
                <a:ext uri="{FF2B5EF4-FFF2-40B4-BE49-F238E27FC236}">
                  <a16:creationId xmlns:a16="http://schemas.microsoft.com/office/drawing/2014/main" id="{0FDED5FA-8BDE-4BBD-8965-1296D89FCC8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2752FC20" w14:textId="77777777" w:rsidR="000E5169" w:rsidRDefault="000E5169" w:rsidP="00F10722">
      <w:pPr>
        <w:pStyle w:val="ListParagraph"/>
        <w:spacing w:after="0" w:line="240" w:lineRule="auto"/>
        <w:rPr>
          <w:rFonts w:asciiTheme="majorHAnsi" w:hAnsiTheme="majorHAnsi" w:cstheme="majorHAnsi"/>
        </w:rPr>
      </w:pPr>
    </w:p>
    <w:p w14:paraId="4C3E6F92" w14:textId="2D1F5D81" w:rsidR="00626F22" w:rsidRPr="009C3602" w:rsidRDefault="00626F22" w:rsidP="005E5E88">
      <w:pPr>
        <w:pStyle w:val="ListParagraph"/>
        <w:numPr>
          <w:ilvl w:val="0"/>
          <w:numId w:val="1"/>
        </w:numPr>
        <w:spacing w:after="0" w:line="240" w:lineRule="auto"/>
        <w:rPr>
          <w:rFonts w:asciiTheme="majorHAnsi" w:hAnsiTheme="majorHAnsi" w:cstheme="majorHAnsi"/>
        </w:rPr>
      </w:pPr>
      <w:r w:rsidRPr="009C3602">
        <w:rPr>
          <w:rFonts w:asciiTheme="majorHAnsi" w:hAnsiTheme="majorHAnsi" w:cstheme="majorHAnsi"/>
        </w:rPr>
        <w:t xml:space="preserve">QA team will work with GEICO team to establish a Regression review board (comprising of Feature owners, Analysts and QA team). The objective of having a Regression review board is to review the size of the regression suite is </w:t>
      </w:r>
      <w:r w:rsidR="00F947D3" w:rsidRPr="009C3602">
        <w:rPr>
          <w:rFonts w:asciiTheme="majorHAnsi" w:hAnsiTheme="majorHAnsi" w:cstheme="majorHAnsi"/>
        </w:rPr>
        <w:t>optimal yet</w:t>
      </w:r>
      <w:r w:rsidRPr="009C3602">
        <w:rPr>
          <w:rFonts w:asciiTheme="majorHAnsi" w:hAnsiTheme="majorHAnsi" w:cstheme="majorHAnsi"/>
        </w:rPr>
        <w:t xml:space="preserve"> ensuring test coverage is not compromised. This effort would require collaboration from all Scrum teams involved in testing.</w:t>
      </w:r>
    </w:p>
    <w:p w14:paraId="4C3E6F93" w14:textId="77777777" w:rsidR="00626F22" w:rsidRPr="00A63839" w:rsidRDefault="00626F22"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Test cases from current sprint are reviewed and a subset of them are tagged as “Regression”</w:t>
      </w:r>
    </w:p>
    <w:p w14:paraId="4C3E6F94" w14:textId="77777777" w:rsidR="00626F22" w:rsidRPr="00A63839" w:rsidRDefault="00626F22"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QA team will create an automated smoke test suite, that will be integrated with the CI build. This test will be executed post every build/deployment.</w:t>
      </w:r>
    </w:p>
    <w:p w14:paraId="4C3E6F95" w14:textId="77777777" w:rsidR="00AC318E" w:rsidRPr="00A63839" w:rsidRDefault="00AC318E"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Link all test cases to their respective user stories (“tested by” link)</w:t>
      </w:r>
    </w:p>
    <w:p w14:paraId="4C3E6F96" w14:textId="77777777" w:rsidR="00AC318E" w:rsidRPr="00A63839" w:rsidRDefault="00AC318E"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Clearly document/link/or attach test execution results to ensure the test data and steps were successfully executed.</w:t>
      </w:r>
    </w:p>
    <w:p w14:paraId="4C3E6F97" w14:textId="77777777" w:rsidR="00AC318E" w:rsidRPr="00A63839" w:rsidRDefault="009B26D1"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Defect</w:t>
      </w:r>
      <w:r w:rsidR="00AC318E" w:rsidRPr="00A63839">
        <w:rPr>
          <w:rFonts w:asciiTheme="majorHAnsi" w:hAnsiTheme="majorHAnsi" w:cstheme="majorHAnsi"/>
        </w:rPr>
        <w:t xml:space="preserve"> </w:t>
      </w:r>
      <w:r w:rsidRPr="00A63839">
        <w:rPr>
          <w:rFonts w:asciiTheme="majorHAnsi" w:hAnsiTheme="majorHAnsi" w:cstheme="majorHAnsi"/>
        </w:rPr>
        <w:t>is</w:t>
      </w:r>
      <w:r w:rsidR="00AC318E" w:rsidRPr="00A63839">
        <w:rPr>
          <w:rFonts w:asciiTheme="majorHAnsi" w:hAnsiTheme="majorHAnsi" w:cstheme="majorHAnsi"/>
        </w:rPr>
        <w:t xml:space="preserve"> opened</w:t>
      </w:r>
      <w:r w:rsidRPr="00A63839">
        <w:rPr>
          <w:rFonts w:asciiTheme="majorHAnsi" w:hAnsiTheme="majorHAnsi" w:cstheme="majorHAnsi"/>
        </w:rPr>
        <w:t>, if the test cases fails,</w:t>
      </w:r>
      <w:r w:rsidR="00AC318E" w:rsidRPr="00A63839">
        <w:rPr>
          <w:rFonts w:asciiTheme="majorHAnsi" w:hAnsiTheme="majorHAnsi" w:cstheme="majorHAnsi"/>
        </w:rPr>
        <w:t xml:space="preserve"> and linked to User Story and Test Case(s)</w:t>
      </w:r>
    </w:p>
    <w:p w14:paraId="46BC3B68" w14:textId="08A10127" w:rsidR="00D7072F" w:rsidRPr="003974F0" w:rsidRDefault="009B26D1" w:rsidP="00D7072F">
      <w:pPr>
        <w:pStyle w:val="ListParagraph"/>
        <w:numPr>
          <w:ilvl w:val="0"/>
          <w:numId w:val="1"/>
        </w:numPr>
        <w:spacing w:after="0" w:line="240" w:lineRule="auto"/>
        <w:rPr>
          <w:rFonts w:asciiTheme="majorHAnsi" w:hAnsiTheme="majorHAnsi" w:cstheme="majorHAnsi"/>
          <w:rPrChange w:id="515" w:author="Viswanath Maddali" w:date="2018-10-22T03:54:00Z">
            <w:rPr>
              <w:rFonts w:asciiTheme="majorHAnsi" w:hAnsiTheme="majorHAnsi" w:cstheme="majorHAnsi"/>
            </w:rPr>
          </w:rPrChange>
        </w:rPr>
      </w:pPr>
      <w:r w:rsidRPr="003974F0">
        <w:rPr>
          <w:rFonts w:asciiTheme="majorHAnsi" w:hAnsiTheme="majorHAnsi" w:cstheme="majorHAnsi"/>
          <w:rPrChange w:id="516" w:author="Viswanath Maddali" w:date="2018-10-22T03:54:00Z">
            <w:rPr>
              <w:rFonts w:asciiTheme="majorHAnsi" w:hAnsiTheme="majorHAnsi" w:cstheme="majorHAnsi"/>
            </w:rPr>
          </w:rPrChange>
        </w:rPr>
        <w:t>Testing of a User Story is complete o</w:t>
      </w:r>
      <w:r w:rsidR="00AC318E" w:rsidRPr="003974F0">
        <w:rPr>
          <w:rFonts w:asciiTheme="majorHAnsi" w:hAnsiTheme="majorHAnsi" w:cstheme="majorHAnsi"/>
          <w:rPrChange w:id="517" w:author="Viswanath Maddali" w:date="2018-10-22T03:54:00Z">
            <w:rPr>
              <w:rFonts w:asciiTheme="majorHAnsi" w:hAnsiTheme="majorHAnsi" w:cstheme="majorHAnsi"/>
            </w:rPr>
          </w:rPrChange>
        </w:rPr>
        <w:t xml:space="preserve">nce all test cases </w:t>
      </w:r>
      <w:del w:id="518" w:author="Viswanath Maddali" w:date="2018-10-22T03:56:00Z">
        <w:r w:rsidR="00AC318E" w:rsidRPr="003974F0" w:rsidDel="00F740D4">
          <w:rPr>
            <w:rFonts w:asciiTheme="majorHAnsi" w:hAnsiTheme="majorHAnsi" w:cstheme="majorHAnsi"/>
            <w:rPrChange w:id="519" w:author="Viswanath Maddali" w:date="2018-10-22T03:54:00Z">
              <w:rPr>
                <w:rFonts w:asciiTheme="majorHAnsi" w:hAnsiTheme="majorHAnsi" w:cstheme="majorHAnsi"/>
              </w:rPr>
            </w:rPrChange>
          </w:rPr>
          <w:delText>have been</w:delText>
        </w:r>
      </w:del>
      <w:ins w:id="520" w:author="Viswanath Maddali" w:date="2018-10-22T03:56:00Z">
        <w:r w:rsidR="00F740D4">
          <w:rPr>
            <w:rFonts w:asciiTheme="majorHAnsi" w:hAnsiTheme="majorHAnsi" w:cstheme="majorHAnsi"/>
          </w:rPr>
          <w:t>are</w:t>
        </w:r>
      </w:ins>
      <w:r w:rsidR="00AC318E" w:rsidRPr="003974F0">
        <w:rPr>
          <w:rFonts w:asciiTheme="majorHAnsi" w:hAnsiTheme="majorHAnsi" w:cstheme="majorHAnsi"/>
          <w:rPrChange w:id="521" w:author="Viswanath Maddali" w:date="2018-10-22T03:54:00Z">
            <w:rPr>
              <w:rFonts w:asciiTheme="majorHAnsi" w:hAnsiTheme="majorHAnsi" w:cstheme="majorHAnsi"/>
            </w:rPr>
          </w:rPrChange>
        </w:rPr>
        <w:t xml:space="preserve"> executed and pass</w:t>
      </w:r>
      <w:r w:rsidRPr="003974F0">
        <w:rPr>
          <w:rFonts w:asciiTheme="majorHAnsi" w:hAnsiTheme="majorHAnsi" w:cstheme="majorHAnsi"/>
          <w:rPrChange w:id="522" w:author="Viswanath Maddali" w:date="2018-10-22T03:54:00Z">
            <w:rPr>
              <w:rFonts w:asciiTheme="majorHAnsi" w:hAnsiTheme="majorHAnsi" w:cstheme="majorHAnsi"/>
            </w:rPr>
          </w:rPrChange>
        </w:rPr>
        <w:t>ed</w:t>
      </w:r>
      <w:r w:rsidR="00D7072F" w:rsidRPr="003974F0">
        <w:rPr>
          <w:rFonts w:asciiTheme="majorHAnsi" w:hAnsiTheme="majorHAnsi" w:cstheme="majorHAnsi"/>
          <w:rPrChange w:id="523" w:author="Viswanath Maddali" w:date="2018-10-22T03:54:00Z">
            <w:rPr>
              <w:rFonts w:asciiTheme="majorHAnsi" w:hAnsiTheme="majorHAnsi" w:cstheme="majorHAnsi"/>
            </w:rPr>
          </w:rPrChange>
        </w:rPr>
        <w:t xml:space="preserve"> </w:t>
      </w:r>
      <w:r w:rsidR="00D7072F" w:rsidRPr="003974F0">
        <w:rPr>
          <w:rFonts w:asciiTheme="majorHAnsi" w:hAnsiTheme="majorHAnsi" w:cstheme="majorHAnsi"/>
          <w:rPrChange w:id="524" w:author="Viswanath Maddali" w:date="2018-10-22T03:54:00Z">
            <w:rPr>
              <w:rFonts w:asciiTheme="majorHAnsi" w:hAnsiTheme="majorHAnsi" w:cstheme="majorHAnsi"/>
              <w:highlight w:val="yellow"/>
            </w:rPr>
          </w:rPrChange>
        </w:rPr>
        <w:t xml:space="preserve">and meets the Definition of Done criteria </w:t>
      </w:r>
    </w:p>
    <w:p w14:paraId="37BDDCDC" w14:textId="451FAC8C" w:rsidR="00D7072F" w:rsidRPr="00D7072F" w:rsidRDefault="00D7072F" w:rsidP="00D7072F">
      <w:pPr>
        <w:pStyle w:val="ListParagraph"/>
        <w:numPr>
          <w:ilvl w:val="0"/>
          <w:numId w:val="1"/>
        </w:numPr>
        <w:spacing w:after="0" w:line="240" w:lineRule="auto"/>
        <w:rPr>
          <w:rFonts w:asciiTheme="majorHAnsi" w:hAnsiTheme="majorHAnsi" w:cstheme="majorHAnsi"/>
        </w:rPr>
      </w:pPr>
      <w:r w:rsidRPr="003974F0">
        <w:rPr>
          <w:rFonts w:asciiTheme="majorHAnsi" w:hAnsiTheme="majorHAnsi" w:cstheme="majorHAnsi"/>
          <w:rPrChange w:id="525" w:author="Viswanath Maddali" w:date="2018-10-22T03:54:00Z">
            <w:rPr>
              <w:rFonts w:asciiTheme="majorHAnsi" w:hAnsiTheme="majorHAnsi" w:cstheme="majorHAnsi"/>
              <w:highlight w:val="yellow"/>
            </w:rPr>
          </w:rPrChange>
        </w:rPr>
        <w:t>The Definition of Done (DoD</w:t>
      </w:r>
      <w:r w:rsidRPr="003974F0">
        <w:rPr>
          <w:rFonts w:asciiTheme="majorHAnsi" w:hAnsiTheme="majorHAnsi" w:cstheme="majorHAnsi"/>
          <w:rPrChange w:id="526" w:author="Viswanath Maddali" w:date="2018-10-22T03:54:00Z">
            <w:rPr>
              <w:rFonts w:asciiTheme="majorHAnsi" w:hAnsiTheme="majorHAnsi" w:cstheme="majorHAnsi"/>
            </w:rPr>
          </w:rPrChange>
        </w:rPr>
        <w:t>) is a clear and concise list of requirements that all scrum</w:t>
      </w:r>
      <w:r w:rsidRPr="00D7072F">
        <w:rPr>
          <w:rFonts w:asciiTheme="majorHAnsi" w:hAnsiTheme="majorHAnsi" w:cstheme="majorHAnsi"/>
        </w:rPr>
        <w:t xml:space="preserve"> teams must adhere to call a story or sprint complete.  Following the DoD ensures all tasks are consistent among teams and all deliverables are complete.  The Definition of Done is not changed during a Sprint but can change periodically between Sprints if improvements or changes are made in the team’s processes and capabilities to deliver software.  </w:t>
      </w:r>
    </w:p>
    <w:p w14:paraId="43351BAC" w14:textId="77777777" w:rsidR="00D7072F" w:rsidRDefault="00D7072F" w:rsidP="00D7072F">
      <w:pPr>
        <w:pStyle w:val="ListParagraph"/>
        <w:rPr>
          <w:rFonts w:ascii="Arial" w:hAnsi="Arial" w:cs="Arial"/>
          <w:b/>
          <w:bCs/>
          <w:i/>
          <w:iCs/>
          <w:sz w:val="28"/>
          <w:szCs w:val="28"/>
          <w:u w:val="single"/>
        </w:rPr>
      </w:pPr>
    </w:p>
    <w:p w14:paraId="5500B81D" w14:textId="77777777" w:rsidR="00D7072F" w:rsidRDefault="00D7072F" w:rsidP="00D7072F">
      <w:pPr>
        <w:pStyle w:val="ListParagraph"/>
        <w:rPr>
          <w:rFonts w:ascii="Arial" w:hAnsi="Arial" w:cs="Arial"/>
          <w:b/>
          <w:bCs/>
          <w:i/>
          <w:iCs/>
          <w:sz w:val="28"/>
          <w:szCs w:val="28"/>
          <w:u w:val="single"/>
        </w:rPr>
      </w:pPr>
    </w:p>
    <w:p w14:paraId="0BFDCD3D" w14:textId="77777777" w:rsidR="00D7072F" w:rsidRDefault="00D7072F" w:rsidP="00D7072F">
      <w:pPr>
        <w:pStyle w:val="ListParagraph"/>
        <w:rPr>
          <w:rFonts w:ascii="Arial" w:hAnsi="Arial" w:cs="Arial"/>
          <w:b/>
          <w:bCs/>
          <w:i/>
          <w:iCs/>
          <w:sz w:val="28"/>
          <w:szCs w:val="28"/>
          <w:u w:val="single"/>
        </w:rPr>
      </w:pPr>
    </w:p>
    <w:p w14:paraId="6F12FE12" w14:textId="77777777" w:rsidR="00D7072F" w:rsidRDefault="00D7072F" w:rsidP="00D7072F">
      <w:pPr>
        <w:pStyle w:val="ListParagraph"/>
        <w:rPr>
          <w:rFonts w:ascii="Arial" w:hAnsi="Arial" w:cs="Arial"/>
          <w:b/>
          <w:bCs/>
          <w:i/>
          <w:iCs/>
          <w:sz w:val="28"/>
          <w:szCs w:val="28"/>
          <w:u w:val="single"/>
        </w:rPr>
      </w:pPr>
    </w:p>
    <w:p w14:paraId="01DAE139" w14:textId="77777777" w:rsidR="00D7072F" w:rsidRDefault="00D7072F" w:rsidP="00D7072F">
      <w:pPr>
        <w:pStyle w:val="ListParagraph"/>
        <w:rPr>
          <w:rFonts w:ascii="Arial" w:hAnsi="Arial" w:cs="Arial"/>
          <w:b/>
          <w:bCs/>
          <w:i/>
          <w:iCs/>
          <w:sz w:val="28"/>
          <w:szCs w:val="28"/>
          <w:u w:val="single"/>
        </w:rPr>
      </w:pPr>
    </w:p>
    <w:p w14:paraId="0447B3A4" w14:textId="53CD1B8D" w:rsidR="00D7072F" w:rsidDel="00F740D4" w:rsidRDefault="00D7072F" w:rsidP="00D7072F">
      <w:pPr>
        <w:pStyle w:val="ListParagraph"/>
        <w:rPr>
          <w:del w:id="527" w:author="Viswanath Maddali" w:date="2018-10-22T03:55:00Z"/>
          <w:rFonts w:ascii="Arial" w:hAnsi="Arial" w:cs="Arial"/>
          <w:b/>
          <w:bCs/>
          <w:i/>
          <w:iCs/>
          <w:sz w:val="28"/>
          <w:szCs w:val="28"/>
          <w:u w:val="single"/>
        </w:rPr>
      </w:pPr>
    </w:p>
    <w:p w14:paraId="59653772" w14:textId="7EA6D85F" w:rsidR="00D7072F" w:rsidDel="00F740D4" w:rsidRDefault="00D7072F" w:rsidP="00D7072F">
      <w:pPr>
        <w:pStyle w:val="ListParagraph"/>
        <w:rPr>
          <w:del w:id="528" w:author="Viswanath Maddali" w:date="2018-10-22T03:55:00Z"/>
          <w:rFonts w:ascii="Arial" w:hAnsi="Arial" w:cs="Arial"/>
          <w:b/>
          <w:bCs/>
          <w:i/>
          <w:iCs/>
          <w:sz w:val="28"/>
          <w:szCs w:val="28"/>
          <w:u w:val="single"/>
        </w:rPr>
      </w:pPr>
    </w:p>
    <w:p w14:paraId="5AF94079" w14:textId="61C7A0C8" w:rsidR="00D7072F" w:rsidRPr="00265867" w:rsidDel="00F740D4" w:rsidRDefault="00D7072F" w:rsidP="00D7072F">
      <w:pPr>
        <w:pStyle w:val="ListParagraph"/>
        <w:rPr>
          <w:del w:id="529" w:author="Viswanath Maddali" w:date="2018-10-22T03:55:00Z"/>
          <w:rFonts w:asciiTheme="majorHAnsi" w:hAnsiTheme="majorHAnsi" w:cstheme="majorHAnsi"/>
          <w:b/>
          <w:bCs/>
          <w:i/>
          <w:iCs/>
          <w:sz w:val="28"/>
          <w:szCs w:val="28"/>
          <w:u w:val="single"/>
          <w:rPrChange w:id="530" w:author="Viswanath Maddali" w:date="2018-10-22T05:20:00Z">
            <w:rPr>
              <w:del w:id="531" w:author="Viswanath Maddali" w:date="2018-10-22T03:55:00Z"/>
              <w:rFonts w:ascii="Arial" w:hAnsi="Arial" w:cs="Arial"/>
              <w:b/>
              <w:bCs/>
              <w:i/>
              <w:iCs/>
              <w:sz w:val="28"/>
              <w:szCs w:val="28"/>
              <w:u w:val="single"/>
            </w:rPr>
          </w:rPrChange>
        </w:rPr>
      </w:pPr>
    </w:p>
    <w:p w14:paraId="26C677FD" w14:textId="40C4513B" w:rsidR="00D7072F" w:rsidRPr="00265867" w:rsidRDefault="00D7072F" w:rsidP="00265867">
      <w:pPr>
        <w:rPr>
          <w:rFonts w:ascii="Arial" w:hAnsi="Arial" w:cs="Arial"/>
          <w:bCs/>
          <w:iCs/>
          <w:sz w:val="28"/>
          <w:szCs w:val="28"/>
          <w:u w:val="single"/>
          <w:rPrChange w:id="532" w:author="Viswanath Maddali" w:date="2018-10-22T05:20:00Z">
            <w:rPr/>
          </w:rPrChange>
        </w:rPr>
        <w:pPrChange w:id="533" w:author="Viswanath Maddali" w:date="2018-10-22T05:20:00Z">
          <w:pPr>
            <w:pStyle w:val="ListParagraph"/>
          </w:pPr>
        </w:pPrChange>
      </w:pPr>
      <w:del w:id="534" w:author="Viswanath Maddali" w:date="2018-10-22T05:20:00Z">
        <w:r w:rsidRPr="00265867" w:rsidDel="00265867">
          <w:rPr>
            <w:rFonts w:asciiTheme="majorHAnsi" w:hAnsiTheme="majorHAnsi" w:cstheme="majorHAnsi"/>
            <w:b/>
            <w:bCs/>
            <w:i/>
            <w:iCs/>
            <w:sz w:val="28"/>
            <w:szCs w:val="28"/>
            <w:rPrChange w:id="535" w:author="Viswanath Maddali" w:date="2018-10-22T05:20:00Z">
              <w:rPr>
                <w:b/>
                <w:i/>
              </w:rPr>
            </w:rPrChange>
          </w:rPr>
          <w:delText xml:space="preserve">  </w:delText>
        </w:r>
      </w:del>
      <w:r w:rsidRPr="00265867">
        <w:rPr>
          <w:rFonts w:asciiTheme="majorHAnsi" w:hAnsiTheme="majorHAnsi" w:cstheme="majorHAnsi"/>
          <w:bCs/>
          <w:iCs/>
          <w:sz w:val="28"/>
          <w:szCs w:val="28"/>
          <w:u w:val="single"/>
          <w:rPrChange w:id="536" w:author="Viswanath Maddali" w:date="2018-10-22T05:20:00Z">
            <w:rPr>
              <w:rFonts w:ascii="Arial" w:hAnsi="Arial" w:cs="Arial"/>
              <w:bCs/>
              <w:iCs/>
              <w:sz w:val="28"/>
              <w:szCs w:val="28"/>
              <w:highlight w:val="yellow"/>
              <w:u w:val="single"/>
            </w:rPr>
          </w:rPrChange>
        </w:rPr>
        <w:t>Sprint- Definition of Done</w:t>
      </w:r>
    </w:p>
    <w:tbl>
      <w:tblPr>
        <w:tblW w:w="0" w:type="auto"/>
        <w:tblInd w:w="980" w:type="dxa"/>
        <w:tblCellMar>
          <w:left w:w="0" w:type="dxa"/>
          <w:right w:w="0" w:type="dxa"/>
        </w:tblCellMar>
        <w:tblLook w:val="04A0" w:firstRow="1" w:lastRow="0" w:firstColumn="1" w:lastColumn="0" w:noHBand="0" w:noVBand="1"/>
      </w:tblPr>
      <w:tblGrid>
        <w:gridCol w:w="3492"/>
        <w:gridCol w:w="4534"/>
      </w:tblGrid>
      <w:tr w:rsidR="00D7072F" w14:paraId="47EB11AA" w14:textId="77777777" w:rsidTr="00D7072F">
        <w:tc>
          <w:tcPr>
            <w:tcW w:w="34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6F5F263" w14:textId="77777777" w:rsidR="00D7072F" w:rsidRPr="00D7072F" w:rsidRDefault="00D7072F">
            <w:pPr>
              <w:rPr>
                <w:rFonts w:asciiTheme="majorHAnsi" w:eastAsiaTheme="minorHAnsi" w:hAnsiTheme="majorHAnsi" w:cstheme="majorHAnsi"/>
                <w:sz w:val="22"/>
                <w:szCs w:val="22"/>
              </w:rPr>
            </w:pPr>
            <w:r w:rsidRPr="00D7072F">
              <w:rPr>
                <w:rFonts w:asciiTheme="majorHAnsi" w:eastAsiaTheme="minorHAnsi" w:hAnsiTheme="majorHAnsi" w:cstheme="majorHAnsi"/>
                <w:sz w:val="22"/>
                <w:szCs w:val="22"/>
              </w:rPr>
              <w:t>All User Stories Closed</w:t>
            </w:r>
          </w:p>
        </w:tc>
        <w:tc>
          <w:tcPr>
            <w:tcW w:w="453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46092C3" w14:textId="77777777" w:rsidR="00D7072F" w:rsidRPr="00D7072F" w:rsidRDefault="00D7072F">
            <w:pPr>
              <w:rPr>
                <w:rFonts w:asciiTheme="majorHAnsi" w:eastAsiaTheme="minorHAnsi" w:hAnsiTheme="majorHAnsi" w:cstheme="majorHAnsi"/>
                <w:sz w:val="22"/>
                <w:szCs w:val="22"/>
              </w:rPr>
            </w:pPr>
            <w:r w:rsidRPr="00D7072F">
              <w:rPr>
                <w:rFonts w:asciiTheme="majorHAnsi" w:eastAsiaTheme="minorHAnsi" w:hAnsiTheme="majorHAnsi" w:cstheme="majorHAnsi"/>
                <w:sz w:val="22"/>
                <w:szCs w:val="22"/>
              </w:rPr>
              <w:t>All user stories are closed according to the Story Definition of Done.</w:t>
            </w:r>
          </w:p>
        </w:tc>
      </w:tr>
      <w:tr w:rsidR="00D7072F" w14:paraId="52C4AD31" w14:textId="77777777" w:rsidTr="00D7072F">
        <w:tc>
          <w:tcPr>
            <w:tcW w:w="34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1183E5" w14:textId="77777777" w:rsidR="00D7072F" w:rsidRPr="00D7072F" w:rsidRDefault="00D7072F">
            <w:pPr>
              <w:rPr>
                <w:rFonts w:asciiTheme="majorHAnsi" w:eastAsiaTheme="minorHAnsi" w:hAnsiTheme="majorHAnsi" w:cstheme="majorHAnsi"/>
                <w:sz w:val="22"/>
                <w:szCs w:val="22"/>
              </w:rPr>
            </w:pPr>
            <w:r w:rsidRPr="00D7072F">
              <w:rPr>
                <w:rFonts w:asciiTheme="majorHAnsi" w:eastAsiaTheme="minorHAnsi" w:hAnsiTheme="majorHAnsi" w:cstheme="majorHAnsi"/>
                <w:sz w:val="22"/>
                <w:szCs w:val="22"/>
              </w:rPr>
              <w:t>Regression Testing Completed</w:t>
            </w:r>
          </w:p>
        </w:tc>
        <w:tc>
          <w:tcPr>
            <w:tcW w:w="4534" w:type="dxa"/>
            <w:tcBorders>
              <w:top w:val="nil"/>
              <w:left w:val="nil"/>
              <w:bottom w:val="single" w:sz="8" w:space="0" w:color="auto"/>
              <w:right w:val="single" w:sz="8" w:space="0" w:color="auto"/>
            </w:tcBorders>
            <w:tcMar>
              <w:top w:w="0" w:type="dxa"/>
              <w:left w:w="108" w:type="dxa"/>
              <w:bottom w:w="0" w:type="dxa"/>
              <w:right w:w="108" w:type="dxa"/>
            </w:tcMar>
            <w:hideMark/>
          </w:tcPr>
          <w:p w14:paraId="5AFDB990" w14:textId="22AC8174" w:rsidR="00D7072F" w:rsidRPr="00D7072F" w:rsidRDefault="00D7072F">
            <w:pPr>
              <w:rPr>
                <w:rFonts w:asciiTheme="majorHAnsi" w:eastAsiaTheme="minorHAnsi" w:hAnsiTheme="majorHAnsi" w:cstheme="majorHAnsi"/>
                <w:sz w:val="22"/>
                <w:szCs w:val="22"/>
              </w:rPr>
            </w:pPr>
            <w:r>
              <w:rPr>
                <w:rFonts w:asciiTheme="majorHAnsi" w:eastAsiaTheme="minorHAnsi" w:hAnsiTheme="majorHAnsi" w:cstheme="majorHAnsi"/>
                <w:sz w:val="22"/>
                <w:szCs w:val="22"/>
              </w:rPr>
              <w:t>R</w:t>
            </w:r>
            <w:r w:rsidRPr="00D7072F">
              <w:rPr>
                <w:rFonts w:asciiTheme="majorHAnsi" w:eastAsiaTheme="minorHAnsi" w:hAnsiTheme="majorHAnsi" w:cstheme="majorHAnsi"/>
                <w:sz w:val="22"/>
                <w:szCs w:val="22"/>
              </w:rPr>
              <w:t xml:space="preserve">egression test completed on previous functionality.  </w:t>
            </w:r>
          </w:p>
        </w:tc>
      </w:tr>
      <w:tr w:rsidR="00D7072F" w14:paraId="1A91DE89" w14:textId="77777777" w:rsidTr="00D7072F">
        <w:trPr>
          <w:trHeight w:val="60"/>
        </w:trPr>
        <w:tc>
          <w:tcPr>
            <w:tcW w:w="34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E350F82" w14:textId="77777777" w:rsidR="00D7072F" w:rsidRPr="00D7072F" w:rsidRDefault="00D7072F">
            <w:pPr>
              <w:rPr>
                <w:rFonts w:asciiTheme="majorHAnsi" w:eastAsiaTheme="minorHAnsi" w:hAnsiTheme="majorHAnsi" w:cstheme="majorHAnsi"/>
                <w:sz w:val="22"/>
                <w:szCs w:val="22"/>
              </w:rPr>
            </w:pPr>
            <w:r w:rsidRPr="00D7072F">
              <w:rPr>
                <w:rFonts w:asciiTheme="majorHAnsi" w:eastAsiaTheme="minorHAnsi" w:hAnsiTheme="majorHAnsi" w:cstheme="majorHAnsi"/>
                <w:sz w:val="22"/>
                <w:szCs w:val="22"/>
              </w:rPr>
              <w:t>No Critical Bugs Open</w:t>
            </w:r>
          </w:p>
        </w:tc>
        <w:tc>
          <w:tcPr>
            <w:tcW w:w="4534" w:type="dxa"/>
            <w:tcBorders>
              <w:top w:val="nil"/>
              <w:left w:val="nil"/>
              <w:bottom w:val="single" w:sz="8" w:space="0" w:color="auto"/>
              <w:right w:val="single" w:sz="8" w:space="0" w:color="auto"/>
            </w:tcBorders>
            <w:tcMar>
              <w:top w:w="0" w:type="dxa"/>
              <w:left w:w="108" w:type="dxa"/>
              <w:bottom w:w="0" w:type="dxa"/>
              <w:right w:w="108" w:type="dxa"/>
            </w:tcMar>
            <w:hideMark/>
          </w:tcPr>
          <w:p w14:paraId="34A0DED8" w14:textId="77777777" w:rsidR="00D7072F" w:rsidRPr="00D7072F" w:rsidRDefault="00D7072F">
            <w:pPr>
              <w:rPr>
                <w:rFonts w:asciiTheme="majorHAnsi" w:eastAsiaTheme="minorHAnsi" w:hAnsiTheme="majorHAnsi" w:cstheme="majorHAnsi"/>
                <w:sz w:val="22"/>
                <w:szCs w:val="22"/>
              </w:rPr>
            </w:pPr>
            <w:r w:rsidRPr="00D7072F">
              <w:rPr>
                <w:rFonts w:asciiTheme="majorHAnsi" w:eastAsiaTheme="minorHAnsi" w:hAnsiTheme="majorHAnsi" w:cstheme="majorHAnsi"/>
                <w:sz w:val="22"/>
                <w:szCs w:val="22"/>
              </w:rPr>
              <w:t>All Showstoppers and Critical Issues must be closed.</w:t>
            </w:r>
          </w:p>
        </w:tc>
      </w:tr>
    </w:tbl>
    <w:p w14:paraId="1098A904" w14:textId="77777777" w:rsidR="00D7072F" w:rsidRPr="00D7072F" w:rsidRDefault="00D7072F" w:rsidP="00D7072F">
      <w:pPr>
        <w:pStyle w:val="ListParagraph"/>
        <w:spacing w:after="0" w:line="240" w:lineRule="auto"/>
        <w:rPr>
          <w:rFonts w:asciiTheme="majorHAnsi" w:hAnsiTheme="majorHAnsi" w:cstheme="majorHAnsi"/>
        </w:rPr>
      </w:pPr>
    </w:p>
    <w:p w14:paraId="4C3E6F99" w14:textId="6445BA37" w:rsidR="00AC318E" w:rsidRDefault="00AC318E"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 xml:space="preserve">Test cases </w:t>
      </w:r>
      <w:del w:id="537" w:author="Viswanath Maddali" w:date="2018-10-22T03:56:00Z">
        <w:r w:rsidRPr="00A63839" w:rsidDel="00F740D4">
          <w:rPr>
            <w:rFonts w:asciiTheme="majorHAnsi" w:hAnsiTheme="majorHAnsi" w:cstheme="majorHAnsi"/>
          </w:rPr>
          <w:delText>will need to be</w:delText>
        </w:r>
      </w:del>
      <w:ins w:id="538" w:author="Viswanath Maddali" w:date="2018-10-22T03:56:00Z">
        <w:r w:rsidR="00F740D4">
          <w:rPr>
            <w:rFonts w:asciiTheme="majorHAnsi" w:hAnsiTheme="majorHAnsi" w:cstheme="majorHAnsi"/>
          </w:rPr>
          <w:t>are</w:t>
        </w:r>
      </w:ins>
      <w:r w:rsidRPr="00A63839">
        <w:rPr>
          <w:rFonts w:asciiTheme="majorHAnsi" w:hAnsiTheme="majorHAnsi" w:cstheme="majorHAnsi"/>
        </w:rPr>
        <w:t xml:space="preserve"> optimized and/or combined to maximize test efficiency</w:t>
      </w:r>
      <w:r w:rsidR="009B26D1" w:rsidRPr="00A63839">
        <w:rPr>
          <w:rFonts w:asciiTheme="majorHAnsi" w:hAnsiTheme="majorHAnsi" w:cstheme="majorHAnsi"/>
        </w:rPr>
        <w:t>- this is done continuously along with analysts</w:t>
      </w:r>
    </w:p>
    <w:p w14:paraId="5A8A3A8E" w14:textId="6941BB7C" w:rsidR="00817F46" w:rsidRPr="00F740D4" w:rsidRDefault="00817F46" w:rsidP="00626F22">
      <w:pPr>
        <w:pStyle w:val="ListParagraph"/>
        <w:numPr>
          <w:ilvl w:val="0"/>
          <w:numId w:val="1"/>
        </w:numPr>
        <w:spacing w:after="0" w:line="240" w:lineRule="auto"/>
        <w:rPr>
          <w:rFonts w:asciiTheme="majorHAnsi" w:hAnsiTheme="majorHAnsi" w:cstheme="majorHAnsi"/>
          <w:rPrChange w:id="539" w:author="Viswanath Maddali" w:date="2018-10-22T03:57:00Z">
            <w:rPr>
              <w:rFonts w:asciiTheme="majorHAnsi" w:hAnsiTheme="majorHAnsi" w:cstheme="majorHAnsi"/>
            </w:rPr>
          </w:rPrChange>
        </w:rPr>
      </w:pPr>
      <w:r w:rsidRPr="00F740D4">
        <w:rPr>
          <w:rFonts w:asciiTheme="majorHAnsi" w:hAnsiTheme="majorHAnsi" w:cstheme="majorHAnsi"/>
          <w:rPrChange w:id="540" w:author="Viswanath Maddali" w:date="2018-10-22T03:57:00Z">
            <w:rPr>
              <w:rFonts w:asciiTheme="majorHAnsi" w:hAnsiTheme="majorHAnsi" w:cstheme="majorHAnsi"/>
              <w:highlight w:val="yellow"/>
            </w:rPr>
          </w:rPrChange>
        </w:rPr>
        <w:t xml:space="preserve">Test Cases </w:t>
      </w:r>
      <w:del w:id="541" w:author="Viswanath Maddali" w:date="2018-10-22T03:56:00Z">
        <w:r w:rsidRPr="00F740D4" w:rsidDel="00F740D4">
          <w:rPr>
            <w:rFonts w:asciiTheme="majorHAnsi" w:hAnsiTheme="majorHAnsi" w:cstheme="majorHAnsi"/>
            <w:rPrChange w:id="542" w:author="Viswanath Maddali" w:date="2018-10-22T03:57:00Z">
              <w:rPr>
                <w:rFonts w:asciiTheme="majorHAnsi" w:hAnsiTheme="majorHAnsi" w:cstheme="majorHAnsi"/>
                <w:highlight w:val="yellow"/>
              </w:rPr>
            </w:rPrChange>
          </w:rPr>
          <w:delText>will be</w:delText>
        </w:r>
      </w:del>
      <w:ins w:id="543" w:author="Viswanath Maddali" w:date="2018-10-22T03:56:00Z">
        <w:r w:rsidR="00F740D4" w:rsidRPr="00F740D4">
          <w:rPr>
            <w:rFonts w:asciiTheme="majorHAnsi" w:hAnsiTheme="majorHAnsi" w:cstheme="majorHAnsi"/>
            <w:rPrChange w:id="544" w:author="Viswanath Maddali" w:date="2018-10-22T03:57:00Z">
              <w:rPr>
                <w:rFonts w:asciiTheme="majorHAnsi" w:hAnsiTheme="majorHAnsi" w:cstheme="majorHAnsi"/>
                <w:highlight w:val="yellow"/>
              </w:rPr>
            </w:rPrChange>
          </w:rPr>
          <w:t>are</w:t>
        </w:r>
      </w:ins>
      <w:r w:rsidRPr="00F740D4">
        <w:rPr>
          <w:rFonts w:asciiTheme="majorHAnsi" w:hAnsiTheme="majorHAnsi" w:cstheme="majorHAnsi"/>
          <w:rPrChange w:id="545" w:author="Viswanath Maddali" w:date="2018-10-22T03:57:00Z">
            <w:rPr>
              <w:rFonts w:asciiTheme="majorHAnsi" w:hAnsiTheme="majorHAnsi" w:cstheme="majorHAnsi"/>
              <w:highlight w:val="yellow"/>
            </w:rPr>
          </w:rPrChange>
        </w:rPr>
        <w:t xml:space="preserve"> created at both User Stories and Epic Level</w:t>
      </w:r>
      <w:r w:rsidRPr="00F740D4">
        <w:rPr>
          <w:rFonts w:asciiTheme="majorHAnsi" w:hAnsiTheme="majorHAnsi" w:cstheme="majorHAnsi"/>
          <w:rPrChange w:id="546" w:author="Viswanath Maddali" w:date="2018-10-22T03:57:00Z">
            <w:rPr>
              <w:rFonts w:asciiTheme="majorHAnsi" w:hAnsiTheme="majorHAnsi" w:cstheme="majorHAnsi"/>
            </w:rPr>
          </w:rPrChange>
        </w:rPr>
        <w:t xml:space="preserve"> : </w:t>
      </w:r>
    </w:p>
    <w:p w14:paraId="11A23C87" w14:textId="77777777" w:rsidR="00817F46" w:rsidRPr="00F740D4" w:rsidRDefault="00817F46" w:rsidP="00817F46">
      <w:pPr>
        <w:pStyle w:val="ListParagraph"/>
        <w:numPr>
          <w:ilvl w:val="1"/>
          <w:numId w:val="1"/>
        </w:numPr>
        <w:rPr>
          <w:rFonts w:asciiTheme="majorHAnsi" w:hAnsiTheme="majorHAnsi" w:cstheme="majorHAnsi"/>
          <w:rPrChange w:id="547" w:author="Viswanath Maddali" w:date="2018-10-22T03:57:00Z">
            <w:rPr>
              <w:rFonts w:asciiTheme="majorHAnsi" w:hAnsiTheme="majorHAnsi" w:cstheme="majorHAnsi"/>
              <w:highlight w:val="yellow"/>
            </w:rPr>
          </w:rPrChange>
        </w:rPr>
      </w:pPr>
      <w:r w:rsidRPr="00F740D4">
        <w:rPr>
          <w:rFonts w:asciiTheme="majorHAnsi" w:hAnsiTheme="majorHAnsi" w:cstheme="majorHAnsi"/>
          <w:rPrChange w:id="548" w:author="Viswanath Maddali" w:date="2018-10-22T03:57:00Z">
            <w:rPr>
              <w:rFonts w:asciiTheme="majorHAnsi" w:hAnsiTheme="majorHAnsi" w:cstheme="majorHAnsi"/>
              <w:highlight w:val="yellow"/>
            </w:rPr>
          </w:rPrChange>
        </w:rPr>
        <w:t>User Story Level Test Case will test the acceptance criteria of a given user story at a granular level in isolation</w:t>
      </w:r>
    </w:p>
    <w:p w14:paraId="3EC7417A" w14:textId="4030DA3A" w:rsidR="00225C02" w:rsidRPr="00F740D4" w:rsidRDefault="00817F46" w:rsidP="00817F46">
      <w:pPr>
        <w:pStyle w:val="ListParagraph"/>
        <w:numPr>
          <w:ilvl w:val="1"/>
          <w:numId w:val="1"/>
        </w:numPr>
        <w:rPr>
          <w:rFonts w:asciiTheme="majorHAnsi" w:hAnsiTheme="majorHAnsi" w:cstheme="majorHAnsi"/>
          <w:rPrChange w:id="549" w:author="Viswanath Maddali" w:date="2018-10-22T03:57:00Z">
            <w:rPr>
              <w:rFonts w:asciiTheme="majorHAnsi" w:hAnsiTheme="majorHAnsi" w:cstheme="majorHAnsi"/>
              <w:highlight w:val="yellow"/>
            </w:rPr>
          </w:rPrChange>
        </w:rPr>
      </w:pPr>
      <w:r w:rsidRPr="00F740D4">
        <w:rPr>
          <w:rFonts w:asciiTheme="majorHAnsi" w:hAnsiTheme="majorHAnsi" w:cstheme="majorHAnsi"/>
          <w:rPrChange w:id="550" w:author="Viswanath Maddali" w:date="2018-10-22T03:57:00Z">
            <w:rPr>
              <w:rFonts w:asciiTheme="majorHAnsi" w:hAnsiTheme="majorHAnsi" w:cstheme="majorHAnsi"/>
              <w:highlight w:val="yellow"/>
            </w:rPr>
          </w:rPrChange>
        </w:rPr>
        <w:t>Epic Level Test Case will test the meaningful functional/business flow accomplished by the collection of user stories under the Epic</w:t>
      </w:r>
    </w:p>
    <w:p w14:paraId="2D30B4E5" w14:textId="3C62D6B1" w:rsidR="00BD5620" w:rsidRPr="00F740D4" w:rsidDel="00F740D4" w:rsidRDefault="00BD5620" w:rsidP="00F86C70">
      <w:pPr>
        <w:pStyle w:val="ListParagraph"/>
        <w:numPr>
          <w:ilvl w:val="0"/>
          <w:numId w:val="1"/>
        </w:numPr>
        <w:rPr>
          <w:del w:id="551" w:author="Viswanath Maddali" w:date="2018-10-22T03:57:00Z"/>
          <w:rFonts w:asciiTheme="majorHAnsi" w:hAnsiTheme="majorHAnsi" w:cstheme="majorHAnsi"/>
          <w:rPrChange w:id="552" w:author="Viswanath Maddali" w:date="2018-10-22T03:57:00Z">
            <w:rPr>
              <w:del w:id="553" w:author="Viswanath Maddali" w:date="2018-10-22T03:57:00Z"/>
              <w:rFonts w:asciiTheme="majorHAnsi" w:hAnsiTheme="majorHAnsi" w:cstheme="majorHAnsi"/>
              <w:highlight w:val="yellow"/>
            </w:rPr>
          </w:rPrChange>
        </w:rPr>
        <w:pPrChange w:id="554" w:author="Viswanath Maddali" w:date="2018-10-22T03:57:00Z">
          <w:pPr>
            <w:pStyle w:val="ListParagraph"/>
            <w:numPr>
              <w:numId w:val="1"/>
            </w:numPr>
            <w:ind w:hanging="360"/>
          </w:pPr>
        </w:pPrChange>
      </w:pPr>
      <w:r w:rsidRPr="00F740D4">
        <w:rPr>
          <w:rFonts w:asciiTheme="majorHAnsi" w:hAnsiTheme="majorHAnsi" w:cstheme="majorHAnsi"/>
          <w:rPrChange w:id="555" w:author="Viswanath Maddali" w:date="2018-10-22T03:57:00Z">
            <w:rPr>
              <w:rFonts w:asciiTheme="majorHAnsi" w:hAnsiTheme="majorHAnsi" w:cstheme="majorHAnsi"/>
              <w:highlight w:val="yellow"/>
            </w:rPr>
          </w:rPrChange>
        </w:rPr>
        <w:t>The Test Suite will comprise of multiple types of tests , creating a robust collection of reusable tests :</w:t>
      </w:r>
    </w:p>
    <w:p w14:paraId="1603B7F5" w14:textId="77777777" w:rsidR="00BD5620" w:rsidRPr="00F740D4" w:rsidRDefault="00BD5620" w:rsidP="00F86C70">
      <w:pPr>
        <w:pStyle w:val="ListParagraph"/>
        <w:numPr>
          <w:ilvl w:val="0"/>
          <w:numId w:val="1"/>
        </w:numPr>
        <w:rPr>
          <w:rFonts w:asciiTheme="majorHAnsi" w:hAnsiTheme="majorHAnsi" w:cstheme="majorHAnsi"/>
          <w:rPrChange w:id="556" w:author="Viswanath Maddali" w:date="2018-10-22T03:57:00Z">
            <w:rPr>
              <w:rFonts w:asciiTheme="majorHAnsi" w:hAnsiTheme="majorHAnsi" w:cstheme="majorHAnsi"/>
              <w:highlight w:val="yellow"/>
            </w:rPr>
          </w:rPrChange>
        </w:rPr>
        <w:pPrChange w:id="557" w:author="Viswanath Maddali" w:date="2018-10-22T03:57:00Z">
          <w:pPr>
            <w:pStyle w:val="ListParagraph"/>
            <w:numPr>
              <w:numId w:val="1"/>
            </w:numPr>
            <w:ind w:hanging="360"/>
          </w:pPr>
        </w:pPrChange>
      </w:pPr>
    </w:p>
    <w:p w14:paraId="7710EC9C" w14:textId="78E47F57" w:rsidR="00653299" w:rsidRDefault="00653299" w:rsidP="00653299">
      <w:pPr>
        <w:pStyle w:val="ListParagraph"/>
        <w:spacing w:after="0" w:line="240" w:lineRule="auto"/>
        <w:rPr>
          <w:rFonts w:asciiTheme="majorHAnsi" w:hAnsiTheme="majorHAnsi" w:cstheme="majorHAnsi"/>
        </w:rPr>
      </w:pPr>
      <w:r w:rsidRPr="00653299">
        <w:rPr>
          <w:rFonts w:asciiTheme="majorHAnsi" w:hAnsiTheme="majorHAnsi" w:cstheme="majorHAnsi"/>
          <w:noProof/>
          <w:lang w:eastAsia="en-IN"/>
        </w:rPr>
        <w:drawing>
          <wp:inline distT="0" distB="0" distL="0" distR="0" wp14:anchorId="70F633A0" wp14:editId="01B014CD">
            <wp:extent cx="5731510" cy="2371725"/>
            <wp:effectExtent l="19050" t="19050" r="21590" b="9525"/>
            <wp:docPr id="79" name="Diagram 79">
              <a:extLst xmlns:a="http://schemas.openxmlformats.org/drawingml/2006/main">
                <a:ext uri="{FF2B5EF4-FFF2-40B4-BE49-F238E27FC236}">
                  <a16:creationId xmlns:a16="http://schemas.microsoft.com/office/drawing/2014/main" id="{F42A3C3B-BCCB-4849-A795-890DB89218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4C3E6F9A" w14:textId="3F428C66" w:rsidR="00AC318E" w:rsidRPr="00A63839" w:rsidRDefault="00AC318E"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In subsequent sprints, testers should open tasks to execute past User Story tests as “regression”.</w:t>
      </w:r>
    </w:p>
    <w:p w14:paraId="4C3E6F9B" w14:textId="77777777" w:rsidR="00AC318E" w:rsidRPr="00A63839" w:rsidRDefault="009B26D1"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 xml:space="preserve">Suggested </w:t>
      </w:r>
      <w:r w:rsidR="00AC318E" w:rsidRPr="00A63839">
        <w:rPr>
          <w:rFonts w:asciiTheme="majorHAnsi" w:hAnsiTheme="majorHAnsi" w:cstheme="majorHAnsi"/>
        </w:rPr>
        <w:t xml:space="preserve">Test Case States – Design, Ready, </w:t>
      </w:r>
      <w:r w:rsidR="00F947D3">
        <w:rPr>
          <w:rFonts w:asciiTheme="majorHAnsi" w:hAnsiTheme="majorHAnsi" w:cstheme="majorHAnsi"/>
        </w:rPr>
        <w:t xml:space="preserve">Completed, </w:t>
      </w:r>
      <w:r w:rsidR="00AC318E" w:rsidRPr="00A63839">
        <w:rPr>
          <w:rFonts w:asciiTheme="majorHAnsi" w:hAnsiTheme="majorHAnsi" w:cstheme="majorHAnsi"/>
        </w:rPr>
        <w:t>Closed</w:t>
      </w:r>
    </w:p>
    <w:p w14:paraId="4C3E6F9C" w14:textId="65677C5B" w:rsidR="00AC318E" w:rsidRPr="00A63839" w:rsidRDefault="00AC318E" w:rsidP="007B35E2">
      <w:pPr>
        <w:numPr>
          <w:ilvl w:val="0"/>
          <w:numId w:val="15"/>
        </w:numPr>
        <w:spacing w:after="0"/>
        <w:ind w:left="1440"/>
        <w:rPr>
          <w:rFonts w:asciiTheme="majorHAnsi" w:hAnsiTheme="majorHAnsi" w:cstheme="majorHAnsi"/>
          <w:sz w:val="22"/>
          <w:szCs w:val="22"/>
        </w:rPr>
      </w:pPr>
      <w:r w:rsidRPr="00A63839">
        <w:rPr>
          <w:rFonts w:asciiTheme="majorHAnsi" w:hAnsiTheme="majorHAnsi" w:cstheme="majorHAnsi"/>
          <w:sz w:val="22"/>
          <w:szCs w:val="22"/>
        </w:rPr>
        <w:t>Design – T</w:t>
      </w:r>
      <w:ins w:id="558" w:author="Viswanath Maddali" w:date="2018-10-22T04:01:00Z">
        <w:r w:rsidR="00C53565">
          <w:rPr>
            <w:rFonts w:asciiTheme="majorHAnsi" w:hAnsiTheme="majorHAnsi" w:cstheme="majorHAnsi"/>
            <w:sz w:val="22"/>
            <w:szCs w:val="22"/>
          </w:rPr>
          <w:t xml:space="preserve">est </w:t>
        </w:r>
      </w:ins>
      <w:r w:rsidRPr="00A63839">
        <w:rPr>
          <w:rFonts w:asciiTheme="majorHAnsi" w:hAnsiTheme="majorHAnsi" w:cstheme="majorHAnsi"/>
          <w:sz w:val="22"/>
          <w:szCs w:val="22"/>
        </w:rPr>
        <w:t>C</w:t>
      </w:r>
      <w:ins w:id="559" w:author="Viswanath Maddali" w:date="2018-10-22T04:01:00Z">
        <w:r w:rsidR="00C53565">
          <w:rPr>
            <w:rFonts w:asciiTheme="majorHAnsi" w:hAnsiTheme="majorHAnsi" w:cstheme="majorHAnsi"/>
            <w:sz w:val="22"/>
            <w:szCs w:val="22"/>
          </w:rPr>
          <w:t>ase</w:t>
        </w:r>
      </w:ins>
      <w:r w:rsidRPr="00A63839">
        <w:rPr>
          <w:rFonts w:asciiTheme="majorHAnsi" w:hAnsiTheme="majorHAnsi" w:cstheme="majorHAnsi"/>
          <w:sz w:val="22"/>
          <w:szCs w:val="22"/>
        </w:rPr>
        <w:t xml:space="preserve"> being created</w:t>
      </w:r>
    </w:p>
    <w:p w14:paraId="4C3E6F9D" w14:textId="1C3DEE7B" w:rsidR="00AC318E" w:rsidRPr="00A63839" w:rsidRDefault="00AC318E" w:rsidP="007B35E2">
      <w:pPr>
        <w:numPr>
          <w:ilvl w:val="0"/>
          <w:numId w:val="15"/>
        </w:numPr>
        <w:spacing w:after="0"/>
        <w:ind w:left="1440"/>
        <w:rPr>
          <w:rFonts w:asciiTheme="majorHAnsi" w:hAnsiTheme="majorHAnsi" w:cstheme="majorHAnsi"/>
          <w:sz w:val="22"/>
          <w:szCs w:val="22"/>
        </w:rPr>
      </w:pPr>
      <w:r w:rsidRPr="00A63839">
        <w:rPr>
          <w:rFonts w:asciiTheme="majorHAnsi" w:hAnsiTheme="majorHAnsi" w:cstheme="majorHAnsi"/>
          <w:sz w:val="22"/>
          <w:szCs w:val="22"/>
        </w:rPr>
        <w:t xml:space="preserve">Ready – </w:t>
      </w:r>
      <w:ins w:id="560" w:author="Viswanath Maddali" w:date="2018-10-22T04:01:00Z">
        <w:r w:rsidR="00C53565" w:rsidRPr="00A63839">
          <w:rPr>
            <w:rFonts w:asciiTheme="majorHAnsi" w:hAnsiTheme="majorHAnsi" w:cstheme="majorHAnsi"/>
            <w:sz w:val="22"/>
            <w:szCs w:val="22"/>
          </w:rPr>
          <w:t>T</w:t>
        </w:r>
        <w:r w:rsidR="00C53565">
          <w:rPr>
            <w:rFonts w:asciiTheme="majorHAnsi" w:hAnsiTheme="majorHAnsi" w:cstheme="majorHAnsi"/>
            <w:sz w:val="22"/>
            <w:szCs w:val="22"/>
          </w:rPr>
          <w:t xml:space="preserve">est </w:t>
        </w:r>
        <w:r w:rsidR="00C53565" w:rsidRPr="00A63839">
          <w:rPr>
            <w:rFonts w:asciiTheme="majorHAnsi" w:hAnsiTheme="majorHAnsi" w:cstheme="majorHAnsi"/>
            <w:sz w:val="22"/>
            <w:szCs w:val="22"/>
          </w:rPr>
          <w:t>C</w:t>
        </w:r>
        <w:r w:rsidR="00C53565">
          <w:rPr>
            <w:rFonts w:asciiTheme="majorHAnsi" w:hAnsiTheme="majorHAnsi" w:cstheme="majorHAnsi"/>
            <w:sz w:val="22"/>
            <w:szCs w:val="22"/>
          </w:rPr>
          <w:t>ase</w:t>
        </w:r>
        <w:r w:rsidR="00C53565" w:rsidRPr="00A63839" w:rsidDel="00C53565">
          <w:rPr>
            <w:rFonts w:asciiTheme="majorHAnsi" w:hAnsiTheme="majorHAnsi" w:cstheme="majorHAnsi"/>
            <w:sz w:val="22"/>
            <w:szCs w:val="22"/>
          </w:rPr>
          <w:t xml:space="preserve"> </w:t>
        </w:r>
      </w:ins>
      <w:del w:id="561" w:author="Viswanath Maddali" w:date="2018-10-22T04:01:00Z">
        <w:r w:rsidRPr="00A63839" w:rsidDel="00C53565">
          <w:rPr>
            <w:rFonts w:asciiTheme="majorHAnsi" w:hAnsiTheme="majorHAnsi" w:cstheme="majorHAnsi"/>
            <w:sz w:val="22"/>
            <w:szCs w:val="22"/>
          </w:rPr>
          <w:delText xml:space="preserve">TC </w:delText>
        </w:r>
      </w:del>
      <w:r w:rsidRPr="00A63839">
        <w:rPr>
          <w:rFonts w:asciiTheme="majorHAnsi" w:hAnsiTheme="majorHAnsi" w:cstheme="majorHAnsi"/>
          <w:sz w:val="22"/>
          <w:szCs w:val="22"/>
        </w:rPr>
        <w:t xml:space="preserve">ready </w:t>
      </w:r>
      <w:del w:id="562" w:author="Viswanath Maddali" w:date="2018-10-22T04:01:00Z">
        <w:r w:rsidRPr="00A63839" w:rsidDel="00C53565">
          <w:rPr>
            <w:rFonts w:asciiTheme="majorHAnsi" w:hAnsiTheme="majorHAnsi" w:cstheme="majorHAnsi"/>
            <w:sz w:val="22"/>
            <w:szCs w:val="22"/>
          </w:rPr>
          <w:delText>to be</w:delText>
        </w:r>
      </w:del>
      <w:ins w:id="563" w:author="Viswanath Maddali" w:date="2018-10-22T04:01:00Z">
        <w:r w:rsidR="00C53565">
          <w:rPr>
            <w:rFonts w:asciiTheme="majorHAnsi" w:hAnsiTheme="majorHAnsi" w:cstheme="majorHAnsi"/>
            <w:sz w:val="22"/>
            <w:szCs w:val="22"/>
          </w:rPr>
          <w:t>for</w:t>
        </w:r>
      </w:ins>
      <w:r w:rsidRPr="00A63839">
        <w:rPr>
          <w:rFonts w:asciiTheme="majorHAnsi" w:hAnsiTheme="majorHAnsi" w:cstheme="majorHAnsi"/>
          <w:sz w:val="22"/>
          <w:szCs w:val="22"/>
        </w:rPr>
        <w:t xml:space="preserve"> execut</w:t>
      </w:r>
      <w:ins w:id="564" w:author="Viswanath Maddali" w:date="2018-10-22T04:02:00Z">
        <w:r w:rsidR="00C53565">
          <w:rPr>
            <w:rFonts w:asciiTheme="majorHAnsi" w:hAnsiTheme="majorHAnsi" w:cstheme="majorHAnsi"/>
            <w:sz w:val="22"/>
            <w:szCs w:val="22"/>
          </w:rPr>
          <w:t>ion</w:t>
        </w:r>
      </w:ins>
      <w:del w:id="565" w:author="Viswanath Maddali" w:date="2018-10-22T04:01:00Z">
        <w:r w:rsidRPr="00A63839" w:rsidDel="00C53565">
          <w:rPr>
            <w:rFonts w:asciiTheme="majorHAnsi" w:hAnsiTheme="majorHAnsi" w:cstheme="majorHAnsi"/>
            <w:sz w:val="22"/>
            <w:szCs w:val="22"/>
          </w:rPr>
          <w:delText>ed</w:delText>
        </w:r>
      </w:del>
    </w:p>
    <w:p w14:paraId="4C3E6F9E" w14:textId="77777777" w:rsidR="00F947D3" w:rsidRPr="00A63839" w:rsidRDefault="00F947D3" w:rsidP="007B35E2">
      <w:pPr>
        <w:numPr>
          <w:ilvl w:val="0"/>
          <w:numId w:val="15"/>
        </w:numPr>
        <w:spacing w:after="0"/>
        <w:ind w:left="1440"/>
        <w:rPr>
          <w:rFonts w:asciiTheme="majorHAnsi" w:hAnsiTheme="majorHAnsi" w:cstheme="majorHAnsi"/>
          <w:sz w:val="22"/>
          <w:szCs w:val="22"/>
        </w:rPr>
      </w:pPr>
      <w:r w:rsidRPr="00A63839">
        <w:rPr>
          <w:rFonts w:asciiTheme="majorHAnsi" w:hAnsiTheme="majorHAnsi" w:cstheme="majorHAnsi"/>
          <w:sz w:val="22"/>
          <w:szCs w:val="22"/>
        </w:rPr>
        <w:t>Completed – done, but not closed</w:t>
      </w:r>
    </w:p>
    <w:p w14:paraId="4C3E6F9F" w14:textId="0F592551" w:rsidR="00AC318E" w:rsidRPr="00A63839" w:rsidRDefault="00AC318E" w:rsidP="007B35E2">
      <w:pPr>
        <w:numPr>
          <w:ilvl w:val="0"/>
          <w:numId w:val="15"/>
        </w:numPr>
        <w:spacing w:after="0"/>
        <w:ind w:left="1440"/>
        <w:rPr>
          <w:rFonts w:asciiTheme="majorHAnsi" w:hAnsiTheme="majorHAnsi" w:cstheme="majorHAnsi"/>
          <w:sz w:val="22"/>
          <w:szCs w:val="22"/>
        </w:rPr>
      </w:pPr>
      <w:r w:rsidRPr="00A63839">
        <w:rPr>
          <w:rFonts w:asciiTheme="majorHAnsi" w:hAnsiTheme="majorHAnsi" w:cstheme="majorHAnsi"/>
          <w:sz w:val="22"/>
          <w:szCs w:val="22"/>
        </w:rPr>
        <w:t>Closed – Testing complet</w:t>
      </w:r>
      <w:ins w:id="566" w:author="Viswanath Maddali" w:date="2018-10-22T04:02:00Z">
        <w:r w:rsidR="00C53565">
          <w:rPr>
            <w:rFonts w:asciiTheme="majorHAnsi" w:hAnsiTheme="majorHAnsi" w:cstheme="majorHAnsi"/>
            <w:sz w:val="22"/>
            <w:szCs w:val="22"/>
          </w:rPr>
          <w:t>ed</w:t>
        </w:r>
      </w:ins>
      <w:del w:id="567" w:author="Viswanath Maddali" w:date="2018-10-22T04:02:00Z">
        <w:r w:rsidRPr="00A63839" w:rsidDel="00C53565">
          <w:rPr>
            <w:rFonts w:asciiTheme="majorHAnsi" w:hAnsiTheme="majorHAnsi" w:cstheme="majorHAnsi"/>
            <w:sz w:val="22"/>
            <w:szCs w:val="22"/>
          </w:rPr>
          <w:delText>ing</w:delText>
        </w:r>
      </w:del>
      <w:r w:rsidRPr="00A63839">
        <w:rPr>
          <w:rFonts w:asciiTheme="majorHAnsi" w:hAnsiTheme="majorHAnsi" w:cstheme="majorHAnsi"/>
          <w:sz w:val="22"/>
          <w:szCs w:val="22"/>
        </w:rPr>
        <w:t>, regression review needed, moved to backlog</w:t>
      </w:r>
    </w:p>
    <w:p w14:paraId="4C3E6FA0" w14:textId="44E6879D" w:rsidR="00DF203B" w:rsidRPr="00A63839" w:rsidRDefault="00DF203B" w:rsidP="00626F22">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t xml:space="preserve">When a user story is not delivered or delivered late to testing team within the given sprint, </w:t>
      </w:r>
      <w:del w:id="568" w:author="Viswanath Maddali" w:date="2018-10-22T04:02:00Z">
        <w:r w:rsidRPr="00A63839" w:rsidDel="00C53565">
          <w:rPr>
            <w:rFonts w:asciiTheme="majorHAnsi" w:hAnsiTheme="majorHAnsi" w:cstheme="majorHAnsi"/>
          </w:rPr>
          <w:delText xml:space="preserve">user </w:delText>
        </w:r>
      </w:del>
      <w:ins w:id="569" w:author="Viswanath Maddali" w:date="2018-10-22T04:02:00Z">
        <w:r w:rsidR="00C53565">
          <w:rPr>
            <w:rFonts w:asciiTheme="majorHAnsi" w:hAnsiTheme="majorHAnsi" w:cstheme="majorHAnsi"/>
          </w:rPr>
          <w:t>U</w:t>
        </w:r>
        <w:r w:rsidR="00C53565" w:rsidRPr="00A63839">
          <w:rPr>
            <w:rFonts w:asciiTheme="majorHAnsi" w:hAnsiTheme="majorHAnsi" w:cstheme="majorHAnsi"/>
          </w:rPr>
          <w:t xml:space="preserve">ser </w:t>
        </w:r>
      </w:ins>
      <w:r w:rsidRPr="00A63839">
        <w:rPr>
          <w:rFonts w:asciiTheme="majorHAnsi" w:hAnsiTheme="majorHAnsi" w:cstheme="majorHAnsi"/>
        </w:rPr>
        <w:t>story will be moved to the next sprint backlog</w:t>
      </w:r>
      <w:r w:rsidR="00F22C50" w:rsidRPr="00A63839">
        <w:rPr>
          <w:rFonts w:asciiTheme="majorHAnsi" w:hAnsiTheme="majorHAnsi" w:cstheme="majorHAnsi"/>
        </w:rPr>
        <w:t xml:space="preserve"> for testing</w:t>
      </w:r>
    </w:p>
    <w:p w14:paraId="4C3E6FA1" w14:textId="77777777" w:rsidR="00E01076" w:rsidRPr="00F947D3" w:rsidRDefault="0093295F" w:rsidP="00F947D3">
      <w:pPr>
        <w:pStyle w:val="ListParagraph"/>
        <w:numPr>
          <w:ilvl w:val="0"/>
          <w:numId w:val="1"/>
        </w:numPr>
        <w:spacing w:after="0" w:line="240" w:lineRule="auto"/>
        <w:rPr>
          <w:rFonts w:asciiTheme="majorHAnsi" w:hAnsiTheme="majorHAnsi" w:cstheme="majorHAnsi"/>
        </w:rPr>
      </w:pPr>
      <w:r w:rsidRPr="00A63839">
        <w:rPr>
          <w:rFonts w:asciiTheme="majorHAnsi" w:hAnsiTheme="majorHAnsi" w:cstheme="majorHAnsi"/>
        </w:rPr>
        <w:lastRenderedPageBreak/>
        <w:t xml:space="preserve">When a user story acceptance criteria or requirements changes after it is tested by the testing team there will be additional effort required </w:t>
      </w:r>
      <w:r w:rsidR="00E01076" w:rsidRPr="00A63839">
        <w:rPr>
          <w:rFonts w:asciiTheme="majorHAnsi" w:hAnsiTheme="majorHAnsi" w:cstheme="majorHAnsi"/>
        </w:rPr>
        <w:t>by</w:t>
      </w:r>
      <w:r w:rsidRPr="00A63839">
        <w:rPr>
          <w:rFonts w:asciiTheme="majorHAnsi" w:hAnsiTheme="majorHAnsi" w:cstheme="majorHAnsi"/>
        </w:rPr>
        <w:t xml:space="preserve"> the testing team to assess the change, write additional scenarios and perform testing</w:t>
      </w:r>
    </w:p>
    <w:p w14:paraId="4C3E6FA2" w14:textId="77777777" w:rsidR="0067270A" w:rsidRDefault="0067270A" w:rsidP="00A957CB">
      <w:pPr>
        <w:spacing w:after="0" w:line="240" w:lineRule="auto"/>
      </w:pPr>
    </w:p>
    <w:p w14:paraId="4C3E6FA3" w14:textId="77777777" w:rsidR="00F92770" w:rsidRPr="00A63839" w:rsidRDefault="00F92770" w:rsidP="00A957CB">
      <w:pPr>
        <w:spacing w:after="0" w:line="240" w:lineRule="auto"/>
        <w:rPr>
          <w:rFonts w:asciiTheme="majorHAnsi" w:hAnsiTheme="majorHAnsi" w:cstheme="majorHAnsi"/>
          <w:b/>
          <w:u w:val="single"/>
        </w:rPr>
      </w:pPr>
      <w:r w:rsidRPr="00A63839">
        <w:rPr>
          <w:rFonts w:asciiTheme="majorHAnsi" w:hAnsiTheme="majorHAnsi" w:cstheme="majorHAnsi"/>
          <w:b/>
          <w:u w:val="single"/>
        </w:rPr>
        <w:t>Details of activities performed in each Sprint:</w:t>
      </w:r>
    </w:p>
    <w:p w14:paraId="4C3E6FA4" w14:textId="77777777" w:rsidR="00F92770" w:rsidRDefault="00F92770" w:rsidP="00A957CB">
      <w:pPr>
        <w:spacing w:after="0" w:line="240" w:lineRule="auto"/>
      </w:pPr>
    </w:p>
    <w:p w14:paraId="4C3E6FA5" w14:textId="390A2B83" w:rsidR="0067270A" w:rsidRDefault="003974F0" w:rsidP="00A957CB">
      <w:pPr>
        <w:spacing w:after="0" w:line="240" w:lineRule="auto"/>
        <w:rPr>
          <w:noProof/>
          <w:lang w:eastAsia="en-IN"/>
        </w:rPr>
      </w:pPr>
      <w:ins w:id="570" w:author="Viswanath Maddali" w:date="2018-10-22T03:52:00Z">
        <w:r>
          <w:rPr>
            <w:noProof/>
            <w:lang w:eastAsia="en-IN"/>
          </w:rPr>
          <w:drawing>
            <wp:inline distT="0" distB="0" distL="0" distR="0" wp14:anchorId="4E5A8713" wp14:editId="4E385395">
              <wp:extent cx="5796695" cy="27707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5156" cy="2784333"/>
                      </a:xfrm>
                      <a:prstGeom prst="rect">
                        <a:avLst/>
                      </a:prstGeom>
                      <a:noFill/>
                    </pic:spPr>
                  </pic:pic>
                </a:graphicData>
              </a:graphic>
            </wp:inline>
          </w:drawing>
        </w:r>
      </w:ins>
      <w:del w:id="571" w:author="Viswanath Maddali" w:date="2018-10-22T03:51:00Z">
        <w:r w:rsidR="000519BE" w:rsidDel="003974F0">
          <w:rPr>
            <w:noProof/>
            <w:lang w:eastAsia="en-IN"/>
          </w:rPr>
          <w:drawing>
            <wp:inline distT="0" distB="0" distL="0" distR="0" wp14:anchorId="4C3E7272" wp14:editId="20057289">
              <wp:extent cx="5716352" cy="23120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926" cy="2320367"/>
                      </a:xfrm>
                      <a:prstGeom prst="rect">
                        <a:avLst/>
                      </a:prstGeom>
                      <a:noFill/>
                    </pic:spPr>
                  </pic:pic>
                </a:graphicData>
              </a:graphic>
            </wp:inline>
          </w:drawing>
        </w:r>
      </w:del>
    </w:p>
    <w:p w14:paraId="4C3E6FA6" w14:textId="77777777" w:rsidR="00F92770" w:rsidRDefault="00F92770" w:rsidP="00A957CB">
      <w:pPr>
        <w:spacing w:after="0" w:line="240" w:lineRule="auto"/>
        <w:rPr>
          <w:noProof/>
          <w:lang w:eastAsia="en-IN"/>
        </w:rPr>
      </w:pPr>
    </w:p>
    <w:p w14:paraId="4C3E6FA7" w14:textId="61EB6227" w:rsidR="00F92770" w:rsidDel="003974F0" w:rsidRDefault="000519BE" w:rsidP="00A957CB">
      <w:pPr>
        <w:spacing w:after="0" w:line="240" w:lineRule="auto"/>
        <w:rPr>
          <w:del w:id="572" w:author="Viswanath Maddali" w:date="2018-10-22T03:52:00Z"/>
          <w:i/>
          <w:sz w:val="15"/>
        </w:rPr>
      </w:pPr>
      <w:del w:id="573" w:author="Viswanath Maddali" w:date="2018-10-22T03:51:00Z">
        <w:r w:rsidDel="003974F0">
          <w:rPr>
            <w:i/>
            <w:noProof/>
            <w:sz w:val="15"/>
            <w:lang w:eastAsia="en-IN"/>
          </w:rPr>
          <w:drawing>
            <wp:inline distT="0" distB="0" distL="0" distR="0" wp14:anchorId="4C3E7274" wp14:editId="1DA2E4D1">
              <wp:extent cx="5774962" cy="8251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55286" cy="865222"/>
                      </a:xfrm>
                      <a:prstGeom prst="rect">
                        <a:avLst/>
                      </a:prstGeom>
                      <a:noFill/>
                    </pic:spPr>
                  </pic:pic>
                </a:graphicData>
              </a:graphic>
            </wp:inline>
          </w:drawing>
        </w:r>
      </w:del>
    </w:p>
    <w:p w14:paraId="4C3E6FA8" w14:textId="77777777" w:rsidR="00F92770" w:rsidRDefault="00F92770" w:rsidP="00A957CB">
      <w:pPr>
        <w:spacing w:after="0" w:line="240" w:lineRule="auto"/>
        <w:rPr>
          <w:i/>
          <w:sz w:val="15"/>
        </w:rPr>
      </w:pPr>
    </w:p>
    <w:p w14:paraId="4C3E6FA9" w14:textId="77777777" w:rsidR="0067270A" w:rsidRDefault="0067270A" w:rsidP="00A957CB">
      <w:pPr>
        <w:spacing w:after="0" w:line="240" w:lineRule="auto"/>
        <w:rPr>
          <w:i/>
          <w:sz w:val="15"/>
        </w:rPr>
      </w:pPr>
      <w:r w:rsidRPr="005B0577">
        <w:rPr>
          <w:i/>
          <w:sz w:val="15"/>
        </w:rPr>
        <w:t>*</w:t>
      </w:r>
      <w:r>
        <w:rPr>
          <w:i/>
          <w:sz w:val="15"/>
        </w:rPr>
        <w:t xml:space="preserve">integrated </w:t>
      </w:r>
      <w:r w:rsidRPr="005B0577">
        <w:rPr>
          <w:i/>
          <w:sz w:val="15"/>
        </w:rPr>
        <w:t>test frequency</w:t>
      </w:r>
      <w:r>
        <w:rPr>
          <w:i/>
          <w:sz w:val="15"/>
        </w:rPr>
        <w:t xml:space="preserve"> in respective environments,</w:t>
      </w:r>
      <w:r w:rsidRPr="005B0577">
        <w:rPr>
          <w:i/>
          <w:sz w:val="15"/>
        </w:rPr>
        <w:t xml:space="preserve"> to be determined based on the #of builds/deployment</w:t>
      </w:r>
      <w:r>
        <w:rPr>
          <w:i/>
          <w:sz w:val="15"/>
        </w:rPr>
        <w:t xml:space="preserve"> plan</w:t>
      </w:r>
      <w:r w:rsidRPr="005B0577">
        <w:rPr>
          <w:i/>
          <w:sz w:val="15"/>
        </w:rPr>
        <w:t xml:space="preserve"> </w:t>
      </w:r>
      <w:r>
        <w:rPr>
          <w:i/>
          <w:sz w:val="15"/>
        </w:rPr>
        <w:t xml:space="preserve">(multiple times a day/ </w:t>
      </w:r>
      <w:r w:rsidRPr="005B0577">
        <w:rPr>
          <w:i/>
          <w:sz w:val="15"/>
        </w:rPr>
        <w:t>per day</w:t>
      </w:r>
      <w:r>
        <w:rPr>
          <w:i/>
          <w:sz w:val="15"/>
        </w:rPr>
        <w:t xml:space="preserve"> one or alternate day deployments etc.)</w:t>
      </w:r>
    </w:p>
    <w:p w14:paraId="4C3E6FAA" w14:textId="77777777" w:rsidR="002128DD" w:rsidRPr="005B0577" w:rsidRDefault="002128DD" w:rsidP="00A957CB">
      <w:pPr>
        <w:spacing w:after="0" w:line="240" w:lineRule="auto"/>
        <w:rPr>
          <w:i/>
          <w:sz w:val="17"/>
        </w:rPr>
      </w:pPr>
    </w:p>
    <w:p w14:paraId="4C3E6FAB" w14:textId="77777777" w:rsidR="00B56CF8" w:rsidRDefault="00B56CF8" w:rsidP="00A957CB">
      <w:pPr>
        <w:spacing w:after="0" w:line="240" w:lineRule="auto"/>
        <w:rPr>
          <w:sz w:val="22"/>
        </w:rPr>
      </w:pPr>
    </w:p>
    <w:p w14:paraId="4C3E6FAC" w14:textId="77777777" w:rsidR="0067270A" w:rsidRPr="00A63839" w:rsidRDefault="0067270A" w:rsidP="00A957CB">
      <w:pPr>
        <w:spacing w:after="0" w:line="240" w:lineRule="auto"/>
        <w:rPr>
          <w:rFonts w:asciiTheme="majorHAnsi" w:hAnsiTheme="majorHAnsi" w:cstheme="majorHAnsi"/>
          <w:b/>
          <w:sz w:val="22"/>
          <w:u w:val="single"/>
        </w:rPr>
      </w:pPr>
      <w:r w:rsidRPr="00A63839">
        <w:rPr>
          <w:rFonts w:asciiTheme="majorHAnsi" w:hAnsiTheme="majorHAnsi" w:cstheme="majorHAnsi"/>
          <w:b/>
          <w:sz w:val="22"/>
          <w:u w:val="single"/>
        </w:rPr>
        <w:t>Following diagram depicts various testing activities that testing team will perform during Sprint level and Release level</w:t>
      </w:r>
    </w:p>
    <w:p w14:paraId="4C3E6FAD" w14:textId="77777777" w:rsidR="00B56CF8" w:rsidRPr="00B2371F" w:rsidRDefault="00B56CF8" w:rsidP="00A957CB">
      <w:pPr>
        <w:spacing w:after="0" w:line="240" w:lineRule="auto"/>
        <w:rPr>
          <w:sz w:val="22"/>
        </w:rPr>
      </w:pPr>
    </w:p>
    <w:p w14:paraId="4C3E6FAE" w14:textId="77777777" w:rsidR="0067270A" w:rsidRDefault="0067270A" w:rsidP="003B0B8E">
      <w:pPr>
        <w:spacing w:after="0" w:line="240" w:lineRule="auto"/>
      </w:pPr>
      <w:r>
        <w:rPr>
          <w:noProof/>
          <w:lang w:eastAsia="en-IN"/>
        </w:rPr>
        <w:drawing>
          <wp:inline distT="0" distB="0" distL="0" distR="0" wp14:anchorId="4C3E7276" wp14:editId="4C3E7277">
            <wp:extent cx="5738367"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8367" cy="2520000"/>
                    </a:xfrm>
                    <a:prstGeom prst="rect">
                      <a:avLst/>
                    </a:prstGeom>
                    <a:noFill/>
                  </pic:spPr>
                </pic:pic>
              </a:graphicData>
            </a:graphic>
          </wp:inline>
        </w:drawing>
      </w:r>
      <w:r w:rsidR="003B0B8E" w:rsidRPr="003B0B8E">
        <w:rPr>
          <w:rFonts w:asciiTheme="majorHAnsi" w:hAnsiTheme="majorHAnsi" w:cstheme="majorHAnsi"/>
          <w:b/>
          <w:sz w:val="24"/>
          <w:szCs w:val="24"/>
          <w:u w:val="single"/>
        </w:rPr>
        <w:t>T</w:t>
      </w:r>
      <w:r w:rsidRPr="003B0B8E">
        <w:rPr>
          <w:rFonts w:asciiTheme="majorHAnsi" w:hAnsiTheme="majorHAnsi" w:cstheme="majorHAnsi"/>
          <w:b/>
          <w:sz w:val="24"/>
          <w:szCs w:val="24"/>
          <w:u w:val="single"/>
        </w:rPr>
        <w:t xml:space="preserve">est Execution </w:t>
      </w:r>
    </w:p>
    <w:p w14:paraId="63A6025B" w14:textId="77777777" w:rsidR="002031AE" w:rsidRDefault="0067270A" w:rsidP="00A957CB">
      <w:pPr>
        <w:spacing w:after="0" w:line="240" w:lineRule="auto"/>
        <w:jc w:val="both"/>
        <w:rPr>
          <w:rFonts w:asciiTheme="majorHAnsi" w:hAnsiTheme="majorHAnsi" w:cstheme="majorHAnsi"/>
          <w:sz w:val="22"/>
          <w:szCs w:val="22"/>
        </w:rPr>
      </w:pPr>
      <w:r w:rsidRPr="003B0B8E">
        <w:rPr>
          <w:rFonts w:asciiTheme="majorHAnsi" w:hAnsiTheme="majorHAnsi" w:cstheme="majorHAnsi"/>
          <w:sz w:val="22"/>
          <w:szCs w:val="22"/>
        </w:rPr>
        <w:t xml:space="preserve">Test execution will start once the code is promoted into test environments and smoke testing is successful. </w:t>
      </w:r>
    </w:p>
    <w:p w14:paraId="1C633FB3" w14:textId="3D856F8E" w:rsidR="002031AE" w:rsidRDefault="002031AE" w:rsidP="002031AE">
      <w:pPr>
        <w:jc w:val="both"/>
        <w:rPr>
          <w:ins w:id="574" w:author="Viswanath Maddali" w:date="2018-10-22T04:04:00Z"/>
          <w:rFonts w:asciiTheme="majorHAnsi" w:hAnsiTheme="majorHAnsi" w:cstheme="majorHAnsi"/>
          <w:sz w:val="22"/>
          <w:szCs w:val="22"/>
        </w:rPr>
      </w:pPr>
      <w:del w:id="575" w:author="Viswanath Maddali" w:date="2018-10-22T04:06:00Z">
        <w:r w:rsidRPr="00C53565" w:rsidDel="00C53565">
          <w:rPr>
            <w:rFonts w:asciiTheme="majorHAnsi" w:hAnsiTheme="majorHAnsi" w:cstheme="majorHAnsi"/>
            <w:sz w:val="22"/>
            <w:szCs w:val="22"/>
            <w:rPrChange w:id="576" w:author="Viswanath Maddali" w:date="2018-10-22T04:03:00Z">
              <w:rPr>
                <w:rFonts w:asciiTheme="majorHAnsi" w:hAnsiTheme="majorHAnsi" w:cstheme="majorHAnsi"/>
                <w:sz w:val="22"/>
                <w:szCs w:val="22"/>
                <w:highlight w:val="yellow"/>
              </w:rPr>
            </w:rPrChange>
          </w:rPr>
          <w:lastRenderedPageBreak/>
          <w:delText xml:space="preserve">The team will additionally perform Exploratory Testing to uncover issues and failures that are not part of scripted tests. </w:delText>
        </w:r>
      </w:del>
      <w:r w:rsidR="005D69E5" w:rsidRPr="00C53565">
        <w:rPr>
          <w:rFonts w:asciiTheme="majorHAnsi" w:hAnsiTheme="majorHAnsi" w:cstheme="majorHAnsi"/>
          <w:sz w:val="22"/>
          <w:szCs w:val="22"/>
          <w:rPrChange w:id="577" w:author="Viswanath Maddali" w:date="2018-10-22T04:03:00Z">
            <w:rPr>
              <w:rFonts w:asciiTheme="majorHAnsi" w:hAnsiTheme="majorHAnsi" w:cstheme="majorHAnsi"/>
              <w:sz w:val="22"/>
              <w:szCs w:val="22"/>
              <w:highlight w:val="yellow"/>
            </w:rPr>
          </w:rPrChange>
        </w:rPr>
        <w:t xml:space="preserve">Exploratory Testing is </w:t>
      </w:r>
      <w:ins w:id="578" w:author="Viswanath Maddali" w:date="2018-10-22T04:06:00Z">
        <w:r w:rsidR="00C53565">
          <w:rPr>
            <w:rFonts w:asciiTheme="majorHAnsi" w:hAnsiTheme="majorHAnsi" w:cstheme="majorHAnsi"/>
            <w:sz w:val="22"/>
            <w:szCs w:val="22"/>
          </w:rPr>
          <w:t xml:space="preserve">performed in addition to </w:t>
        </w:r>
      </w:ins>
      <w:del w:id="579" w:author="Viswanath Maddali" w:date="2018-10-22T04:06:00Z">
        <w:r w:rsidR="005D69E5" w:rsidRPr="00C53565" w:rsidDel="00C53565">
          <w:rPr>
            <w:rFonts w:asciiTheme="majorHAnsi" w:hAnsiTheme="majorHAnsi" w:cstheme="majorHAnsi"/>
            <w:sz w:val="22"/>
            <w:szCs w:val="22"/>
            <w:rPrChange w:id="580" w:author="Viswanath Maddali" w:date="2018-10-22T04:03:00Z">
              <w:rPr>
                <w:rFonts w:asciiTheme="majorHAnsi" w:hAnsiTheme="majorHAnsi" w:cstheme="majorHAnsi"/>
                <w:sz w:val="22"/>
                <w:szCs w:val="22"/>
                <w:highlight w:val="yellow"/>
              </w:rPr>
            </w:rPrChange>
          </w:rPr>
          <w:delText xml:space="preserve">also complementary to </w:delText>
        </w:r>
      </w:del>
      <w:r w:rsidR="005D69E5" w:rsidRPr="00C53565">
        <w:rPr>
          <w:rFonts w:asciiTheme="majorHAnsi" w:hAnsiTheme="majorHAnsi" w:cstheme="majorHAnsi"/>
          <w:sz w:val="22"/>
          <w:szCs w:val="22"/>
          <w:rPrChange w:id="581" w:author="Viswanath Maddali" w:date="2018-10-22T04:03:00Z">
            <w:rPr>
              <w:rFonts w:asciiTheme="majorHAnsi" w:hAnsiTheme="majorHAnsi" w:cstheme="majorHAnsi"/>
              <w:sz w:val="22"/>
              <w:szCs w:val="22"/>
              <w:highlight w:val="yellow"/>
            </w:rPr>
          </w:rPrChange>
        </w:rPr>
        <w:t>test automation; that is while automated checks are checking for regression issues</w:t>
      </w:r>
      <w:ins w:id="582" w:author="Viswanath Maddali" w:date="2018-10-22T04:06:00Z">
        <w:r w:rsidR="00C53565">
          <w:rPr>
            <w:rFonts w:asciiTheme="majorHAnsi" w:hAnsiTheme="majorHAnsi" w:cstheme="majorHAnsi"/>
            <w:sz w:val="22"/>
            <w:szCs w:val="22"/>
          </w:rPr>
          <w:t>.</w:t>
        </w:r>
      </w:ins>
      <w:del w:id="583" w:author="Viswanath Maddali" w:date="2018-10-22T04:06:00Z">
        <w:r w:rsidR="005D69E5" w:rsidRPr="00C53565" w:rsidDel="00C53565">
          <w:rPr>
            <w:rFonts w:asciiTheme="majorHAnsi" w:hAnsiTheme="majorHAnsi" w:cstheme="majorHAnsi"/>
            <w:sz w:val="22"/>
            <w:szCs w:val="22"/>
            <w:rPrChange w:id="584" w:author="Viswanath Maddali" w:date="2018-10-22T04:03:00Z">
              <w:rPr>
                <w:rFonts w:asciiTheme="majorHAnsi" w:hAnsiTheme="majorHAnsi" w:cstheme="majorHAnsi"/>
                <w:sz w:val="22"/>
                <w:szCs w:val="22"/>
                <w:highlight w:val="yellow"/>
              </w:rPr>
            </w:rPrChange>
          </w:rPr>
          <w:delText>,</w:delText>
        </w:r>
      </w:del>
      <w:r w:rsidR="005D69E5" w:rsidRPr="00C53565">
        <w:rPr>
          <w:rFonts w:asciiTheme="majorHAnsi" w:hAnsiTheme="majorHAnsi" w:cstheme="majorHAnsi"/>
          <w:sz w:val="22"/>
          <w:szCs w:val="22"/>
          <w:rPrChange w:id="585" w:author="Viswanath Maddali" w:date="2018-10-22T04:03:00Z">
            <w:rPr>
              <w:rFonts w:asciiTheme="majorHAnsi" w:hAnsiTheme="majorHAnsi" w:cstheme="majorHAnsi"/>
              <w:sz w:val="22"/>
              <w:szCs w:val="22"/>
              <w:highlight w:val="yellow"/>
            </w:rPr>
          </w:rPrChange>
        </w:rPr>
        <w:t xml:space="preserve"> Exploratory Testing focuses on new features </w:t>
      </w:r>
      <w:del w:id="586" w:author="Viswanath Maddali" w:date="2018-10-22T04:06:00Z">
        <w:r w:rsidR="005D69E5" w:rsidRPr="00C53565" w:rsidDel="00C53565">
          <w:rPr>
            <w:rFonts w:asciiTheme="majorHAnsi" w:hAnsiTheme="majorHAnsi" w:cstheme="majorHAnsi"/>
            <w:sz w:val="22"/>
            <w:szCs w:val="22"/>
            <w:rPrChange w:id="587" w:author="Viswanath Maddali" w:date="2018-10-22T04:03:00Z">
              <w:rPr>
                <w:rFonts w:asciiTheme="majorHAnsi" w:hAnsiTheme="majorHAnsi" w:cstheme="majorHAnsi"/>
                <w:sz w:val="22"/>
                <w:szCs w:val="22"/>
                <w:highlight w:val="yellow"/>
              </w:rPr>
            </w:rPrChange>
          </w:rPr>
          <w:delText>which have been</w:delText>
        </w:r>
      </w:del>
      <w:ins w:id="588" w:author="Viswanath Maddali" w:date="2018-10-22T04:06:00Z">
        <w:r w:rsidR="00C53565">
          <w:rPr>
            <w:rFonts w:asciiTheme="majorHAnsi" w:hAnsiTheme="majorHAnsi" w:cstheme="majorHAnsi"/>
            <w:sz w:val="22"/>
            <w:szCs w:val="22"/>
          </w:rPr>
          <w:t>that are</w:t>
        </w:r>
      </w:ins>
      <w:r w:rsidR="005D69E5" w:rsidRPr="00C53565">
        <w:rPr>
          <w:rFonts w:asciiTheme="majorHAnsi" w:hAnsiTheme="majorHAnsi" w:cstheme="majorHAnsi"/>
          <w:sz w:val="22"/>
          <w:szCs w:val="22"/>
          <w:rPrChange w:id="589" w:author="Viswanath Maddali" w:date="2018-10-22T04:03:00Z">
            <w:rPr>
              <w:rFonts w:asciiTheme="majorHAnsi" w:hAnsiTheme="majorHAnsi" w:cstheme="majorHAnsi"/>
              <w:sz w:val="22"/>
              <w:szCs w:val="22"/>
              <w:highlight w:val="yellow"/>
            </w:rPr>
          </w:rPrChange>
        </w:rPr>
        <w:t xml:space="preserve"> developed</w:t>
      </w:r>
      <w:r w:rsidRPr="00C53565">
        <w:rPr>
          <w:rFonts w:asciiTheme="majorHAnsi" w:hAnsiTheme="majorHAnsi" w:cstheme="majorHAnsi"/>
          <w:sz w:val="22"/>
          <w:szCs w:val="22"/>
          <w:rPrChange w:id="590" w:author="Viswanath Maddali" w:date="2018-10-22T04:03:00Z">
            <w:rPr>
              <w:rFonts w:asciiTheme="majorHAnsi" w:hAnsiTheme="majorHAnsi" w:cstheme="majorHAnsi"/>
              <w:sz w:val="22"/>
              <w:szCs w:val="22"/>
              <w:highlight w:val="yellow"/>
            </w:rPr>
          </w:rPrChange>
        </w:rPr>
        <w:t xml:space="preserve"> and is carried out in every iteration/sprint in Agile.</w:t>
      </w:r>
    </w:p>
    <w:p w14:paraId="7C91952F" w14:textId="77777777" w:rsidR="00322A1D" w:rsidRDefault="00C53565" w:rsidP="00C53565">
      <w:pPr>
        <w:jc w:val="both"/>
        <w:rPr>
          <w:ins w:id="591" w:author="Viswanath Maddali" w:date="2018-10-22T04:16:00Z"/>
          <w:rFonts w:asciiTheme="majorHAnsi" w:hAnsiTheme="majorHAnsi" w:cstheme="majorHAnsi"/>
          <w:sz w:val="22"/>
          <w:szCs w:val="22"/>
        </w:rPr>
        <w:pPrChange w:id="592" w:author="Viswanath Maddali" w:date="2018-10-22T04:05:00Z">
          <w:pPr/>
        </w:pPrChange>
      </w:pPr>
      <w:ins w:id="593" w:author="Viswanath Maddali" w:date="2018-10-22T04:05:00Z">
        <w:r w:rsidRPr="00C53565">
          <w:rPr>
            <w:rFonts w:asciiTheme="majorHAnsi" w:hAnsiTheme="majorHAnsi" w:cstheme="majorHAnsi"/>
            <w:sz w:val="22"/>
            <w:szCs w:val="22"/>
            <w:rPrChange w:id="594" w:author="Viswanath Maddali" w:date="2018-10-22T04:05:00Z">
              <w:rPr/>
            </w:rPrChange>
          </w:rPr>
          <w:t>Exploratory Testing ensures Test Coverage of potential real-time issues which are normally not a part of Scripted Testing Scope</w:t>
        </w:r>
      </w:ins>
      <w:ins w:id="595" w:author="Viswanath Maddali" w:date="2018-10-22T04:16:00Z">
        <w:r w:rsidR="00322A1D">
          <w:rPr>
            <w:rFonts w:asciiTheme="majorHAnsi" w:hAnsiTheme="majorHAnsi" w:cstheme="majorHAnsi"/>
            <w:sz w:val="22"/>
            <w:szCs w:val="22"/>
          </w:rPr>
          <w:t>.</w:t>
        </w:r>
      </w:ins>
    </w:p>
    <w:p w14:paraId="6C550582" w14:textId="77777777" w:rsidR="00322A1D" w:rsidRDefault="00322A1D" w:rsidP="00C53565">
      <w:pPr>
        <w:jc w:val="both"/>
        <w:rPr>
          <w:ins w:id="596" w:author="Viswanath Maddali" w:date="2018-10-22T04:17:00Z"/>
          <w:rFonts w:asciiTheme="majorHAnsi" w:hAnsiTheme="majorHAnsi" w:cstheme="majorHAnsi"/>
          <w:sz w:val="22"/>
          <w:szCs w:val="22"/>
        </w:rPr>
        <w:pPrChange w:id="597" w:author="Viswanath Maddali" w:date="2018-10-22T04:05:00Z">
          <w:pPr/>
        </w:pPrChange>
      </w:pPr>
      <w:ins w:id="598" w:author="Viswanath Maddali" w:date="2018-10-22T04:16:00Z">
        <w:r>
          <w:rPr>
            <w:rFonts w:asciiTheme="majorHAnsi" w:hAnsiTheme="majorHAnsi" w:cstheme="majorHAnsi"/>
            <w:sz w:val="22"/>
            <w:szCs w:val="22"/>
          </w:rPr>
          <w:t xml:space="preserve">Exploratory testing needs to be broken into two aspects </w:t>
        </w:r>
      </w:ins>
    </w:p>
    <w:p w14:paraId="52A7376F" w14:textId="3BF18DEE" w:rsidR="00322A1D" w:rsidRDefault="00322A1D" w:rsidP="00C53565">
      <w:pPr>
        <w:jc w:val="both"/>
        <w:rPr>
          <w:ins w:id="599" w:author="Viswanath Maddali" w:date="2018-10-22T04:17:00Z"/>
          <w:rFonts w:asciiTheme="majorHAnsi" w:hAnsiTheme="majorHAnsi" w:cstheme="majorHAnsi"/>
          <w:sz w:val="22"/>
          <w:szCs w:val="22"/>
        </w:rPr>
        <w:pPrChange w:id="600" w:author="Viswanath Maddali" w:date="2018-10-22T04:05:00Z">
          <w:pPr/>
        </w:pPrChange>
      </w:pPr>
      <w:ins w:id="601" w:author="Viswanath Maddali" w:date="2018-10-22T04:16:00Z">
        <w:r>
          <w:rPr>
            <w:rFonts w:asciiTheme="majorHAnsi" w:hAnsiTheme="majorHAnsi" w:cstheme="majorHAnsi"/>
            <w:sz w:val="22"/>
            <w:szCs w:val="22"/>
          </w:rPr>
          <w:t xml:space="preserve">1) Structured </w:t>
        </w:r>
      </w:ins>
      <w:ins w:id="602" w:author="Viswanath Maddali" w:date="2018-10-22T04:17:00Z">
        <w:r>
          <w:rPr>
            <w:rFonts w:asciiTheme="majorHAnsi" w:hAnsiTheme="majorHAnsi" w:cstheme="majorHAnsi"/>
            <w:sz w:val="22"/>
            <w:szCs w:val="22"/>
          </w:rPr>
          <w:t xml:space="preserve">– Example: Compliance requirements or </w:t>
        </w:r>
      </w:ins>
      <w:ins w:id="603" w:author="Viswanath Maddali" w:date="2018-10-22T04:18:00Z">
        <w:r w:rsidR="00B073B1">
          <w:rPr>
            <w:rFonts w:asciiTheme="majorHAnsi" w:hAnsiTheme="majorHAnsi" w:cstheme="majorHAnsi"/>
            <w:sz w:val="22"/>
            <w:szCs w:val="22"/>
          </w:rPr>
          <w:t xml:space="preserve">alternate </w:t>
        </w:r>
      </w:ins>
      <w:ins w:id="604" w:author="Viswanath Maddali" w:date="2018-10-22T04:17:00Z">
        <w:r>
          <w:rPr>
            <w:rFonts w:asciiTheme="majorHAnsi" w:hAnsiTheme="majorHAnsi" w:cstheme="majorHAnsi"/>
            <w:sz w:val="22"/>
            <w:szCs w:val="22"/>
          </w:rPr>
          <w:t xml:space="preserve">workflows that can </w:t>
        </w:r>
      </w:ins>
      <w:ins w:id="605" w:author="Viswanath Maddali" w:date="2018-10-22T04:18:00Z">
        <w:r w:rsidR="00B073B1">
          <w:rPr>
            <w:rFonts w:asciiTheme="majorHAnsi" w:hAnsiTheme="majorHAnsi" w:cstheme="majorHAnsi"/>
            <w:sz w:val="22"/>
            <w:szCs w:val="22"/>
          </w:rPr>
          <w:t>defined in a charter (</w:t>
        </w:r>
      </w:ins>
      <w:ins w:id="606" w:author="Viswanath Maddali" w:date="2018-10-22T04:19:00Z">
        <w:r w:rsidR="00B073B1">
          <w:rPr>
            <w:rFonts w:asciiTheme="majorHAnsi" w:hAnsiTheme="majorHAnsi" w:cstheme="majorHAnsi"/>
            <w:sz w:val="22"/>
            <w:szCs w:val="22"/>
          </w:rPr>
          <w:t>implicit</w:t>
        </w:r>
      </w:ins>
      <w:ins w:id="607" w:author="Viswanath Maddali" w:date="2018-10-22T04:18:00Z">
        <w:r w:rsidR="00B073B1">
          <w:rPr>
            <w:rFonts w:asciiTheme="majorHAnsi" w:hAnsiTheme="majorHAnsi" w:cstheme="majorHAnsi"/>
            <w:sz w:val="22"/>
            <w:szCs w:val="22"/>
          </w:rPr>
          <w:t xml:space="preserve"> requirements</w:t>
        </w:r>
      </w:ins>
      <w:ins w:id="608" w:author="Viswanath Maddali" w:date="2018-10-22T04:19:00Z">
        <w:r w:rsidR="00B073B1">
          <w:rPr>
            <w:rFonts w:asciiTheme="majorHAnsi" w:hAnsiTheme="majorHAnsi" w:cstheme="majorHAnsi"/>
            <w:sz w:val="22"/>
            <w:szCs w:val="22"/>
          </w:rPr>
          <w:t xml:space="preserve"> or edge cases</w:t>
        </w:r>
      </w:ins>
      <w:ins w:id="609" w:author="Viswanath Maddali" w:date="2018-10-22T04:18:00Z">
        <w:r w:rsidR="00B073B1">
          <w:rPr>
            <w:rFonts w:asciiTheme="majorHAnsi" w:hAnsiTheme="majorHAnsi" w:cstheme="majorHAnsi"/>
            <w:sz w:val="22"/>
            <w:szCs w:val="22"/>
          </w:rPr>
          <w:t>)</w:t>
        </w:r>
      </w:ins>
    </w:p>
    <w:p w14:paraId="3B581CFE" w14:textId="3C4E6968" w:rsidR="00C53565" w:rsidRPr="00C53565" w:rsidRDefault="00322A1D" w:rsidP="00C53565">
      <w:pPr>
        <w:jc w:val="both"/>
        <w:rPr>
          <w:ins w:id="610" w:author="Viswanath Maddali" w:date="2018-10-22T04:05:00Z"/>
          <w:rFonts w:asciiTheme="majorHAnsi" w:hAnsiTheme="majorHAnsi" w:cstheme="majorHAnsi"/>
          <w:sz w:val="22"/>
          <w:szCs w:val="22"/>
          <w:rPrChange w:id="611" w:author="Viswanath Maddali" w:date="2018-10-22T04:05:00Z">
            <w:rPr>
              <w:ins w:id="612" w:author="Viswanath Maddali" w:date="2018-10-22T04:05:00Z"/>
            </w:rPr>
          </w:rPrChange>
        </w:rPr>
        <w:pPrChange w:id="613" w:author="Viswanath Maddali" w:date="2018-10-22T04:05:00Z">
          <w:pPr/>
        </w:pPrChange>
      </w:pPr>
      <w:ins w:id="614" w:author="Viswanath Maddali" w:date="2018-10-22T04:16:00Z">
        <w:r>
          <w:rPr>
            <w:rFonts w:asciiTheme="majorHAnsi" w:hAnsiTheme="majorHAnsi" w:cstheme="majorHAnsi"/>
            <w:sz w:val="22"/>
            <w:szCs w:val="22"/>
          </w:rPr>
          <w:t>2) Unstructured</w:t>
        </w:r>
      </w:ins>
      <w:ins w:id="615" w:author="Viswanath Maddali" w:date="2018-10-22T04:05:00Z">
        <w:r>
          <w:rPr>
            <w:rFonts w:asciiTheme="majorHAnsi" w:hAnsiTheme="majorHAnsi" w:cstheme="majorHAnsi"/>
            <w:sz w:val="22"/>
            <w:szCs w:val="22"/>
            <w:rPrChange w:id="616" w:author="Viswanath Maddali" w:date="2018-10-22T04:05:00Z">
              <w:rPr>
                <w:rFonts w:asciiTheme="majorHAnsi" w:hAnsiTheme="majorHAnsi" w:cstheme="majorHAnsi"/>
                <w:sz w:val="22"/>
                <w:szCs w:val="22"/>
              </w:rPr>
            </w:rPrChange>
          </w:rPr>
          <w:t xml:space="preserve"> – Example</w:t>
        </w:r>
        <w:r w:rsidR="00C53565" w:rsidRPr="00C53565">
          <w:rPr>
            <w:rFonts w:asciiTheme="majorHAnsi" w:hAnsiTheme="majorHAnsi" w:cstheme="majorHAnsi"/>
            <w:sz w:val="22"/>
            <w:szCs w:val="22"/>
            <w:rPrChange w:id="617" w:author="Viswanath Maddali" w:date="2018-10-22T04:05:00Z">
              <w:rPr/>
            </w:rPrChange>
          </w:rPr>
          <w:t xml:space="preserve">:  </w:t>
        </w:r>
      </w:ins>
      <w:ins w:id="618" w:author="Viswanath Maddali" w:date="2018-10-22T04:19:00Z">
        <w:r w:rsidR="00B073B1">
          <w:rPr>
            <w:rFonts w:asciiTheme="majorHAnsi" w:hAnsiTheme="majorHAnsi" w:cstheme="majorHAnsi"/>
            <w:sz w:val="22"/>
            <w:szCs w:val="22"/>
          </w:rPr>
          <w:t xml:space="preserve">Break testing, </w:t>
        </w:r>
      </w:ins>
      <w:ins w:id="619" w:author="Viswanath Maddali" w:date="2018-10-22T04:05:00Z">
        <w:r w:rsidR="00C53565" w:rsidRPr="00C53565">
          <w:rPr>
            <w:rFonts w:asciiTheme="majorHAnsi" w:hAnsiTheme="majorHAnsi" w:cstheme="majorHAnsi"/>
            <w:sz w:val="22"/>
            <w:szCs w:val="22"/>
            <w:rPrChange w:id="620" w:author="Viswanath Maddali" w:date="2018-10-22T04:05:00Z">
              <w:rPr/>
            </w:rPrChange>
          </w:rPr>
          <w:t>Agents open Navigation and repea</w:t>
        </w:r>
        <w:r w:rsidR="00B073B1">
          <w:rPr>
            <w:rFonts w:asciiTheme="majorHAnsi" w:hAnsiTheme="majorHAnsi" w:cstheme="majorHAnsi"/>
            <w:sz w:val="22"/>
            <w:szCs w:val="22"/>
            <w:rPrChange w:id="621" w:author="Viswanath Maddali" w:date="2018-10-22T04:05:00Z">
              <w:rPr>
                <w:rFonts w:asciiTheme="majorHAnsi" w:hAnsiTheme="majorHAnsi" w:cstheme="majorHAnsi"/>
                <w:sz w:val="22"/>
                <w:szCs w:val="22"/>
              </w:rPr>
            </w:rPrChange>
          </w:rPr>
          <w:t>ted</w:t>
        </w:r>
        <w:r>
          <w:rPr>
            <w:rFonts w:asciiTheme="majorHAnsi" w:hAnsiTheme="majorHAnsi" w:cstheme="majorHAnsi"/>
            <w:sz w:val="22"/>
            <w:szCs w:val="22"/>
            <w:rPrChange w:id="622" w:author="Viswanath Maddali" w:date="2018-10-22T04:05:00Z">
              <w:rPr>
                <w:rFonts w:asciiTheme="majorHAnsi" w:hAnsiTheme="majorHAnsi" w:cstheme="majorHAnsi"/>
                <w:sz w:val="22"/>
                <w:szCs w:val="22"/>
              </w:rPr>
            </w:rPrChange>
          </w:rPr>
          <w:t xml:space="preserve"> click</w:t>
        </w:r>
      </w:ins>
      <w:ins w:id="623" w:author="Viswanath Maddali" w:date="2018-10-22T04:19:00Z">
        <w:r w:rsidR="00B073B1">
          <w:rPr>
            <w:rFonts w:asciiTheme="majorHAnsi" w:hAnsiTheme="majorHAnsi" w:cstheme="majorHAnsi"/>
            <w:sz w:val="22"/>
            <w:szCs w:val="22"/>
          </w:rPr>
          <w:t>s</w:t>
        </w:r>
      </w:ins>
      <w:ins w:id="624" w:author="Viswanath Maddali" w:date="2018-10-22T04:05:00Z">
        <w:r>
          <w:rPr>
            <w:rFonts w:asciiTheme="majorHAnsi" w:hAnsiTheme="majorHAnsi" w:cstheme="majorHAnsi"/>
            <w:sz w:val="22"/>
            <w:szCs w:val="22"/>
            <w:rPrChange w:id="625" w:author="Viswanath Maddali" w:date="2018-10-22T04:05:00Z">
              <w:rPr>
                <w:rFonts w:asciiTheme="majorHAnsi" w:hAnsiTheme="majorHAnsi" w:cstheme="majorHAnsi"/>
                <w:sz w:val="22"/>
                <w:szCs w:val="22"/>
              </w:rPr>
            </w:rPrChange>
          </w:rPr>
          <w:t xml:space="preserve"> on buttons randomly</w:t>
        </w:r>
      </w:ins>
      <w:ins w:id="626" w:author="Viswanath Maddali" w:date="2018-10-22T04:20:00Z">
        <w:r w:rsidR="00B073B1">
          <w:rPr>
            <w:rFonts w:asciiTheme="majorHAnsi" w:hAnsiTheme="majorHAnsi" w:cstheme="majorHAnsi"/>
            <w:sz w:val="22"/>
            <w:szCs w:val="22"/>
          </w:rPr>
          <w:t xml:space="preserve"> etc.</w:t>
        </w:r>
      </w:ins>
    </w:p>
    <w:p w14:paraId="3E5CFDFC" w14:textId="60CC0F68" w:rsidR="00C53565" w:rsidRDefault="00C53565" w:rsidP="00C53565">
      <w:pPr>
        <w:jc w:val="both"/>
        <w:rPr>
          <w:ins w:id="627" w:author="Viswanath Maddali" w:date="2018-10-22T04:05:00Z"/>
        </w:rPr>
        <w:pPrChange w:id="628" w:author="Viswanath Maddali" w:date="2018-10-22T04:05:00Z">
          <w:pPr/>
        </w:pPrChange>
      </w:pPr>
      <w:ins w:id="629" w:author="Viswanath Maddali" w:date="2018-10-22T04:05:00Z">
        <w:r w:rsidRPr="00C53565">
          <w:rPr>
            <w:rFonts w:asciiTheme="majorHAnsi" w:hAnsiTheme="majorHAnsi" w:cstheme="majorHAnsi"/>
            <w:sz w:val="22"/>
            <w:szCs w:val="22"/>
            <w:rPrChange w:id="630" w:author="Viswanath Maddali" w:date="2018-10-22T04:05:00Z">
              <w:rPr/>
            </w:rPrChange>
          </w:rPr>
          <w:t xml:space="preserve">In Order to effectively uncover such issues, Exploratory Testing </w:t>
        </w:r>
      </w:ins>
      <w:ins w:id="631" w:author="Viswanath Maddali" w:date="2018-10-22T04:20:00Z">
        <w:r w:rsidR="00847531">
          <w:rPr>
            <w:rFonts w:asciiTheme="majorHAnsi" w:hAnsiTheme="majorHAnsi" w:cstheme="majorHAnsi"/>
            <w:sz w:val="22"/>
            <w:szCs w:val="22"/>
          </w:rPr>
          <w:t>is</w:t>
        </w:r>
      </w:ins>
      <w:ins w:id="632" w:author="Viswanath Maddali" w:date="2018-10-22T04:05:00Z">
        <w:r w:rsidRPr="00C53565">
          <w:rPr>
            <w:rFonts w:asciiTheme="majorHAnsi" w:hAnsiTheme="majorHAnsi" w:cstheme="majorHAnsi"/>
            <w:sz w:val="22"/>
            <w:szCs w:val="22"/>
            <w:rPrChange w:id="633" w:author="Viswanath Maddali" w:date="2018-10-22T04:05:00Z">
              <w:rPr/>
            </w:rPrChange>
          </w:rPr>
          <w:t xml:space="preserve"> jointly performed with users</w:t>
        </w:r>
      </w:ins>
      <w:ins w:id="634" w:author="Viswanath Maddali" w:date="2018-10-22T04:20:00Z">
        <w:r w:rsidR="00847531">
          <w:rPr>
            <w:rFonts w:asciiTheme="majorHAnsi" w:hAnsiTheme="majorHAnsi" w:cstheme="majorHAnsi"/>
            <w:sz w:val="22"/>
            <w:szCs w:val="22"/>
          </w:rPr>
          <w:t xml:space="preserve"> or analysts</w:t>
        </w:r>
      </w:ins>
      <w:ins w:id="635" w:author="Viswanath Maddali" w:date="2018-10-22T04:16:00Z">
        <w:r w:rsidR="00322A1D">
          <w:rPr>
            <w:rFonts w:asciiTheme="majorHAnsi" w:hAnsiTheme="majorHAnsi" w:cstheme="majorHAnsi"/>
            <w:sz w:val="22"/>
            <w:szCs w:val="22"/>
          </w:rPr>
          <w:t xml:space="preserve">, preferably, </w:t>
        </w:r>
      </w:ins>
      <w:ins w:id="636" w:author="Viswanath Maddali" w:date="2018-10-22T04:05:00Z">
        <w:r w:rsidRPr="00C53565">
          <w:rPr>
            <w:rFonts w:asciiTheme="majorHAnsi" w:hAnsiTheme="majorHAnsi" w:cstheme="majorHAnsi"/>
            <w:sz w:val="22"/>
            <w:szCs w:val="22"/>
            <w:rPrChange w:id="637" w:author="Viswanath Maddali" w:date="2018-10-22T04:05:00Z">
              <w:rPr/>
            </w:rPrChange>
          </w:rPr>
          <w:t xml:space="preserve">using </w:t>
        </w:r>
      </w:ins>
      <w:ins w:id="638" w:author="Viswanath Maddali" w:date="2018-10-22T04:16:00Z">
        <w:r w:rsidR="00322A1D">
          <w:rPr>
            <w:rFonts w:asciiTheme="majorHAnsi" w:hAnsiTheme="majorHAnsi" w:cstheme="majorHAnsi"/>
            <w:sz w:val="22"/>
            <w:szCs w:val="22"/>
          </w:rPr>
          <w:t xml:space="preserve">standard approaches like </w:t>
        </w:r>
      </w:ins>
      <w:ins w:id="639" w:author="Viswanath Maddali" w:date="2018-10-22T04:05:00Z">
        <w:r w:rsidRPr="00C53565">
          <w:rPr>
            <w:rFonts w:asciiTheme="majorHAnsi" w:hAnsiTheme="majorHAnsi" w:cstheme="majorHAnsi"/>
            <w:sz w:val="22"/>
            <w:szCs w:val="22"/>
            <w:rPrChange w:id="640" w:author="Viswanath Maddali" w:date="2018-10-22T04:05:00Z">
              <w:rPr/>
            </w:rPrChange>
          </w:rPr>
          <w:t>Session Based Test Management Approach (SBTM Cycle)</w:t>
        </w:r>
      </w:ins>
    </w:p>
    <w:p w14:paraId="108891DA" w14:textId="77777777" w:rsidR="00C53565" w:rsidRPr="00C53565" w:rsidRDefault="00C53565" w:rsidP="00C53565">
      <w:pPr>
        <w:numPr>
          <w:ilvl w:val="0"/>
          <w:numId w:val="51"/>
        </w:numPr>
        <w:spacing w:after="0" w:line="240" w:lineRule="auto"/>
        <w:rPr>
          <w:ins w:id="641" w:author="Viswanath Maddali" w:date="2018-10-22T04:05:00Z"/>
          <w:rFonts w:eastAsia="Times New Roman"/>
          <w:sz w:val="22"/>
          <w:szCs w:val="22"/>
          <w:rPrChange w:id="642" w:author="Viswanath Maddali" w:date="2018-10-22T04:08:00Z">
            <w:rPr>
              <w:ins w:id="643" w:author="Viswanath Maddali" w:date="2018-10-22T04:05:00Z"/>
              <w:rFonts w:eastAsia="Times New Roman"/>
            </w:rPr>
          </w:rPrChange>
        </w:rPr>
      </w:pPr>
      <w:ins w:id="644" w:author="Viswanath Maddali" w:date="2018-10-22T04:05:00Z">
        <w:r w:rsidRPr="00C53565">
          <w:rPr>
            <w:rFonts w:eastAsia="Times New Roman"/>
            <w:sz w:val="22"/>
            <w:szCs w:val="22"/>
            <w:rPrChange w:id="645" w:author="Viswanath Maddali" w:date="2018-10-22T04:08:00Z">
              <w:rPr>
                <w:rFonts w:eastAsia="Times New Roman"/>
              </w:rPr>
            </w:rPrChange>
          </w:rPr>
          <w:t xml:space="preserve">Create a Bug Repository </w:t>
        </w:r>
      </w:ins>
    </w:p>
    <w:p w14:paraId="625021D9" w14:textId="77777777" w:rsidR="00C53565" w:rsidRPr="00C53565" w:rsidRDefault="00C53565" w:rsidP="00C53565">
      <w:pPr>
        <w:numPr>
          <w:ilvl w:val="0"/>
          <w:numId w:val="52"/>
        </w:numPr>
        <w:spacing w:after="0" w:line="240" w:lineRule="auto"/>
        <w:rPr>
          <w:ins w:id="646" w:author="Viswanath Maddali" w:date="2018-10-22T04:05:00Z"/>
          <w:rFonts w:eastAsia="Times New Roman"/>
          <w:sz w:val="22"/>
          <w:szCs w:val="22"/>
          <w:rPrChange w:id="647" w:author="Viswanath Maddali" w:date="2018-10-22T04:08:00Z">
            <w:rPr>
              <w:ins w:id="648" w:author="Viswanath Maddali" w:date="2018-10-22T04:05:00Z"/>
              <w:rFonts w:eastAsia="Times New Roman"/>
            </w:rPr>
          </w:rPrChange>
        </w:rPr>
      </w:pPr>
      <w:ins w:id="649" w:author="Viswanath Maddali" w:date="2018-10-22T04:05:00Z">
        <w:r w:rsidRPr="00C53565">
          <w:rPr>
            <w:rFonts w:eastAsia="Times New Roman"/>
            <w:sz w:val="22"/>
            <w:szCs w:val="22"/>
            <w:rPrChange w:id="650" w:author="Viswanath Maddali" w:date="2018-10-22T04:08:00Z">
              <w:rPr>
                <w:rFonts w:eastAsia="Times New Roman"/>
              </w:rPr>
            </w:rPrChange>
          </w:rPr>
          <w:t>Categorize Common types of bugs found in past projects or Real Time User Experience</w:t>
        </w:r>
      </w:ins>
    </w:p>
    <w:p w14:paraId="372F70E0" w14:textId="77777777" w:rsidR="00C53565" w:rsidRPr="00C53565" w:rsidRDefault="00C53565" w:rsidP="00C53565">
      <w:pPr>
        <w:numPr>
          <w:ilvl w:val="0"/>
          <w:numId w:val="52"/>
        </w:numPr>
        <w:spacing w:after="0" w:line="240" w:lineRule="auto"/>
        <w:rPr>
          <w:ins w:id="651" w:author="Viswanath Maddali" w:date="2018-10-22T04:05:00Z"/>
          <w:rFonts w:eastAsia="Times New Roman"/>
          <w:sz w:val="22"/>
          <w:szCs w:val="22"/>
          <w:rPrChange w:id="652" w:author="Viswanath Maddali" w:date="2018-10-22T04:08:00Z">
            <w:rPr>
              <w:ins w:id="653" w:author="Viswanath Maddali" w:date="2018-10-22T04:05:00Z"/>
              <w:rFonts w:eastAsia="Times New Roman"/>
            </w:rPr>
          </w:rPrChange>
        </w:rPr>
      </w:pPr>
      <w:proofErr w:type="spellStart"/>
      <w:ins w:id="654" w:author="Viswanath Maddali" w:date="2018-10-22T04:05:00Z">
        <w:r w:rsidRPr="00C53565">
          <w:rPr>
            <w:rFonts w:eastAsia="Times New Roman"/>
            <w:sz w:val="22"/>
            <w:szCs w:val="22"/>
            <w:rPrChange w:id="655" w:author="Viswanath Maddali" w:date="2018-10-22T04:08:00Z">
              <w:rPr>
                <w:rFonts w:eastAsia="Times New Roman"/>
              </w:rPr>
            </w:rPrChange>
          </w:rPr>
          <w:t>Analyze</w:t>
        </w:r>
        <w:proofErr w:type="spellEnd"/>
        <w:r w:rsidRPr="00C53565">
          <w:rPr>
            <w:rFonts w:eastAsia="Times New Roman"/>
            <w:sz w:val="22"/>
            <w:szCs w:val="22"/>
            <w:rPrChange w:id="656" w:author="Viswanath Maddali" w:date="2018-10-22T04:08:00Z">
              <w:rPr>
                <w:rFonts w:eastAsia="Times New Roman"/>
              </w:rPr>
            </w:rPrChange>
          </w:rPr>
          <w:t xml:space="preserve"> Root Cause</w:t>
        </w:r>
      </w:ins>
    </w:p>
    <w:p w14:paraId="60B0A188" w14:textId="5C896A44" w:rsidR="00C53565" w:rsidRDefault="00C53565" w:rsidP="00C53565">
      <w:pPr>
        <w:numPr>
          <w:ilvl w:val="0"/>
          <w:numId w:val="51"/>
        </w:numPr>
        <w:spacing w:after="0" w:line="240" w:lineRule="auto"/>
        <w:rPr>
          <w:ins w:id="657" w:author="Viswanath Maddali" w:date="2018-10-22T04:14:00Z"/>
          <w:rFonts w:eastAsia="Times New Roman"/>
          <w:sz w:val="22"/>
          <w:szCs w:val="22"/>
        </w:rPr>
      </w:pPr>
      <w:ins w:id="658" w:author="Viswanath Maddali" w:date="2018-10-22T04:13:00Z">
        <w:r>
          <w:rPr>
            <w:rFonts w:eastAsia="Times New Roman"/>
            <w:sz w:val="22"/>
            <w:szCs w:val="22"/>
          </w:rPr>
          <w:t>Coordinate with analysts/ end-users/ region users and obtain the expectations from the systems  e.g. Compl</w:t>
        </w:r>
      </w:ins>
      <w:ins w:id="659" w:author="Viswanath Maddali" w:date="2018-10-22T04:14:00Z">
        <w:r>
          <w:rPr>
            <w:rFonts w:eastAsia="Times New Roman"/>
            <w:sz w:val="22"/>
            <w:szCs w:val="22"/>
          </w:rPr>
          <w:t>iance requirements, User navigation workflows</w:t>
        </w:r>
      </w:ins>
    </w:p>
    <w:p w14:paraId="320A228F" w14:textId="208E7ADF" w:rsidR="00C53565" w:rsidRPr="00C53565" w:rsidRDefault="00C53565" w:rsidP="00C53565">
      <w:pPr>
        <w:numPr>
          <w:ilvl w:val="0"/>
          <w:numId w:val="51"/>
        </w:numPr>
        <w:spacing w:after="0" w:line="240" w:lineRule="auto"/>
        <w:rPr>
          <w:ins w:id="660" w:author="Viswanath Maddali" w:date="2018-10-22T04:05:00Z"/>
          <w:rFonts w:eastAsia="Times New Roman"/>
          <w:sz w:val="22"/>
          <w:szCs w:val="22"/>
          <w:rPrChange w:id="661" w:author="Viswanath Maddali" w:date="2018-10-22T04:08:00Z">
            <w:rPr>
              <w:ins w:id="662" w:author="Viswanath Maddali" w:date="2018-10-22T04:05:00Z"/>
              <w:rFonts w:eastAsia="Times New Roman"/>
            </w:rPr>
          </w:rPrChange>
        </w:rPr>
      </w:pPr>
      <w:ins w:id="663" w:author="Viswanath Maddali" w:date="2018-10-22T04:05:00Z">
        <w:r w:rsidRPr="00C53565">
          <w:rPr>
            <w:rFonts w:eastAsia="Times New Roman"/>
            <w:sz w:val="22"/>
            <w:szCs w:val="22"/>
            <w:rPrChange w:id="664" w:author="Viswanath Maddali" w:date="2018-10-22T04:08:00Z">
              <w:rPr>
                <w:rFonts w:eastAsia="Times New Roman"/>
              </w:rPr>
            </w:rPrChange>
          </w:rPr>
          <w:t>Prepare an Exploratory Test Ch</w:t>
        </w:r>
        <w:r w:rsidR="00847531">
          <w:rPr>
            <w:rFonts w:eastAsia="Times New Roman"/>
            <w:sz w:val="22"/>
            <w:szCs w:val="22"/>
            <w:rPrChange w:id="665" w:author="Viswanath Maddali" w:date="2018-10-22T04:08:00Z">
              <w:rPr>
                <w:rFonts w:eastAsia="Times New Roman"/>
                <w:sz w:val="22"/>
                <w:szCs w:val="22"/>
              </w:rPr>
            </w:rPrChange>
          </w:rPr>
          <w:t>arter (</w:t>
        </w:r>
        <w:r w:rsidRPr="00C53565">
          <w:rPr>
            <w:rFonts w:eastAsia="Times New Roman"/>
            <w:sz w:val="22"/>
            <w:szCs w:val="22"/>
            <w:rPrChange w:id="666" w:author="Viswanath Maddali" w:date="2018-10-22T04:08:00Z">
              <w:rPr>
                <w:rFonts w:eastAsia="Times New Roman"/>
              </w:rPr>
            </w:rPrChange>
          </w:rPr>
          <w:t>What to Test &amp; How to Test )</w:t>
        </w:r>
      </w:ins>
    </w:p>
    <w:p w14:paraId="49DC91FA" w14:textId="27C9D36A" w:rsidR="00C53565" w:rsidRPr="00C53565" w:rsidRDefault="00C53565" w:rsidP="00C53565">
      <w:pPr>
        <w:numPr>
          <w:ilvl w:val="0"/>
          <w:numId w:val="51"/>
        </w:numPr>
        <w:spacing w:after="0" w:line="240" w:lineRule="auto"/>
        <w:rPr>
          <w:ins w:id="667" w:author="Viswanath Maddali" w:date="2018-10-22T04:05:00Z"/>
          <w:rFonts w:eastAsia="Times New Roman"/>
          <w:sz w:val="22"/>
          <w:szCs w:val="22"/>
          <w:rPrChange w:id="668" w:author="Viswanath Maddali" w:date="2018-10-22T04:08:00Z">
            <w:rPr>
              <w:ins w:id="669" w:author="Viswanath Maddali" w:date="2018-10-22T04:05:00Z"/>
              <w:rFonts w:eastAsia="Times New Roman"/>
            </w:rPr>
          </w:rPrChange>
        </w:rPr>
      </w:pPr>
      <w:ins w:id="670" w:author="Viswanath Maddali" w:date="2018-10-22T04:05:00Z">
        <w:r w:rsidRPr="00C53565">
          <w:rPr>
            <w:rFonts w:eastAsia="Times New Roman"/>
            <w:sz w:val="22"/>
            <w:szCs w:val="22"/>
            <w:rPrChange w:id="671" w:author="Viswanath Maddali" w:date="2018-10-22T04:08:00Z">
              <w:rPr>
                <w:rFonts w:eastAsia="Times New Roman"/>
              </w:rPr>
            </w:rPrChange>
          </w:rPr>
          <w:t xml:space="preserve">Perform </w:t>
        </w:r>
        <w:r>
          <w:rPr>
            <w:rFonts w:eastAsia="Times New Roman"/>
            <w:sz w:val="22"/>
            <w:szCs w:val="22"/>
            <w:rPrChange w:id="672" w:author="Viswanath Maddali" w:date="2018-10-22T04:08:00Z">
              <w:rPr>
                <w:rFonts w:eastAsia="Times New Roman"/>
                <w:sz w:val="22"/>
                <w:szCs w:val="22"/>
              </w:rPr>
            </w:rPrChange>
          </w:rPr>
          <w:t>Time Boxed Exploratory Testing</w:t>
        </w:r>
      </w:ins>
    </w:p>
    <w:p w14:paraId="2DD90F58" w14:textId="0A8D6244" w:rsidR="00C53565" w:rsidRPr="00C53565" w:rsidRDefault="00847531" w:rsidP="00C53565">
      <w:pPr>
        <w:numPr>
          <w:ilvl w:val="0"/>
          <w:numId w:val="51"/>
        </w:numPr>
        <w:spacing w:after="0" w:line="240" w:lineRule="auto"/>
        <w:rPr>
          <w:ins w:id="673" w:author="Viswanath Maddali" w:date="2018-10-22T04:05:00Z"/>
          <w:rFonts w:eastAsia="Times New Roman"/>
          <w:sz w:val="22"/>
          <w:szCs w:val="22"/>
          <w:rPrChange w:id="674" w:author="Viswanath Maddali" w:date="2018-10-22T04:08:00Z">
            <w:rPr>
              <w:ins w:id="675" w:author="Viswanath Maddali" w:date="2018-10-22T04:05:00Z"/>
              <w:rFonts w:eastAsia="Times New Roman"/>
            </w:rPr>
          </w:rPrChange>
        </w:rPr>
      </w:pPr>
      <w:ins w:id="676" w:author="Viswanath Maddali" w:date="2018-10-22T04:05:00Z">
        <w:r>
          <w:rPr>
            <w:rFonts w:eastAsia="Times New Roman"/>
            <w:sz w:val="22"/>
            <w:szCs w:val="22"/>
            <w:rPrChange w:id="677" w:author="Viswanath Maddali" w:date="2018-10-22T04:08:00Z">
              <w:rPr>
                <w:rFonts w:eastAsia="Times New Roman"/>
                <w:sz w:val="22"/>
                <w:szCs w:val="22"/>
              </w:rPr>
            </w:rPrChange>
          </w:rPr>
          <w:t>Review Results (</w:t>
        </w:r>
        <w:r w:rsidR="00C53565" w:rsidRPr="00C53565">
          <w:rPr>
            <w:rFonts w:eastAsia="Times New Roman"/>
            <w:sz w:val="22"/>
            <w:szCs w:val="22"/>
            <w:rPrChange w:id="678" w:author="Viswanath Maddali" w:date="2018-10-22T04:08:00Z">
              <w:rPr>
                <w:rFonts w:eastAsia="Times New Roman"/>
              </w:rPr>
            </w:rPrChange>
          </w:rPr>
          <w:t>Compare Results with Testing and Identify further testing needs)</w:t>
        </w:r>
      </w:ins>
    </w:p>
    <w:p w14:paraId="6533C05E" w14:textId="4021B355" w:rsidR="00C53565" w:rsidDel="00C53565" w:rsidRDefault="00C53565" w:rsidP="00A957CB">
      <w:pPr>
        <w:spacing w:after="0" w:line="240" w:lineRule="auto"/>
        <w:jc w:val="both"/>
        <w:rPr>
          <w:del w:id="679" w:author="Viswanath Maddali" w:date="2018-10-22T04:12:00Z"/>
          <w:rFonts w:asciiTheme="majorHAnsi" w:hAnsiTheme="majorHAnsi" w:cstheme="majorHAnsi"/>
          <w:sz w:val="22"/>
          <w:szCs w:val="22"/>
        </w:rPr>
      </w:pPr>
    </w:p>
    <w:p w14:paraId="67E9903B" w14:textId="77777777" w:rsidR="00C53565" w:rsidRPr="002031AE" w:rsidRDefault="00C53565" w:rsidP="002031AE">
      <w:pPr>
        <w:jc w:val="both"/>
        <w:rPr>
          <w:ins w:id="680" w:author="Viswanath Maddali" w:date="2018-10-22T04:12:00Z"/>
          <w:rFonts w:asciiTheme="majorHAnsi" w:hAnsiTheme="majorHAnsi" w:cstheme="majorHAnsi"/>
          <w:sz w:val="22"/>
          <w:szCs w:val="22"/>
        </w:rPr>
      </w:pPr>
    </w:p>
    <w:p w14:paraId="660E32B4" w14:textId="5AED607C" w:rsidR="002031AE" w:rsidRPr="003B0B8E" w:rsidDel="00C53565" w:rsidRDefault="002031AE" w:rsidP="002031AE">
      <w:pPr>
        <w:spacing w:after="0" w:line="240" w:lineRule="auto"/>
        <w:jc w:val="both"/>
        <w:rPr>
          <w:del w:id="681" w:author="Viswanath Maddali" w:date="2018-10-22T04:03:00Z"/>
          <w:rFonts w:asciiTheme="majorHAnsi" w:hAnsiTheme="majorHAnsi" w:cstheme="majorHAnsi"/>
          <w:sz w:val="22"/>
          <w:szCs w:val="22"/>
        </w:rPr>
      </w:pPr>
    </w:p>
    <w:p w14:paraId="4C3E6FAF" w14:textId="05F44167" w:rsidR="0067270A" w:rsidRDefault="0067270A" w:rsidP="00A957CB">
      <w:pPr>
        <w:spacing w:after="0" w:line="240" w:lineRule="auto"/>
        <w:jc w:val="both"/>
        <w:rPr>
          <w:rFonts w:asciiTheme="majorHAnsi" w:hAnsiTheme="majorHAnsi" w:cstheme="majorHAnsi"/>
          <w:sz w:val="22"/>
          <w:szCs w:val="22"/>
        </w:rPr>
      </w:pPr>
      <w:r w:rsidRPr="003B0B8E">
        <w:rPr>
          <w:rFonts w:asciiTheme="majorHAnsi" w:hAnsiTheme="majorHAnsi" w:cstheme="majorHAnsi"/>
          <w:sz w:val="22"/>
          <w:szCs w:val="22"/>
        </w:rPr>
        <w:t xml:space="preserve">Any defects identified during testing will be logged in the </w:t>
      </w:r>
      <w:del w:id="682" w:author="Viswanath Maddali" w:date="2018-10-22T04:20:00Z">
        <w:r w:rsidRPr="003B0B8E" w:rsidDel="00847531">
          <w:rPr>
            <w:rFonts w:asciiTheme="majorHAnsi" w:hAnsiTheme="majorHAnsi" w:cstheme="majorHAnsi"/>
            <w:sz w:val="22"/>
            <w:szCs w:val="22"/>
          </w:rPr>
          <w:delText xml:space="preserve">VSTS </w:delText>
        </w:r>
      </w:del>
      <w:ins w:id="683" w:author="Viswanath Maddali" w:date="2018-10-22T04:20:00Z">
        <w:r w:rsidR="00847531">
          <w:rPr>
            <w:rFonts w:asciiTheme="majorHAnsi" w:hAnsiTheme="majorHAnsi" w:cstheme="majorHAnsi"/>
            <w:sz w:val="22"/>
            <w:szCs w:val="22"/>
          </w:rPr>
          <w:t>Azure DevOps</w:t>
        </w:r>
        <w:r w:rsidR="00847531" w:rsidRPr="003B0B8E">
          <w:rPr>
            <w:rFonts w:asciiTheme="majorHAnsi" w:hAnsiTheme="majorHAnsi" w:cstheme="majorHAnsi"/>
            <w:sz w:val="22"/>
            <w:szCs w:val="22"/>
          </w:rPr>
          <w:t xml:space="preserve"> </w:t>
        </w:r>
      </w:ins>
      <w:r w:rsidRPr="003B0B8E">
        <w:rPr>
          <w:rFonts w:asciiTheme="majorHAnsi" w:hAnsiTheme="majorHAnsi" w:cstheme="majorHAnsi"/>
          <w:sz w:val="22"/>
          <w:szCs w:val="22"/>
        </w:rPr>
        <w:t xml:space="preserve">and traceability </w:t>
      </w:r>
      <w:del w:id="684" w:author="Viswanath Maddali" w:date="2018-10-22T04:20:00Z">
        <w:r w:rsidRPr="003B0B8E" w:rsidDel="00847531">
          <w:rPr>
            <w:rFonts w:asciiTheme="majorHAnsi" w:hAnsiTheme="majorHAnsi" w:cstheme="majorHAnsi"/>
            <w:sz w:val="22"/>
            <w:szCs w:val="22"/>
          </w:rPr>
          <w:delText>will be</w:delText>
        </w:r>
      </w:del>
      <w:ins w:id="685" w:author="Viswanath Maddali" w:date="2018-10-22T04:20:00Z">
        <w:r w:rsidR="00847531">
          <w:rPr>
            <w:rFonts w:asciiTheme="majorHAnsi" w:hAnsiTheme="majorHAnsi" w:cstheme="majorHAnsi"/>
            <w:sz w:val="22"/>
            <w:szCs w:val="22"/>
          </w:rPr>
          <w:t>is</w:t>
        </w:r>
      </w:ins>
      <w:r w:rsidRPr="003B0B8E">
        <w:rPr>
          <w:rFonts w:asciiTheme="majorHAnsi" w:hAnsiTheme="majorHAnsi" w:cstheme="majorHAnsi"/>
          <w:sz w:val="22"/>
          <w:szCs w:val="22"/>
        </w:rPr>
        <w:t xml:space="preserve"> established all the way to the test cases &amp; user story. Defects </w:t>
      </w:r>
      <w:del w:id="686" w:author="Viswanath Maddali" w:date="2018-10-22T04:21:00Z">
        <w:r w:rsidRPr="003B0B8E" w:rsidDel="00847531">
          <w:rPr>
            <w:rFonts w:asciiTheme="majorHAnsi" w:hAnsiTheme="majorHAnsi" w:cstheme="majorHAnsi"/>
            <w:sz w:val="22"/>
            <w:szCs w:val="22"/>
          </w:rPr>
          <w:delText xml:space="preserve">will </w:delText>
        </w:r>
      </w:del>
      <w:r w:rsidRPr="003B0B8E">
        <w:rPr>
          <w:rFonts w:asciiTheme="majorHAnsi" w:hAnsiTheme="majorHAnsi" w:cstheme="majorHAnsi"/>
          <w:sz w:val="22"/>
          <w:szCs w:val="22"/>
        </w:rPr>
        <w:t xml:space="preserve">undergo </w:t>
      </w:r>
      <w:del w:id="687" w:author="Viswanath Maddali" w:date="2018-10-22T04:21:00Z">
        <w:r w:rsidRPr="003B0B8E" w:rsidDel="00847531">
          <w:rPr>
            <w:rFonts w:asciiTheme="majorHAnsi" w:hAnsiTheme="majorHAnsi" w:cstheme="majorHAnsi"/>
            <w:sz w:val="22"/>
            <w:szCs w:val="22"/>
          </w:rPr>
          <w:delText>the defect management</w:delText>
        </w:r>
      </w:del>
      <w:ins w:id="688" w:author="Viswanath Maddali" w:date="2018-10-22T04:21:00Z">
        <w:r w:rsidR="00847531">
          <w:rPr>
            <w:rFonts w:asciiTheme="majorHAnsi" w:hAnsiTheme="majorHAnsi" w:cstheme="majorHAnsi"/>
            <w:sz w:val="22"/>
            <w:szCs w:val="22"/>
          </w:rPr>
          <w:t>triage</w:t>
        </w:r>
      </w:ins>
      <w:r w:rsidRPr="003B0B8E">
        <w:rPr>
          <w:rFonts w:asciiTheme="majorHAnsi" w:hAnsiTheme="majorHAnsi" w:cstheme="majorHAnsi"/>
          <w:sz w:val="22"/>
          <w:szCs w:val="22"/>
        </w:rPr>
        <w:t xml:space="preserve"> process explained in </w:t>
      </w:r>
      <w:del w:id="689" w:author="Viswanath Maddali" w:date="2018-10-22T04:21:00Z">
        <w:r w:rsidRPr="003B0B8E" w:rsidDel="00847531">
          <w:rPr>
            <w:rFonts w:asciiTheme="majorHAnsi" w:hAnsiTheme="majorHAnsi" w:cstheme="majorHAnsi"/>
            <w:sz w:val="22"/>
            <w:szCs w:val="22"/>
          </w:rPr>
          <w:delText xml:space="preserve">this </w:delText>
        </w:r>
      </w:del>
      <w:r w:rsidRPr="003B0B8E">
        <w:rPr>
          <w:rFonts w:asciiTheme="majorHAnsi" w:hAnsiTheme="majorHAnsi" w:cstheme="majorHAnsi"/>
          <w:sz w:val="22"/>
          <w:szCs w:val="22"/>
        </w:rPr>
        <w:t xml:space="preserve">document. After the </w:t>
      </w:r>
      <w:ins w:id="690" w:author="Viswanath Maddali" w:date="2018-10-22T04:21:00Z">
        <w:r w:rsidR="00847531">
          <w:rPr>
            <w:rFonts w:asciiTheme="majorHAnsi" w:hAnsiTheme="majorHAnsi" w:cstheme="majorHAnsi"/>
            <w:sz w:val="22"/>
            <w:szCs w:val="22"/>
          </w:rPr>
          <w:t xml:space="preserve">meeting the </w:t>
        </w:r>
      </w:ins>
      <w:r w:rsidRPr="003B0B8E">
        <w:rPr>
          <w:rFonts w:asciiTheme="majorHAnsi" w:hAnsiTheme="majorHAnsi" w:cstheme="majorHAnsi"/>
          <w:sz w:val="22"/>
          <w:szCs w:val="22"/>
        </w:rPr>
        <w:t>exit criteria</w:t>
      </w:r>
      <w:ins w:id="691" w:author="Viswanath Maddali" w:date="2018-10-22T04:21:00Z">
        <w:r w:rsidR="00847531">
          <w:rPr>
            <w:rFonts w:asciiTheme="majorHAnsi" w:hAnsiTheme="majorHAnsi" w:cstheme="majorHAnsi"/>
            <w:sz w:val="22"/>
            <w:szCs w:val="22"/>
          </w:rPr>
          <w:t>,</w:t>
        </w:r>
      </w:ins>
      <w:r w:rsidRPr="003B0B8E">
        <w:rPr>
          <w:rFonts w:asciiTheme="majorHAnsi" w:hAnsiTheme="majorHAnsi" w:cstheme="majorHAnsi"/>
          <w:sz w:val="22"/>
          <w:szCs w:val="22"/>
        </w:rPr>
        <w:t xml:space="preserve"> </w:t>
      </w:r>
      <w:del w:id="692" w:author="Viswanath Maddali" w:date="2018-10-22T04:21:00Z">
        <w:r w:rsidRPr="003B0B8E" w:rsidDel="00847531">
          <w:rPr>
            <w:rFonts w:asciiTheme="majorHAnsi" w:hAnsiTheme="majorHAnsi" w:cstheme="majorHAnsi"/>
            <w:sz w:val="22"/>
            <w:szCs w:val="22"/>
          </w:rPr>
          <w:delText xml:space="preserve">for testing is met </w:delText>
        </w:r>
      </w:del>
      <w:r w:rsidRPr="003B0B8E">
        <w:rPr>
          <w:rFonts w:asciiTheme="majorHAnsi" w:hAnsiTheme="majorHAnsi" w:cstheme="majorHAnsi"/>
          <w:sz w:val="22"/>
          <w:szCs w:val="22"/>
        </w:rPr>
        <w:t>a detailed QA report</w:t>
      </w:r>
      <w:del w:id="693" w:author="Viswanath Maddali" w:date="2018-10-22T04:21:00Z">
        <w:r w:rsidRPr="003B0B8E" w:rsidDel="00847531">
          <w:rPr>
            <w:rFonts w:asciiTheme="majorHAnsi" w:hAnsiTheme="majorHAnsi" w:cstheme="majorHAnsi"/>
            <w:sz w:val="22"/>
            <w:szCs w:val="22"/>
          </w:rPr>
          <w:delText>,</w:delText>
        </w:r>
      </w:del>
      <w:r w:rsidRPr="003B0B8E">
        <w:rPr>
          <w:rFonts w:asciiTheme="majorHAnsi" w:hAnsiTheme="majorHAnsi" w:cstheme="majorHAnsi"/>
          <w:sz w:val="22"/>
          <w:szCs w:val="22"/>
        </w:rPr>
        <w:t xml:space="preserve"> including execution and defects (mitigated/fixed), will reviewed with business analyst for approval and test closure &amp; acceptance.</w:t>
      </w:r>
    </w:p>
    <w:p w14:paraId="0A38E555" w14:textId="43C2B2AA" w:rsidR="002031AE" w:rsidRDefault="002031AE" w:rsidP="00A957CB">
      <w:pPr>
        <w:spacing w:after="0" w:line="240" w:lineRule="auto"/>
        <w:jc w:val="both"/>
        <w:rPr>
          <w:rFonts w:asciiTheme="majorHAnsi" w:hAnsiTheme="majorHAnsi" w:cstheme="majorHAnsi"/>
          <w:sz w:val="22"/>
          <w:szCs w:val="22"/>
        </w:rPr>
      </w:pPr>
    </w:p>
    <w:p w14:paraId="4C3E6FB0" w14:textId="77777777" w:rsidR="0067270A" w:rsidRDefault="0067270A" w:rsidP="00824672">
      <w:pPr>
        <w:spacing w:after="0" w:line="240" w:lineRule="auto"/>
        <w:jc w:val="both"/>
        <w:rPr>
          <w:rFonts w:asciiTheme="majorHAnsi" w:eastAsiaTheme="majorEastAsia" w:hAnsiTheme="majorHAnsi" w:cstheme="majorBidi"/>
          <w:color w:val="2E74B5" w:themeColor="accent1" w:themeShade="BF"/>
          <w:sz w:val="36"/>
          <w:szCs w:val="36"/>
        </w:rPr>
      </w:pPr>
      <w:r w:rsidRPr="00396CA6">
        <w:rPr>
          <w:noProof/>
          <w:lang w:eastAsia="en-IN"/>
        </w:rPr>
        <w:lastRenderedPageBreak/>
        <w:drawing>
          <wp:inline distT="0" distB="0" distL="0" distR="0" wp14:anchorId="4C3E7278" wp14:editId="4C3E7279">
            <wp:extent cx="5079413" cy="3903408"/>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9413" cy="3903408"/>
                    </a:xfrm>
                    <a:prstGeom prst="rect">
                      <a:avLst/>
                    </a:prstGeom>
                    <a:noFill/>
                    <a:ln>
                      <a:noFill/>
                    </a:ln>
                  </pic:spPr>
                </pic:pic>
              </a:graphicData>
            </a:graphic>
          </wp:inline>
        </w:drawing>
      </w:r>
      <w:r>
        <w:br w:type="page"/>
      </w:r>
    </w:p>
    <w:p w14:paraId="4C3E6FB1" w14:textId="77777777" w:rsidR="00430837" w:rsidRDefault="00430837" w:rsidP="00A957CB">
      <w:pPr>
        <w:pStyle w:val="Heading1"/>
        <w:spacing w:after="0"/>
        <w:ind w:left="0"/>
        <w:rPr>
          <w:rFonts w:eastAsia="Times New Roman"/>
          <w:lang w:val="en-US"/>
        </w:rPr>
      </w:pPr>
      <w:bookmarkStart w:id="694" w:name="_Toc527943101"/>
      <w:r w:rsidRPr="003A38A3">
        <w:lastRenderedPageBreak/>
        <w:t>Types</w:t>
      </w:r>
      <w:r>
        <w:rPr>
          <w:rFonts w:eastAsia="Times New Roman"/>
          <w:lang w:val="en-US"/>
        </w:rPr>
        <w:t xml:space="preserve"> of tests</w:t>
      </w:r>
      <w:bookmarkEnd w:id="694"/>
    </w:p>
    <w:p w14:paraId="4C3E6FB2" w14:textId="77777777" w:rsidR="00430837" w:rsidRDefault="00430837" w:rsidP="00BA6F32">
      <w:pPr>
        <w:pStyle w:val="Heading2"/>
        <w:rPr>
          <w:lang w:val="en-US"/>
        </w:rPr>
      </w:pPr>
      <w:bookmarkStart w:id="695" w:name="_Toc527943102"/>
      <w:r>
        <w:rPr>
          <w:lang w:val="en-US"/>
        </w:rPr>
        <w:t>UI</w:t>
      </w:r>
      <w:bookmarkEnd w:id="695"/>
    </w:p>
    <w:p w14:paraId="4C3E6FB3" w14:textId="4B3659EA" w:rsidR="001D3AE5" w:rsidRDefault="006400AB" w:rsidP="001D3AE5">
      <w:pPr>
        <w:rPr>
          <w:lang w:val="en-US"/>
        </w:rPr>
      </w:pPr>
      <w:r>
        <w:rPr>
          <w:lang w:val="en-GB"/>
        </w:rPr>
        <w:t>UI</w:t>
      </w:r>
      <w:r w:rsidRPr="006400AB">
        <w:rPr>
          <w:lang w:val="en-GB"/>
        </w:rPr>
        <w:t xml:space="preserve"> testing is performed during the implementation phase to validate the configuration of various components such as  fields, screens, navigation, </w:t>
      </w:r>
      <w:r>
        <w:rPr>
          <w:lang w:val="en-GB"/>
        </w:rPr>
        <w:t xml:space="preserve">and </w:t>
      </w:r>
      <w:r w:rsidRPr="006400AB">
        <w:rPr>
          <w:lang w:val="en-GB"/>
        </w:rPr>
        <w:t>rules</w:t>
      </w:r>
    </w:p>
    <w:p w14:paraId="2EA0FA4F" w14:textId="4A344056" w:rsidR="006400AB" w:rsidRPr="006400AB" w:rsidRDefault="006400AB" w:rsidP="006400AB">
      <w:pPr>
        <w:rPr>
          <w:lang w:val="en-US"/>
        </w:rPr>
      </w:pPr>
      <w:r w:rsidRPr="006400AB">
        <w:rPr>
          <w:lang w:val="en-GB"/>
        </w:rPr>
        <w:t>Screen based test cases will</w:t>
      </w:r>
      <w:r w:rsidR="003E3D1D">
        <w:rPr>
          <w:lang w:val="en-GB"/>
        </w:rPr>
        <w:t xml:space="preserve"> </w:t>
      </w:r>
      <w:r w:rsidRPr="006400AB">
        <w:rPr>
          <w:lang w:val="en-GB"/>
        </w:rPr>
        <w:t>primarily focus on testing the</w:t>
      </w:r>
      <w:r w:rsidR="003E3D1D">
        <w:rPr>
          <w:lang w:val="en-GB"/>
        </w:rPr>
        <w:t xml:space="preserve"> </w:t>
      </w:r>
      <w:r w:rsidRPr="006400AB">
        <w:rPr>
          <w:lang w:val="en-GB"/>
        </w:rPr>
        <w:t>behaviour of the objects within the screen including their functionality and the defined business rules.</w:t>
      </w:r>
    </w:p>
    <w:p w14:paraId="70AF847C" w14:textId="77777777" w:rsidR="006400AB" w:rsidRPr="006400AB" w:rsidRDefault="006400AB" w:rsidP="003E3D1D">
      <w:pPr>
        <w:spacing w:after="0" w:line="240" w:lineRule="auto"/>
        <w:rPr>
          <w:lang w:val="en-US"/>
        </w:rPr>
      </w:pPr>
      <w:r w:rsidRPr="006400AB">
        <w:rPr>
          <w:lang w:val="en-GB"/>
        </w:rPr>
        <w:t>Key validation Includes</w:t>
      </w:r>
    </w:p>
    <w:p w14:paraId="2D1EAE62" w14:textId="52F9BDB8" w:rsidR="006400AB" w:rsidRPr="003E3D1D" w:rsidRDefault="009A5489" w:rsidP="00622448">
      <w:pPr>
        <w:numPr>
          <w:ilvl w:val="0"/>
          <w:numId w:val="34"/>
        </w:numPr>
        <w:spacing w:after="0" w:line="240" w:lineRule="auto"/>
        <w:rPr>
          <w:lang w:val="en-US"/>
        </w:rPr>
      </w:pPr>
      <w:r w:rsidRPr="003E3D1D">
        <w:rPr>
          <w:lang w:val="en-GB"/>
        </w:rPr>
        <w:t>UI Fields / Dropdown’s</w:t>
      </w:r>
      <w:r w:rsidR="006400AB" w:rsidRPr="003E3D1D">
        <w:rPr>
          <w:lang w:val="en-GB"/>
        </w:rPr>
        <w:t xml:space="preserve"> validation</w:t>
      </w:r>
    </w:p>
    <w:p w14:paraId="1D6AD754" w14:textId="62EA13E3" w:rsidR="003E3D1D" w:rsidRPr="003E3D1D" w:rsidRDefault="003E3D1D" w:rsidP="00622448">
      <w:pPr>
        <w:numPr>
          <w:ilvl w:val="0"/>
          <w:numId w:val="34"/>
        </w:numPr>
        <w:spacing w:after="0" w:line="240" w:lineRule="auto"/>
        <w:rPr>
          <w:lang w:val="en-US"/>
        </w:rPr>
      </w:pPr>
      <w:r w:rsidRPr="003E3D1D">
        <w:rPr>
          <w:lang w:val="en-GB"/>
        </w:rPr>
        <w:t>Application Workflows</w:t>
      </w:r>
      <w:r>
        <w:rPr>
          <w:lang w:val="en-GB"/>
        </w:rPr>
        <w:t xml:space="preserve"> </w:t>
      </w:r>
      <w:r w:rsidRPr="003E3D1D">
        <w:rPr>
          <w:lang w:val="en-GB"/>
        </w:rPr>
        <w:t>&amp; Policy transactions</w:t>
      </w:r>
    </w:p>
    <w:p w14:paraId="0D14BD92" w14:textId="260809C0" w:rsidR="003563E9" w:rsidRPr="006400AB" w:rsidRDefault="009A5489" w:rsidP="00622448">
      <w:pPr>
        <w:numPr>
          <w:ilvl w:val="0"/>
          <w:numId w:val="35"/>
        </w:numPr>
        <w:spacing w:after="0" w:line="240" w:lineRule="auto"/>
        <w:rPr>
          <w:lang w:val="en-US"/>
        </w:rPr>
      </w:pPr>
      <w:r w:rsidRPr="006400AB">
        <w:rPr>
          <w:lang w:val="en-GB"/>
        </w:rPr>
        <w:t>Business Rules</w:t>
      </w:r>
    </w:p>
    <w:p w14:paraId="6FB946F4" w14:textId="17C0F7C2" w:rsidR="003563E9" w:rsidRPr="003E3D1D" w:rsidRDefault="009A5489" w:rsidP="00622448">
      <w:pPr>
        <w:numPr>
          <w:ilvl w:val="0"/>
          <w:numId w:val="35"/>
        </w:numPr>
        <w:spacing w:after="0" w:line="240" w:lineRule="auto"/>
        <w:rPr>
          <w:lang w:val="en-US"/>
        </w:rPr>
      </w:pPr>
      <w:r w:rsidRPr="006400AB">
        <w:rPr>
          <w:lang w:val="en-GB"/>
        </w:rPr>
        <w:t>Underwriting rules</w:t>
      </w:r>
    </w:p>
    <w:p w14:paraId="3DA99E85" w14:textId="77777777" w:rsidR="003563E9" w:rsidRPr="003E3D1D" w:rsidRDefault="009A5489" w:rsidP="00622448">
      <w:pPr>
        <w:numPr>
          <w:ilvl w:val="0"/>
          <w:numId w:val="35"/>
        </w:numPr>
        <w:spacing w:after="0" w:line="240" w:lineRule="auto"/>
        <w:rPr>
          <w:lang w:val="en-US"/>
        </w:rPr>
      </w:pPr>
      <w:r w:rsidRPr="003E3D1D">
        <w:rPr>
          <w:lang w:val="en-GB"/>
        </w:rPr>
        <w:t>Transactions</w:t>
      </w:r>
    </w:p>
    <w:p w14:paraId="60ED9628" w14:textId="0D7AF178" w:rsidR="003E3D1D" w:rsidRPr="006400AB" w:rsidRDefault="003E3D1D" w:rsidP="00622448">
      <w:pPr>
        <w:numPr>
          <w:ilvl w:val="0"/>
          <w:numId w:val="35"/>
        </w:numPr>
        <w:spacing w:after="0" w:line="240" w:lineRule="auto"/>
        <w:rPr>
          <w:lang w:val="en-US"/>
        </w:rPr>
      </w:pPr>
      <w:r>
        <w:rPr>
          <w:lang w:val="en-US"/>
        </w:rPr>
        <w:t>Role based access</w:t>
      </w:r>
    </w:p>
    <w:p w14:paraId="4D601607" w14:textId="46AB40F7" w:rsidR="00FF6CE0" w:rsidRDefault="003E3D1D" w:rsidP="003E3D1D">
      <w:pPr>
        <w:rPr>
          <w:lang w:val="en-GB"/>
        </w:rPr>
      </w:pPr>
      <w:r w:rsidRPr="003E3D1D">
        <w:rPr>
          <w:lang w:val="en-GB"/>
        </w:rPr>
        <w:t>Application workflow testing technique encompasses Positive</w:t>
      </w:r>
      <w:r>
        <w:rPr>
          <w:lang w:val="en-GB"/>
        </w:rPr>
        <w:t xml:space="preserve"> </w:t>
      </w:r>
      <w:r w:rsidRPr="003E3D1D">
        <w:rPr>
          <w:lang w:val="en-GB"/>
        </w:rPr>
        <w:t>and alternate workflow validation</w:t>
      </w:r>
      <w:r>
        <w:rPr>
          <w:lang w:val="en-GB"/>
        </w:rPr>
        <w:t xml:space="preserve"> </w:t>
      </w:r>
      <w:r w:rsidRPr="003E3D1D">
        <w:rPr>
          <w:lang w:val="en-GB"/>
        </w:rPr>
        <w:t>of transactions to ensure that</w:t>
      </w:r>
      <w:r>
        <w:rPr>
          <w:lang w:val="en-GB"/>
        </w:rPr>
        <w:t xml:space="preserve"> </w:t>
      </w:r>
      <w:r w:rsidRPr="003E3D1D">
        <w:rPr>
          <w:lang w:val="en-GB"/>
        </w:rPr>
        <w:t>each workflow process accurately</w:t>
      </w:r>
      <w:r>
        <w:rPr>
          <w:lang w:val="en-GB"/>
        </w:rPr>
        <w:t xml:space="preserve"> </w:t>
      </w:r>
      <w:r w:rsidRPr="003E3D1D">
        <w:rPr>
          <w:lang w:val="en-GB"/>
        </w:rPr>
        <w:t>reflects the business process</w:t>
      </w:r>
      <w:r>
        <w:rPr>
          <w:lang w:val="en-GB"/>
        </w:rPr>
        <w:t>.</w:t>
      </w:r>
    </w:p>
    <w:p w14:paraId="32E82969" w14:textId="5F275468" w:rsidR="003E3D1D" w:rsidRDefault="003E3D1D" w:rsidP="003E3D1D">
      <w:pPr>
        <w:rPr>
          <w:lang w:val="en-GB"/>
        </w:rPr>
      </w:pPr>
      <w:r>
        <w:rPr>
          <w:lang w:val="en-GB"/>
        </w:rPr>
        <w:t xml:space="preserve">ETF is used primarily for UI testing. </w:t>
      </w:r>
    </w:p>
    <w:p w14:paraId="3007FEAC" w14:textId="11CB51EE" w:rsidR="00E33D85" w:rsidRPr="00F206DE" w:rsidRDefault="00E33D85" w:rsidP="00E33D85">
      <w:pPr>
        <w:spacing w:after="0"/>
        <w:rPr>
          <w:rFonts w:asciiTheme="majorHAnsi" w:hAnsiTheme="majorHAnsi" w:cstheme="majorHAnsi"/>
          <w:b/>
          <w:sz w:val="22"/>
          <w:szCs w:val="22"/>
        </w:rPr>
      </w:pPr>
      <w:r w:rsidRPr="00F206DE">
        <w:rPr>
          <w:rFonts w:asciiTheme="majorHAnsi" w:hAnsiTheme="majorHAnsi" w:cstheme="majorHAnsi"/>
          <w:b/>
          <w:sz w:val="22"/>
          <w:szCs w:val="22"/>
        </w:rPr>
        <w:t xml:space="preserve">Proposed test automation process using the </w:t>
      </w:r>
      <w:r>
        <w:rPr>
          <w:rFonts w:asciiTheme="majorHAnsi" w:hAnsiTheme="majorHAnsi" w:cstheme="majorHAnsi"/>
          <w:b/>
          <w:sz w:val="22"/>
          <w:szCs w:val="22"/>
        </w:rPr>
        <w:t>ETF</w:t>
      </w:r>
      <w:r w:rsidRPr="00F206DE">
        <w:rPr>
          <w:rFonts w:asciiTheme="majorHAnsi" w:hAnsiTheme="majorHAnsi" w:cstheme="majorHAnsi"/>
          <w:b/>
          <w:sz w:val="22"/>
          <w:szCs w:val="22"/>
        </w:rPr>
        <w:t xml:space="preserve"> solution</w:t>
      </w:r>
      <w:r>
        <w:rPr>
          <w:rFonts w:asciiTheme="majorHAnsi" w:hAnsiTheme="majorHAnsi" w:cstheme="majorHAnsi"/>
          <w:b/>
          <w:noProof/>
          <w:sz w:val="22"/>
          <w:szCs w:val="22"/>
          <w:lang w:eastAsia="en-IN"/>
        </w:rPr>
        <w:drawing>
          <wp:inline distT="0" distB="0" distL="0" distR="0" wp14:anchorId="53998538" wp14:editId="43989614">
            <wp:extent cx="5759340" cy="52758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93048" cy="585635"/>
                    </a:xfrm>
                    <a:prstGeom prst="rect">
                      <a:avLst/>
                    </a:prstGeom>
                    <a:noFill/>
                  </pic:spPr>
                </pic:pic>
              </a:graphicData>
            </a:graphic>
          </wp:inline>
        </w:drawing>
      </w:r>
    </w:p>
    <w:p w14:paraId="3DC1EC78" w14:textId="77777777" w:rsidR="00E33D85" w:rsidRDefault="00E33D85" w:rsidP="00E33D85">
      <w:pPr>
        <w:spacing w:after="0"/>
      </w:pPr>
      <w:r>
        <w:t xml:space="preserve"> </w:t>
      </w:r>
      <w:r>
        <w:rPr>
          <w:noProof/>
          <w:lang w:eastAsia="en-IN"/>
        </w:rPr>
        <w:drawing>
          <wp:inline distT="0" distB="0" distL="0" distR="0" wp14:anchorId="4FC243D9" wp14:editId="6AB1B9B7">
            <wp:extent cx="5720449" cy="24787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6887" cy="2494546"/>
                    </a:xfrm>
                    <a:prstGeom prst="rect">
                      <a:avLst/>
                    </a:prstGeom>
                    <a:noFill/>
                  </pic:spPr>
                </pic:pic>
              </a:graphicData>
            </a:graphic>
          </wp:inline>
        </w:drawing>
      </w:r>
    </w:p>
    <w:p w14:paraId="06BF1A31" w14:textId="77777777" w:rsidR="00E33D85" w:rsidRDefault="00E33D85" w:rsidP="003E3D1D">
      <w:pPr>
        <w:rPr>
          <w:lang w:val="en-GB"/>
        </w:rPr>
      </w:pPr>
    </w:p>
    <w:p w14:paraId="40FEFAD6" w14:textId="6C5C8990" w:rsidR="00C36286" w:rsidRDefault="00C36286" w:rsidP="003E3D1D">
      <w:pPr>
        <w:rPr>
          <w:lang w:val="en-GB"/>
        </w:rPr>
      </w:pPr>
      <w:r>
        <w:rPr>
          <w:lang w:val="en-GB"/>
        </w:rPr>
        <w:t>Find attached the ETF user guide for QA reference.</w:t>
      </w:r>
    </w:p>
    <w:bookmarkStart w:id="696" w:name="_MON_1600516788"/>
    <w:bookmarkEnd w:id="696"/>
    <w:p w14:paraId="35164942" w14:textId="7F19BAE4" w:rsidR="00E33D85" w:rsidRDefault="00E33D85" w:rsidP="003E3D1D">
      <w:pPr>
        <w:rPr>
          <w:lang w:val="en-GB"/>
        </w:rPr>
      </w:pPr>
      <w:r>
        <w:rPr>
          <w:lang w:val="en-GB"/>
        </w:rPr>
        <w:object w:dxaOrig="1473" w:dyaOrig="971" w14:anchorId="1923A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pt;height:49.5pt" o:ole="">
            <v:imagedata r:id="rId59" o:title=""/>
          </v:shape>
          <o:OLEObject Type="Embed" ProgID="Word.Document.12" ShapeID="_x0000_i1025" DrawAspect="Icon" ObjectID="_1601691151" r:id="rId60">
            <o:FieldCodes>\s</o:FieldCodes>
          </o:OLEObject>
        </w:object>
      </w:r>
    </w:p>
    <w:p w14:paraId="4C3E6FB4" w14:textId="77777777" w:rsidR="00430837" w:rsidRDefault="00430837" w:rsidP="00BA6F32">
      <w:pPr>
        <w:pStyle w:val="Heading2"/>
        <w:rPr>
          <w:lang w:val="en-US"/>
        </w:rPr>
      </w:pPr>
      <w:bookmarkStart w:id="697" w:name="_Toc527943103"/>
      <w:r>
        <w:rPr>
          <w:lang w:val="en-US"/>
        </w:rPr>
        <w:t>Micro Services</w:t>
      </w:r>
      <w:bookmarkEnd w:id="697"/>
    </w:p>
    <w:p w14:paraId="4C3E6FB5" w14:textId="77777777" w:rsidR="00FC1207" w:rsidRPr="00FC1207" w:rsidRDefault="00FC1207" w:rsidP="00FC1207">
      <w:pPr>
        <w:rPr>
          <w:lang w:val="en-US"/>
        </w:rPr>
      </w:pPr>
      <w:r>
        <w:rPr>
          <w:noProof/>
          <w:lang w:eastAsia="en-IN"/>
        </w:rPr>
        <w:drawing>
          <wp:inline distT="0" distB="0" distL="0" distR="0" wp14:anchorId="4C3E727A" wp14:editId="4C3E727B">
            <wp:extent cx="5741524" cy="3559346"/>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7196" cy="3569062"/>
                    </a:xfrm>
                    <a:prstGeom prst="rect">
                      <a:avLst/>
                    </a:prstGeom>
                    <a:noFill/>
                  </pic:spPr>
                </pic:pic>
              </a:graphicData>
            </a:graphic>
          </wp:inline>
        </w:drawing>
      </w:r>
    </w:p>
    <w:p w14:paraId="4C3E6FB6" w14:textId="77777777" w:rsidR="00430837" w:rsidRDefault="00430837" w:rsidP="00BA6F32">
      <w:pPr>
        <w:pStyle w:val="Heading2"/>
        <w:rPr>
          <w:lang w:val="en-US"/>
        </w:rPr>
      </w:pPr>
      <w:bookmarkStart w:id="698" w:name="_Toc527943104"/>
      <w:r>
        <w:rPr>
          <w:lang w:val="en-US"/>
        </w:rPr>
        <w:t>Rating</w:t>
      </w:r>
      <w:bookmarkEnd w:id="698"/>
    </w:p>
    <w:p w14:paraId="4C3E6FB7" w14:textId="30C8D57B" w:rsidR="00914FC2" w:rsidRDefault="00914FC2" w:rsidP="00914FC2">
      <w:pPr>
        <w:rPr>
          <w:lang w:val="en-US"/>
        </w:rPr>
      </w:pPr>
    </w:p>
    <w:p w14:paraId="23B28BC7" w14:textId="0BA3D54E" w:rsidR="00DC5467" w:rsidRDefault="00DC5467" w:rsidP="00914FC2">
      <w:pPr>
        <w:rPr>
          <w:lang w:val="en-US"/>
        </w:rPr>
      </w:pPr>
      <w:r>
        <w:rPr>
          <w:lang w:val="en-US"/>
        </w:rPr>
        <w:t xml:space="preserve">Rating testing is embedded within </w:t>
      </w:r>
      <w:proofErr w:type="spellStart"/>
      <w:r>
        <w:rPr>
          <w:lang w:val="en-US"/>
        </w:rPr>
        <w:t>DuckCreek</w:t>
      </w:r>
      <w:proofErr w:type="spellEnd"/>
      <w:r>
        <w:rPr>
          <w:lang w:val="en-US"/>
        </w:rPr>
        <w:t xml:space="preserve"> rating engine. </w:t>
      </w:r>
      <w:r w:rsidR="007B35E2">
        <w:rPr>
          <w:lang w:val="en-US"/>
        </w:rPr>
        <w:t xml:space="preserve">One significant assumption that is made towards this rate testing strategy </w:t>
      </w:r>
    </w:p>
    <w:p w14:paraId="273AD3B9" w14:textId="0C2575AB" w:rsidR="007B35E2" w:rsidRDefault="007B35E2" w:rsidP="007B35E2">
      <w:pPr>
        <w:pStyle w:val="ListParagraph"/>
        <w:numPr>
          <w:ilvl w:val="0"/>
          <w:numId w:val="31"/>
        </w:numPr>
        <w:rPr>
          <w:lang w:val="en-US"/>
        </w:rPr>
      </w:pPr>
      <w:r>
        <w:rPr>
          <w:lang w:val="en-US"/>
        </w:rPr>
        <w:t xml:space="preserve">Rates are same as in </w:t>
      </w:r>
      <w:proofErr w:type="spellStart"/>
      <w:r>
        <w:rPr>
          <w:lang w:val="en-US"/>
        </w:rPr>
        <w:t>Insurity</w:t>
      </w:r>
      <w:proofErr w:type="spellEnd"/>
      <w:r>
        <w:rPr>
          <w:lang w:val="en-US"/>
        </w:rPr>
        <w:t xml:space="preserve"> system – no change in </w:t>
      </w:r>
      <w:del w:id="699" w:author="Viswanath Maddali" w:date="2018-10-20T14:42:00Z">
        <w:r w:rsidDel="006D239B">
          <w:rPr>
            <w:lang w:val="en-US"/>
          </w:rPr>
          <w:delText>covereges</w:delText>
        </w:r>
      </w:del>
      <w:ins w:id="700" w:author="Viswanath Maddali" w:date="2018-10-20T14:42:00Z">
        <w:r w:rsidR="006D239B">
          <w:rPr>
            <w:lang w:val="en-US"/>
          </w:rPr>
          <w:t>coverages</w:t>
        </w:r>
      </w:ins>
      <w:r>
        <w:rPr>
          <w:lang w:val="en-US"/>
        </w:rPr>
        <w:t>, rating tiers, rate factors etc.</w:t>
      </w:r>
    </w:p>
    <w:p w14:paraId="4CE9B251" w14:textId="7CF5BF25" w:rsidR="007B35E2" w:rsidRDefault="007B35E2" w:rsidP="007B35E2">
      <w:pPr>
        <w:pStyle w:val="ListParagraph"/>
        <w:numPr>
          <w:ilvl w:val="0"/>
          <w:numId w:val="31"/>
        </w:numPr>
        <w:rPr>
          <w:lang w:val="en-US"/>
        </w:rPr>
      </w:pPr>
      <w:r>
        <w:rPr>
          <w:lang w:val="en-US"/>
        </w:rPr>
        <w:t>ISO commercial auto rates are implemented- reference manuals and rate tables are available for the analysts and QA team</w:t>
      </w:r>
    </w:p>
    <w:p w14:paraId="308DE013" w14:textId="23A4A956" w:rsidR="007B35E2" w:rsidRDefault="007B35E2" w:rsidP="007B35E2">
      <w:pPr>
        <w:pStyle w:val="ListParagraph"/>
        <w:numPr>
          <w:ilvl w:val="0"/>
          <w:numId w:val="31"/>
        </w:numPr>
        <w:rPr>
          <w:lang w:val="en-US"/>
        </w:rPr>
      </w:pPr>
      <w:r>
        <w:rPr>
          <w:lang w:val="en-US"/>
        </w:rPr>
        <w:t xml:space="preserve">Existing rate test cases, calculators (if any), rate testing results are used for </w:t>
      </w:r>
      <w:del w:id="701" w:author="Viswanath Maddali" w:date="2018-10-20T14:42:00Z">
        <w:r w:rsidDel="006D239B">
          <w:rPr>
            <w:lang w:val="en-US"/>
          </w:rPr>
          <w:delText>comparsion</w:delText>
        </w:r>
      </w:del>
      <w:ins w:id="702" w:author="Viswanath Maddali" w:date="2018-10-20T14:42:00Z">
        <w:r w:rsidR="006D239B">
          <w:rPr>
            <w:lang w:val="en-US"/>
          </w:rPr>
          <w:t>comparison</w:t>
        </w:r>
      </w:ins>
      <w:r>
        <w:rPr>
          <w:lang w:val="en-US"/>
        </w:rPr>
        <w:t xml:space="preserve"> testing</w:t>
      </w:r>
    </w:p>
    <w:p w14:paraId="50B30900" w14:textId="2EFEA080" w:rsidR="007B35E2" w:rsidRDefault="007B35E2" w:rsidP="007B35E2">
      <w:pPr>
        <w:rPr>
          <w:lang w:val="en-US"/>
        </w:rPr>
      </w:pPr>
      <w:r>
        <w:rPr>
          <w:lang w:val="en-US"/>
        </w:rPr>
        <w:t xml:space="preserve">One of the significant activity in rate testing involves preparation of a rate calculator that is used as version of truth for comparison. This is </w:t>
      </w:r>
      <w:del w:id="703" w:author="Viswanath Maddali" w:date="2018-10-20T14:43:00Z">
        <w:r w:rsidDel="006D239B">
          <w:rPr>
            <w:lang w:val="en-US"/>
          </w:rPr>
          <w:delText xml:space="preserve">mitigated </w:delText>
        </w:r>
      </w:del>
      <w:ins w:id="704" w:author="Viswanath Maddali" w:date="2018-10-20T14:43:00Z">
        <w:r w:rsidR="006D239B">
          <w:rPr>
            <w:lang w:val="en-US"/>
          </w:rPr>
          <w:t xml:space="preserve">utilized </w:t>
        </w:r>
      </w:ins>
      <w:del w:id="705" w:author="Viswanath Maddali" w:date="2018-10-20T14:43:00Z">
        <w:r w:rsidDel="006D239B">
          <w:rPr>
            <w:lang w:val="en-US"/>
          </w:rPr>
          <w:delText>through</w:delText>
        </w:r>
      </w:del>
      <w:ins w:id="706" w:author="Viswanath Maddali" w:date="2018-10-20T14:43:00Z">
        <w:r w:rsidR="006D239B">
          <w:rPr>
            <w:lang w:val="en-US"/>
          </w:rPr>
          <w:t xml:space="preserve">for a 3-way comparison to minimize the debugging time and </w:t>
        </w:r>
      </w:ins>
      <w:ins w:id="707" w:author="Viswanath Maddali" w:date="2018-10-20T14:44:00Z">
        <w:r w:rsidR="00061325">
          <w:rPr>
            <w:lang w:val="en-US"/>
          </w:rPr>
          <w:t xml:space="preserve">avoid </w:t>
        </w:r>
      </w:ins>
      <w:ins w:id="708" w:author="Viswanath Maddali" w:date="2018-10-20T14:43:00Z">
        <w:r w:rsidR="006D239B">
          <w:rPr>
            <w:lang w:val="en-US"/>
          </w:rPr>
          <w:t xml:space="preserve">confusion </w:t>
        </w:r>
      </w:ins>
      <w:ins w:id="709" w:author="Viswanath Maddali" w:date="2018-10-20T14:44:00Z">
        <w:r w:rsidR="00061325">
          <w:rPr>
            <w:lang w:val="en-US"/>
          </w:rPr>
          <w:t>of which system is correct</w:t>
        </w:r>
      </w:ins>
    </w:p>
    <w:p w14:paraId="1FEF7B18" w14:textId="3AA7A75A" w:rsidR="007B35E2" w:rsidRDefault="007B35E2" w:rsidP="007B35E2">
      <w:pPr>
        <w:pStyle w:val="ListParagraph"/>
        <w:numPr>
          <w:ilvl w:val="0"/>
          <w:numId w:val="32"/>
        </w:numPr>
        <w:rPr>
          <w:lang w:val="en-US"/>
        </w:rPr>
      </w:pPr>
      <w:r>
        <w:rPr>
          <w:lang w:val="en-US"/>
        </w:rPr>
        <w:t xml:space="preserve">Using existing Commercial lines implementation of </w:t>
      </w:r>
      <w:proofErr w:type="spellStart"/>
      <w:r>
        <w:rPr>
          <w:lang w:val="en-US"/>
        </w:rPr>
        <w:t>Insurity</w:t>
      </w:r>
      <w:proofErr w:type="spellEnd"/>
      <w:r>
        <w:rPr>
          <w:lang w:val="en-US"/>
        </w:rPr>
        <w:t xml:space="preserve"> as point of reference</w:t>
      </w:r>
    </w:p>
    <w:p w14:paraId="4CCC0D13" w14:textId="796017ED" w:rsidR="007B35E2" w:rsidRDefault="007B35E2" w:rsidP="007B35E2">
      <w:pPr>
        <w:pStyle w:val="ListParagraph"/>
        <w:numPr>
          <w:ilvl w:val="0"/>
          <w:numId w:val="32"/>
        </w:numPr>
        <w:rPr>
          <w:ins w:id="710" w:author="Viswanath Maddali" w:date="2018-10-20T14:44:00Z"/>
          <w:lang w:val="en-US"/>
        </w:rPr>
      </w:pPr>
      <w:r>
        <w:rPr>
          <w:lang w:val="en-US"/>
        </w:rPr>
        <w:lastRenderedPageBreak/>
        <w:t>Using existing test data (scrubbed production policies) for input and comparison of output</w:t>
      </w:r>
    </w:p>
    <w:p w14:paraId="7682DF99" w14:textId="6E797788" w:rsidR="00061325" w:rsidRDefault="00061325" w:rsidP="007B35E2">
      <w:pPr>
        <w:pStyle w:val="ListParagraph"/>
        <w:numPr>
          <w:ilvl w:val="0"/>
          <w:numId w:val="32"/>
        </w:numPr>
        <w:rPr>
          <w:ins w:id="711" w:author="Viswanath Maddali" w:date="2018-10-20T14:48:00Z"/>
          <w:lang w:val="en-US"/>
        </w:rPr>
      </w:pPr>
      <w:ins w:id="712" w:author="Viswanath Maddali" w:date="2018-10-20T14:44:00Z">
        <w:r>
          <w:rPr>
            <w:lang w:val="en-US"/>
          </w:rPr>
          <w:t xml:space="preserve">A rate calculator is prepared with all the rate and </w:t>
        </w:r>
      </w:ins>
      <w:ins w:id="713" w:author="Viswanath Maddali" w:date="2018-10-20T14:45:00Z">
        <w:r>
          <w:rPr>
            <w:lang w:val="en-US"/>
          </w:rPr>
          <w:t>algorithms and made as a point of reference- version of truth</w:t>
        </w:r>
      </w:ins>
    </w:p>
    <w:p w14:paraId="44EB81A2" w14:textId="1583D181" w:rsidR="00061325" w:rsidRDefault="00061325" w:rsidP="007B35E2">
      <w:pPr>
        <w:pStyle w:val="ListParagraph"/>
        <w:numPr>
          <w:ilvl w:val="0"/>
          <w:numId w:val="32"/>
        </w:numPr>
        <w:rPr>
          <w:ins w:id="714" w:author="Viswanath Maddali" w:date="2018-10-20T14:49:00Z"/>
          <w:lang w:val="en-US"/>
        </w:rPr>
      </w:pPr>
      <w:ins w:id="715" w:author="Viswanath Maddali" w:date="2018-10-20T14:48:00Z">
        <w:r>
          <w:rPr>
            <w:lang w:val="en-US"/>
          </w:rPr>
          <w:t xml:space="preserve">This calculator is seasoned with production policies to make sure it accurately </w:t>
        </w:r>
      </w:ins>
      <w:ins w:id="716" w:author="Viswanath Maddali" w:date="2018-10-20T14:49:00Z">
        <w:r>
          <w:rPr>
            <w:lang w:val="en-US"/>
          </w:rPr>
          <w:t>reflects the correct expected rating behavior</w:t>
        </w:r>
      </w:ins>
    </w:p>
    <w:p w14:paraId="7D08F1BD" w14:textId="39380B9A" w:rsidR="00061325" w:rsidRDefault="00061325" w:rsidP="007B35E2">
      <w:pPr>
        <w:pStyle w:val="ListParagraph"/>
        <w:numPr>
          <w:ilvl w:val="0"/>
          <w:numId w:val="32"/>
        </w:numPr>
        <w:rPr>
          <w:ins w:id="717" w:author="Viswanath Maddali" w:date="2018-10-20T14:45:00Z"/>
          <w:lang w:val="en-US"/>
        </w:rPr>
      </w:pPr>
      <w:ins w:id="718" w:author="Viswanath Maddali" w:date="2018-10-20T14:49:00Z">
        <w:r>
          <w:rPr>
            <w:lang w:val="en-US"/>
          </w:rPr>
          <w:t>This calculator is validated with business analysts and users to ensure it is the “version of truth”</w:t>
        </w:r>
      </w:ins>
    </w:p>
    <w:p w14:paraId="08501FFD" w14:textId="39799CED" w:rsidR="00061325" w:rsidRDefault="00061325" w:rsidP="007B35E2">
      <w:pPr>
        <w:pStyle w:val="ListParagraph"/>
        <w:numPr>
          <w:ilvl w:val="0"/>
          <w:numId w:val="32"/>
        </w:numPr>
        <w:rPr>
          <w:ins w:id="719" w:author="Viswanath Maddali" w:date="2018-10-20T14:47:00Z"/>
          <w:lang w:val="en-US"/>
        </w:rPr>
      </w:pPr>
      <w:ins w:id="720" w:author="Viswanath Maddali" w:date="2018-10-20T14:47:00Z">
        <w:r>
          <w:rPr>
            <w:lang w:val="en-US"/>
          </w:rPr>
          <w:t>T</w:t>
        </w:r>
      </w:ins>
      <w:ins w:id="721" w:author="Viswanath Maddali" w:date="2018-10-20T14:45:00Z">
        <w:r>
          <w:rPr>
            <w:lang w:val="en-US"/>
          </w:rPr>
          <w:t>est data available from scrubbing of production polices</w:t>
        </w:r>
      </w:ins>
      <w:ins w:id="722" w:author="Viswanath Maddali" w:date="2018-10-20T14:47:00Z">
        <w:r>
          <w:rPr>
            <w:lang w:val="en-US"/>
          </w:rPr>
          <w:t xml:space="preserve"> is used for testing against the three models</w:t>
        </w:r>
      </w:ins>
    </w:p>
    <w:p w14:paraId="0985F8A2" w14:textId="2689198D" w:rsidR="00061325" w:rsidRDefault="00061325">
      <w:pPr>
        <w:pStyle w:val="ListParagraph"/>
        <w:numPr>
          <w:ilvl w:val="1"/>
          <w:numId w:val="32"/>
        </w:numPr>
        <w:rPr>
          <w:ins w:id="723" w:author="Viswanath Maddali" w:date="2018-10-20T14:48:00Z"/>
          <w:lang w:val="en-US"/>
        </w:rPr>
        <w:pPrChange w:id="724" w:author="Viswanath Maddali" w:date="2018-10-20T14:48:00Z">
          <w:pPr>
            <w:pStyle w:val="ListParagraph"/>
            <w:numPr>
              <w:numId w:val="32"/>
            </w:numPr>
            <w:ind w:hanging="360"/>
          </w:pPr>
        </w:pPrChange>
      </w:pPr>
      <w:proofErr w:type="spellStart"/>
      <w:ins w:id="725" w:author="Viswanath Maddali" w:date="2018-10-20T14:48:00Z">
        <w:r>
          <w:rPr>
            <w:lang w:val="en-US"/>
          </w:rPr>
          <w:t>Insurity</w:t>
        </w:r>
        <w:proofErr w:type="spellEnd"/>
        <w:r>
          <w:rPr>
            <w:lang w:val="en-US"/>
          </w:rPr>
          <w:t xml:space="preserve"> system</w:t>
        </w:r>
      </w:ins>
    </w:p>
    <w:p w14:paraId="74A5F263" w14:textId="50EBDEAA" w:rsidR="00061325" w:rsidRDefault="00061325">
      <w:pPr>
        <w:pStyle w:val="ListParagraph"/>
        <w:numPr>
          <w:ilvl w:val="1"/>
          <w:numId w:val="32"/>
        </w:numPr>
        <w:rPr>
          <w:ins w:id="726" w:author="Viswanath Maddali" w:date="2018-10-20T14:48:00Z"/>
          <w:lang w:val="en-US"/>
        </w:rPr>
        <w:pPrChange w:id="727" w:author="Viswanath Maddali" w:date="2018-10-20T14:48:00Z">
          <w:pPr>
            <w:pStyle w:val="ListParagraph"/>
            <w:numPr>
              <w:numId w:val="32"/>
            </w:numPr>
            <w:ind w:hanging="360"/>
          </w:pPr>
        </w:pPrChange>
      </w:pPr>
      <w:ins w:id="728" w:author="Viswanath Maddali" w:date="2018-10-20T14:48:00Z">
        <w:r>
          <w:rPr>
            <w:lang w:val="en-US"/>
          </w:rPr>
          <w:t>Rate calculator</w:t>
        </w:r>
      </w:ins>
    </w:p>
    <w:p w14:paraId="03CA08E3" w14:textId="5F724D26" w:rsidR="00061325" w:rsidRDefault="00684C0E">
      <w:pPr>
        <w:pStyle w:val="ListParagraph"/>
        <w:numPr>
          <w:ilvl w:val="1"/>
          <w:numId w:val="32"/>
        </w:numPr>
        <w:rPr>
          <w:ins w:id="729" w:author="Viswanath Maddali" w:date="2018-10-20T14:48:00Z"/>
          <w:lang w:val="en-US"/>
        </w:rPr>
        <w:pPrChange w:id="730" w:author="Viswanath Maddali" w:date="2018-10-20T14:48:00Z">
          <w:pPr>
            <w:pStyle w:val="ListParagraph"/>
            <w:numPr>
              <w:numId w:val="32"/>
            </w:numPr>
            <w:ind w:hanging="360"/>
          </w:pPr>
        </w:pPrChange>
      </w:pPr>
      <w:ins w:id="731" w:author="Viswanath Maddali" w:date="2018-10-20T14:48:00Z">
        <w:r>
          <w:rPr>
            <w:lang w:val="en-US"/>
          </w:rPr>
          <w:t xml:space="preserve">Duck Creek </w:t>
        </w:r>
      </w:ins>
      <w:ins w:id="732" w:author="Viswanath Maddali" w:date="2018-10-22T04:42:00Z">
        <w:r>
          <w:rPr>
            <w:lang w:val="en-US"/>
          </w:rPr>
          <w:t xml:space="preserve">rating </w:t>
        </w:r>
      </w:ins>
      <w:ins w:id="733" w:author="Viswanath Maddali" w:date="2018-10-20T14:48:00Z">
        <w:r>
          <w:rPr>
            <w:lang w:val="en-US"/>
          </w:rPr>
          <w:t>system</w:t>
        </w:r>
      </w:ins>
    </w:p>
    <w:p w14:paraId="4D8E77D0" w14:textId="052FEFA9" w:rsidR="00061325" w:rsidRDefault="00061325">
      <w:pPr>
        <w:pStyle w:val="ListParagraph"/>
        <w:numPr>
          <w:ilvl w:val="0"/>
          <w:numId w:val="32"/>
        </w:numPr>
        <w:rPr>
          <w:ins w:id="734" w:author="Viswanath Maddali" w:date="2018-10-20T14:51:00Z"/>
          <w:lang w:val="en-US"/>
        </w:rPr>
      </w:pPr>
      <w:ins w:id="735" w:author="Viswanath Maddali" w:date="2018-10-20T14:49:00Z">
        <w:r>
          <w:rPr>
            <w:lang w:val="en-US"/>
          </w:rPr>
          <w:t xml:space="preserve">Most of the cases, </w:t>
        </w:r>
      </w:ins>
      <w:ins w:id="736" w:author="Viswanath Maddali" w:date="2018-10-20T14:50:00Z">
        <w:r>
          <w:rPr>
            <w:lang w:val="en-US"/>
          </w:rPr>
          <w:t>all three return the same value. Else, the system that has the defect will show itself and developers can debug the same</w:t>
        </w:r>
      </w:ins>
    </w:p>
    <w:p w14:paraId="1B09CE55" w14:textId="43F5A073" w:rsidR="00677B90" w:rsidRDefault="00677B90">
      <w:pPr>
        <w:pStyle w:val="ListParagraph"/>
        <w:numPr>
          <w:ilvl w:val="0"/>
          <w:numId w:val="32"/>
        </w:numPr>
        <w:rPr>
          <w:ins w:id="737" w:author="Viswanath Maddali" w:date="2018-10-20T14:51:00Z"/>
          <w:lang w:val="en-US"/>
        </w:rPr>
      </w:pPr>
      <w:ins w:id="738" w:author="Viswanath Maddali" w:date="2018-10-20T14:51:00Z">
        <w:r>
          <w:rPr>
            <w:lang w:val="en-US"/>
          </w:rPr>
          <w:t>Test team will prepare the rate calculator and arrange sessions to demonstrate and validate with business users</w:t>
        </w:r>
      </w:ins>
    </w:p>
    <w:p w14:paraId="41194700" w14:textId="3B6582DC" w:rsidR="00677B90" w:rsidRDefault="00677B90">
      <w:pPr>
        <w:pStyle w:val="ListParagraph"/>
        <w:numPr>
          <w:ilvl w:val="0"/>
          <w:numId w:val="32"/>
        </w:numPr>
        <w:rPr>
          <w:ins w:id="739" w:author="Viswanath Maddali" w:date="2018-10-20T14:50:00Z"/>
          <w:lang w:val="en-US"/>
        </w:rPr>
      </w:pPr>
      <w:ins w:id="740" w:author="Viswanath Maddali" w:date="2018-10-20T14:52:00Z">
        <w:r>
          <w:rPr>
            <w:lang w:val="en-US"/>
          </w:rPr>
          <w:t>Rata specifications and rating algorithms are provided to build the rate calculator</w:t>
        </w:r>
      </w:ins>
    </w:p>
    <w:p w14:paraId="588234E4" w14:textId="4B707B93" w:rsidR="00061325" w:rsidRPr="007B35E2" w:rsidDel="00061325" w:rsidRDefault="00061325">
      <w:pPr>
        <w:pStyle w:val="ListParagraph"/>
        <w:numPr>
          <w:ilvl w:val="0"/>
          <w:numId w:val="32"/>
        </w:numPr>
        <w:rPr>
          <w:del w:id="741" w:author="Viswanath Maddali" w:date="2018-10-20T14:51:00Z"/>
          <w:lang w:val="en-US"/>
        </w:rPr>
      </w:pPr>
    </w:p>
    <w:p w14:paraId="29FDF5D1" w14:textId="67463C6D" w:rsidR="00DC5467" w:rsidRPr="00914FC2" w:rsidRDefault="00DC5467" w:rsidP="00914FC2">
      <w:pPr>
        <w:rPr>
          <w:lang w:val="en-US"/>
        </w:rPr>
      </w:pPr>
      <w:r>
        <w:rPr>
          <w:noProof/>
          <w:lang w:eastAsia="en-IN"/>
        </w:rPr>
        <w:drawing>
          <wp:inline distT="0" distB="0" distL="0" distR="0" wp14:anchorId="45DEDAEA" wp14:editId="5D195B1A">
            <wp:extent cx="5677034" cy="34599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93306" cy="3469823"/>
                    </a:xfrm>
                    <a:prstGeom prst="rect">
                      <a:avLst/>
                    </a:prstGeom>
                    <a:noFill/>
                  </pic:spPr>
                </pic:pic>
              </a:graphicData>
            </a:graphic>
          </wp:inline>
        </w:drawing>
      </w:r>
    </w:p>
    <w:p w14:paraId="4C3E6FB8" w14:textId="506CE6CD" w:rsidR="00430837" w:rsidRDefault="00430837" w:rsidP="00BA6F32">
      <w:pPr>
        <w:pStyle w:val="Heading2"/>
        <w:rPr>
          <w:lang w:val="en-US"/>
        </w:rPr>
      </w:pPr>
      <w:bookmarkStart w:id="742" w:name="_Toc527943105"/>
      <w:r>
        <w:rPr>
          <w:lang w:val="en-US"/>
        </w:rPr>
        <w:t>Forms</w:t>
      </w:r>
      <w:bookmarkEnd w:id="742"/>
    </w:p>
    <w:p w14:paraId="7E83BCB0" w14:textId="6477F59B" w:rsidR="00A41955" w:rsidRDefault="00B41EBB" w:rsidP="00914FC2">
      <w:pPr>
        <w:rPr>
          <w:lang w:val="en-US"/>
        </w:rPr>
      </w:pPr>
      <w:r>
        <w:rPr>
          <w:lang w:val="en-US"/>
        </w:rPr>
        <w:t xml:space="preserve">Forms output generation can be either in Duck Creek or externalized via a CCM solution e.g. </w:t>
      </w:r>
      <w:proofErr w:type="spellStart"/>
      <w:r>
        <w:rPr>
          <w:lang w:val="en-US"/>
        </w:rPr>
        <w:t>Exstream</w:t>
      </w:r>
      <w:proofErr w:type="spellEnd"/>
      <w:r>
        <w:rPr>
          <w:lang w:val="en-US"/>
        </w:rPr>
        <w:t>. The following approach is detailed with a federated architecture in mind i.e. Forms output externalized to a CCM solution. A subset of this approach is applicable in case the document output is contained within Duck Creek.</w:t>
      </w:r>
    </w:p>
    <w:p w14:paraId="3428359A" w14:textId="28C2F729" w:rsidR="00472304" w:rsidRDefault="00472304" w:rsidP="00914FC2">
      <w:pPr>
        <w:rPr>
          <w:lang w:val="en-US"/>
        </w:rPr>
      </w:pPr>
      <w:r>
        <w:rPr>
          <w:noProof/>
          <w:lang w:eastAsia="en-IN"/>
        </w:rPr>
        <w:lastRenderedPageBreak/>
        <w:drawing>
          <wp:inline distT="0" distB="0" distL="0" distR="0" wp14:anchorId="5A909CA9" wp14:editId="74F309E1">
            <wp:extent cx="3792220" cy="2047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92220" cy="2047240"/>
                    </a:xfrm>
                    <a:prstGeom prst="rect">
                      <a:avLst/>
                    </a:prstGeom>
                    <a:noFill/>
                  </pic:spPr>
                </pic:pic>
              </a:graphicData>
            </a:graphic>
          </wp:inline>
        </w:drawing>
      </w:r>
    </w:p>
    <w:p w14:paraId="7A100713" w14:textId="45CCE084" w:rsidR="00472304" w:rsidDel="00772E2A" w:rsidRDefault="00472304" w:rsidP="00914FC2">
      <w:pPr>
        <w:rPr>
          <w:del w:id="743" w:author="Viswanath Maddali" w:date="2018-10-22T05:20:00Z"/>
          <w:lang w:val="en-US"/>
        </w:rPr>
      </w:pPr>
    </w:p>
    <w:p w14:paraId="30923D12" w14:textId="5FCE0D8E" w:rsidR="00472304" w:rsidDel="00772E2A" w:rsidRDefault="00472304" w:rsidP="00914FC2">
      <w:pPr>
        <w:rPr>
          <w:del w:id="744" w:author="Viswanath Maddali" w:date="2018-10-22T05:20:00Z"/>
          <w:lang w:val="en-US"/>
        </w:rPr>
      </w:pPr>
    </w:p>
    <w:p w14:paraId="5733EC26" w14:textId="7EEAE61C" w:rsidR="00472304" w:rsidDel="00772E2A" w:rsidRDefault="00472304" w:rsidP="00914FC2">
      <w:pPr>
        <w:rPr>
          <w:del w:id="745" w:author="Viswanath Maddali" w:date="2018-10-22T05:20:00Z"/>
          <w:lang w:val="en-US"/>
        </w:rPr>
      </w:pPr>
    </w:p>
    <w:p w14:paraId="12F09832" w14:textId="2A8CDD73" w:rsidR="00FF28C0" w:rsidRPr="00FF28C0" w:rsidRDefault="00472304" w:rsidP="007B35E2">
      <w:pPr>
        <w:pStyle w:val="ListParagraph"/>
        <w:numPr>
          <w:ilvl w:val="0"/>
          <w:numId w:val="30"/>
        </w:numPr>
        <w:spacing w:after="0" w:line="240" w:lineRule="auto"/>
        <w:rPr>
          <w:lang w:val="en-US"/>
        </w:rPr>
      </w:pPr>
      <w:r>
        <w:rPr>
          <w:lang w:val="en-US"/>
        </w:rPr>
        <w:t>V</w:t>
      </w:r>
      <w:r w:rsidR="00FF28C0" w:rsidRPr="00FF28C0">
        <w:rPr>
          <w:lang w:val="en-US"/>
        </w:rPr>
        <w:t>alidation of prioritized business scenarios on PAS application from an end-end scenario standpoint</w:t>
      </w:r>
    </w:p>
    <w:p w14:paraId="60B602BA" w14:textId="41937B6D" w:rsidR="00472304" w:rsidRDefault="00472304" w:rsidP="007B35E2">
      <w:pPr>
        <w:numPr>
          <w:ilvl w:val="0"/>
          <w:numId w:val="30"/>
        </w:numPr>
        <w:spacing w:after="0" w:line="240" w:lineRule="auto"/>
        <w:rPr>
          <w:lang w:val="en-US"/>
        </w:rPr>
      </w:pPr>
      <w:r w:rsidRPr="00A41955">
        <w:rPr>
          <w:lang w:val="en-US"/>
        </w:rPr>
        <w:t>Retrieval of Forms from Document storage through service requests</w:t>
      </w:r>
    </w:p>
    <w:p w14:paraId="42B9AD55" w14:textId="683B6454" w:rsidR="00472304" w:rsidRPr="00472304" w:rsidRDefault="00472304" w:rsidP="00472304">
      <w:pPr>
        <w:numPr>
          <w:ilvl w:val="0"/>
          <w:numId w:val="30"/>
        </w:numPr>
        <w:spacing w:after="0" w:line="240" w:lineRule="auto"/>
        <w:rPr>
          <w:lang w:val="en-US"/>
        </w:rPr>
      </w:pPr>
      <w:r>
        <w:rPr>
          <w:lang w:val="en-US"/>
        </w:rPr>
        <w:t>V</w:t>
      </w:r>
      <w:r w:rsidRPr="00472304">
        <w:rPr>
          <w:lang w:val="en-US"/>
        </w:rPr>
        <w:t>alidate documents generated through service requests made to Document generation engine via ESB</w:t>
      </w:r>
    </w:p>
    <w:p w14:paraId="62D51309" w14:textId="3A44DBB0" w:rsidR="003563E9" w:rsidRPr="00A41955" w:rsidRDefault="009A5489" w:rsidP="007B35E2">
      <w:pPr>
        <w:numPr>
          <w:ilvl w:val="0"/>
          <w:numId w:val="30"/>
        </w:numPr>
        <w:spacing w:after="0" w:line="240" w:lineRule="auto"/>
        <w:rPr>
          <w:lang w:val="en-US"/>
        </w:rPr>
      </w:pPr>
      <w:r w:rsidRPr="00A41955">
        <w:rPr>
          <w:lang w:val="en-US"/>
        </w:rPr>
        <w:t>Provide various combinations of Policy data towards</w:t>
      </w:r>
    </w:p>
    <w:p w14:paraId="234828B9" w14:textId="2CC85C74" w:rsidR="003563E9" w:rsidRPr="00A41955" w:rsidRDefault="009A5489" w:rsidP="007B35E2">
      <w:pPr>
        <w:numPr>
          <w:ilvl w:val="1"/>
          <w:numId w:val="30"/>
        </w:numPr>
        <w:spacing w:after="0" w:line="240" w:lineRule="auto"/>
        <w:rPr>
          <w:lang w:val="en-US"/>
        </w:rPr>
      </w:pPr>
      <w:r w:rsidRPr="00A41955">
        <w:rPr>
          <w:lang w:val="en-US"/>
        </w:rPr>
        <w:t>Forms Generation Testing</w:t>
      </w:r>
    </w:p>
    <w:p w14:paraId="224EFCA1" w14:textId="0BAD318A" w:rsidR="003563E9" w:rsidRPr="00A41955" w:rsidRDefault="009A5489" w:rsidP="007B35E2">
      <w:pPr>
        <w:numPr>
          <w:ilvl w:val="1"/>
          <w:numId w:val="30"/>
        </w:numPr>
        <w:spacing w:after="0" w:line="240" w:lineRule="auto"/>
        <w:rPr>
          <w:lang w:val="en-US"/>
        </w:rPr>
      </w:pPr>
      <w:r w:rsidRPr="00A41955">
        <w:rPr>
          <w:lang w:val="en-US"/>
        </w:rPr>
        <w:t>Form Content Testing</w:t>
      </w:r>
    </w:p>
    <w:p w14:paraId="4B3E618A" w14:textId="64A5D650" w:rsidR="003563E9" w:rsidRPr="00A41955" w:rsidRDefault="009A5489" w:rsidP="007B35E2">
      <w:pPr>
        <w:numPr>
          <w:ilvl w:val="1"/>
          <w:numId w:val="30"/>
        </w:numPr>
        <w:spacing w:after="0" w:line="240" w:lineRule="auto"/>
        <w:rPr>
          <w:lang w:val="en-US"/>
        </w:rPr>
      </w:pPr>
      <w:r w:rsidRPr="00A41955">
        <w:rPr>
          <w:lang w:val="en-US"/>
        </w:rPr>
        <w:t>Form Layout &amp; Aesthetics</w:t>
      </w:r>
    </w:p>
    <w:p w14:paraId="368FFBEC" w14:textId="2E818F4C" w:rsidR="00472304" w:rsidRDefault="00472304" w:rsidP="00472304">
      <w:pPr>
        <w:spacing w:after="0" w:line="240" w:lineRule="auto"/>
        <w:rPr>
          <w:noProof/>
          <w:lang w:val="en-US"/>
        </w:rPr>
      </w:pPr>
    </w:p>
    <w:p w14:paraId="4C3E6FBA" w14:textId="5A34CC57" w:rsidR="00430837" w:rsidRDefault="00430837" w:rsidP="00BA6F32">
      <w:pPr>
        <w:pStyle w:val="Heading2"/>
        <w:rPr>
          <w:lang w:val="en-US"/>
        </w:rPr>
      </w:pPr>
      <w:bookmarkStart w:id="746" w:name="_Toc527943106"/>
      <w:r>
        <w:rPr>
          <w:lang w:val="en-US"/>
        </w:rPr>
        <w:t>Data conversion</w:t>
      </w:r>
      <w:bookmarkEnd w:id="746"/>
    </w:p>
    <w:p w14:paraId="1BF04CED" w14:textId="02A291E2" w:rsidR="00566DDF" w:rsidRDefault="00566DDF" w:rsidP="00914FC2">
      <w:pPr>
        <w:rPr>
          <w:lang w:val="en-US"/>
        </w:rPr>
      </w:pPr>
      <w:r>
        <w:rPr>
          <w:lang w:val="en-US"/>
        </w:rPr>
        <w:t>Below is a representative architecture of a typical policy data conversion/ migration. QA foot print and associated activities are detailed. The specific of particular database e.g. SQL Server 2012 will be updated further as the details are available.</w:t>
      </w:r>
    </w:p>
    <w:p w14:paraId="16AB4FCF" w14:textId="0BA9BBF4" w:rsidR="00E60771" w:rsidRDefault="00E60771" w:rsidP="00914FC2">
      <w:pPr>
        <w:rPr>
          <w:lang w:val="en-US"/>
        </w:rPr>
      </w:pPr>
      <w:r>
        <w:rPr>
          <w:noProof/>
          <w:lang w:eastAsia="en-IN"/>
        </w:rPr>
        <w:drawing>
          <wp:inline distT="0" distB="0" distL="0" distR="0" wp14:anchorId="2EBF36ED" wp14:editId="4D846CD5">
            <wp:extent cx="5744768" cy="280208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10862" cy="2834326"/>
                    </a:xfrm>
                    <a:prstGeom prst="rect">
                      <a:avLst/>
                    </a:prstGeom>
                    <a:noFill/>
                  </pic:spPr>
                </pic:pic>
              </a:graphicData>
            </a:graphic>
          </wp:inline>
        </w:drawing>
      </w:r>
    </w:p>
    <w:p w14:paraId="606230B3" w14:textId="22A32AC5" w:rsidR="003563E9" w:rsidRPr="00E60771" w:rsidRDefault="00DB2AE2" w:rsidP="00E60771">
      <w:pPr>
        <w:numPr>
          <w:ilvl w:val="0"/>
          <w:numId w:val="33"/>
        </w:numPr>
        <w:spacing w:after="0" w:line="240" w:lineRule="auto"/>
        <w:rPr>
          <w:lang w:val="en-US"/>
        </w:rPr>
      </w:pPr>
      <w:r>
        <w:rPr>
          <w:lang w:val="en-US"/>
        </w:rPr>
        <w:t>Testing of d</w:t>
      </w:r>
      <w:r w:rsidR="009A5489" w:rsidRPr="00E60771">
        <w:rPr>
          <w:lang w:val="en-US"/>
        </w:rPr>
        <w:t xml:space="preserve">ata </w:t>
      </w:r>
      <w:r>
        <w:rPr>
          <w:lang w:val="en-US"/>
        </w:rPr>
        <w:t>m</w:t>
      </w:r>
      <w:r w:rsidR="009A5489" w:rsidRPr="00E60771">
        <w:rPr>
          <w:lang w:val="en-US"/>
        </w:rPr>
        <w:t xml:space="preserve">apping from </w:t>
      </w:r>
      <w:r>
        <w:rPr>
          <w:lang w:val="en-US"/>
        </w:rPr>
        <w:t>l</w:t>
      </w:r>
      <w:r w:rsidR="009A5489" w:rsidRPr="00E60771">
        <w:rPr>
          <w:lang w:val="en-US"/>
        </w:rPr>
        <w:t xml:space="preserve">egacy to </w:t>
      </w:r>
      <w:r>
        <w:rPr>
          <w:lang w:val="en-US"/>
        </w:rPr>
        <w:t>l</w:t>
      </w:r>
      <w:r w:rsidR="009A5489" w:rsidRPr="00E60771">
        <w:rPr>
          <w:lang w:val="en-US"/>
        </w:rPr>
        <w:t>anding area</w:t>
      </w:r>
    </w:p>
    <w:p w14:paraId="31F32B2E" w14:textId="77777777" w:rsidR="003563E9" w:rsidRPr="00E60771" w:rsidRDefault="009A5489" w:rsidP="00E60771">
      <w:pPr>
        <w:numPr>
          <w:ilvl w:val="0"/>
          <w:numId w:val="33"/>
        </w:numPr>
        <w:spacing w:after="0" w:line="240" w:lineRule="auto"/>
        <w:rPr>
          <w:lang w:val="en-US"/>
        </w:rPr>
      </w:pPr>
      <w:r w:rsidRPr="00E60771">
        <w:rPr>
          <w:lang w:val="en-US"/>
        </w:rPr>
        <w:t>ETL Testing across Layers</w:t>
      </w:r>
    </w:p>
    <w:p w14:paraId="58CC499E" w14:textId="77777777" w:rsidR="003563E9" w:rsidRPr="00E60771" w:rsidRDefault="009A5489" w:rsidP="00E60771">
      <w:pPr>
        <w:numPr>
          <w:ilvl w:val="0"/>
          <w:numId w:val="33"/>
        </w:numPr>
        <w:spacing w:after="0" w:line="240" w:lineRule="auto"/>
        <w:rPr>
          <w:lang w:val="en-US"/>
        </w:rPr>
      </w:pPr>
      <w:r w:rsidRPr="00E60771">
        <w:rPr>
          <w:lang w:val="en-US"/>
        </w:rPr>
        <w:lastRenderedPageBreak/>
        <w:t>Database Testing</w:t>
      </w:r>
    </w:p>
    <w:p w14:paraId="30311E4C" w14:textId="77777777" w:rsidR="003563E9" w:rsidRPr="00E60771" w:rsidRDefault="009A5489" w:rsidP="00E60771">
      <w:pPr>
        <w:numPr>
          <w:ilvl w:val="0"/>
          <w:numId w:val="33"/>
        </w:numPr>
        <w:spacing w:after="0" w:line="240" w:lineRule="auto"/>
        <w:rPr>
          <w:lang w:val="en-US"/>
        </w:rPr>
      </w:pPr>
      <w:r w:rsidRPr="00E60771">
        <w:rPr>
          <w:lang w:val="en-US"/>
        </w:rPr>
        <w:t>UI validation post conversion</w:t>
      </w:r>
    </w:p>
    <w:p w14:paraId="676412AA" w14:textId="77777777" w:rsidR="003563E9" w:rsidRPr="00E60771" w:rsidRDefault="009A5489" w:rsidP="00E60771">
      <w:pPr>
        <w:numPr>
          <w:ilvl w:val="0"/>
          <w:numId w:val="33"/>
        </w:numPr>
        <w:spacing w:after="0" w:line="240" w:lineRule="auto"/>
        <w:rPr>
          <w:lang w:val="en-US"/>
        </w:rPr>
      </w:pPr>
      <w:r w:rsidRPr="00E60771">
        <w:rPr>
          <w:lang w:val="en-US"/>
        </w:rPr>
        <w:t>Data transformation &amp; business rule verification</w:t>
      </w:r>
    </w:p>
    <w:p w14:paraId="74DC9F4C" w14:textId="77777777" w:rsidR="00E60771" w:rsidRDefault="009A5489" w:rsidP="00E60771">
      <w:pPr>
        <w:numPr>
          <w:ilvl w:val="0"/>
          <w:numId w:val="33"/>
        </w:numPr>
        <w:spacing w:after="0" w:line="240" w:lineRule="auto"/>
        <w:rPr>
          <w:lang w:val="en-US"/>
        </w:rPr>
      </w:pPr>
      <w:r w:rsidRPr="00E60771">
        <w:rPr>
          <w:lang w:val="en-US"/>
        </w:rPr>
        <w:t>Record count for Polices converted</w:t>
      </w:r>
    </w:p>
    <w:p w14:paraId="25D0A1A9" w14:textId="6AAFC9C6" w:rsidR="00E60771" w:rsidRPr="00E60771" w:rsidRDefault="00E60771" w:rsidP="00E60771">
      <w:pPr>
        <w:numPr>
          <w:ilvl w:val="0"/>
          <w:numId w:val="33"/>
        </w:numPr>
        <w:spacing w:after="0" w:line="240" w:lineRule="auto"/>
        <w:rPr>
          <w:lang w:val="en-US"/>
        </w:rPr>
      </w:pPr>
      <w:r w:rsidRPr="00E60771">
        <w:rPr>
          <w:lang w:val="en-US"/>
        </w:rPr>
        <w:t>7, 8 &amp; 9 – Performing full life cycle transactions on converted data, including performance of conversion (especially for large volumes of data)</w:t>
      </w:r>
    </w:p>
    <w:p w14:paraId="5E2839C0" w14:textId="148AC519" w:rsidR="00E60771" w:rsidRPr="00914FC2" w:rsidDel="00772E2A" w:rsidRDefault="00E60771" w:rsidP="00914FC2">
      <w:pPr>
        <w:rPr>
          <w:del w:id="747" w:author="Viswanath Maddali" w:date="2018-10-22T05:21:00Z"/>
          <w:lang w:val="en-US"/>
        </w:rPr>
      </w:pPr>
    </w:p>
    <w:p w14:paraId="4C3E6FBF" w14:textId="77777777" w:rsidR="00430837" w:rsidRDefault="007D2136" w:rsidP="00BA6F32">
      <w:pPr>
        <w:pStyle w:val="Heading2"/>
        <w:rPr>
          <w:lang w:val="en-US"/>
        </w:rPr>
      </w:pPr>
      <w:bookmarkStart w:id="748" w:name="_Toc527943107"/>
      <w:r>
        <w:rPr>
          <w:lang w:val="en-US"/>
        </w:rPr>
        <w:t xml:space="preserve">Smoke, and </w:t>
      </w:r>
      <w:r w:rsidR="00430837">
        <w:rPr>
          <w:lang w:val="en-US"/>
        </w:rPr>
        <w:t>Regression – Smart</w:t>
      </w:r>
      <w:r w:rsidR="00AC0175">
        <w:rPr>
          <w:lang w:val="en-US"/>
        </w:rPr>
        <w:t>, Mini</w:t>
      </w:r>
      <w:r w:rsidR="00430837">
        <w:rPr>
          <w:lang w:val="en-US"/>
        </w:rPr>
        <w:t xml:space="preserve"> and Full regression</w:t>
      </w:r>
      <w:bookmarkEnd w:id="748"/>
    </w:p>
    <w:p w14:paraId="4C3E6FC0" w14:textId="77777777" w:rsidR="002127E4" w:rsidRPr="002127E4" w:rsidRDefault="00C1792D" w:rsidP="00C1792D">
      <w:pPr>
        <w:rPr>
          <w:rFonts w:asciiTheme="majorHAnsi" w:hAnsiTheme="majorHAnsi" w:cstheme="majorHAnsi"/>
          <w:sz w:val="22"/>
          <w:szCs w:val="22"/>
          <w:u w:val="single"/>
          <w:lang w:val="en-US"/>
        </w:rPr>
      </w:pPr>
      <w:r w:rsidRPr="002127E4">
        <w:rPr>
          <w:rFonts w:asciiTheme="majorHAnsi" w:hAnsiTheme="majorHAnsi" w:cstheme="majorHAnsi"/>
          <w:b/>
          <w:sz w:val="22"/>
          <w:szCs w:val="22"/>
          <w:u w:val="single"/>
          <w:lang w:val="en-US"/>
        </w:rPr>
        <w:t>Smoke Testing:</w:t>
      </w:r>
      <w:r w:rsidRPr="002127E4">
        <w:rPr>
          <w:rFonts w:asciiTheme="majorHAnsi" w:hAnsiTheme="majorHAnsi" w:cstheme="majorHAnsi"/>
          <w:sz w:val="22"/>
          <w:szCs w:val="22"/>
          <w:u w:val="single"/>
          <w:lang w:val="en-US"/>
        </w:rPr>
        <w:t xml:space="preserve"> </w:t>
      </w:r>
    </w:p>
    <w:p w14:paraId="4C3E6FC1" w14:textId="77777777" w:rsidR="00C1792D" w:rsidRPr="002127E4" w:rsidRDefault="00C1792D" w:rsidP="002127E4">
      <w:pPr>
        <w:spacing w:after="0" w:line="240" w:lineRule="auto"/>
        <w:rPr>
          <w:rFonts w:asciiTheme="majorHAnsi" w:hAnsiTheme="majorHAnsi" w:cstheme="majorHAnsi"/>
          <w:sz w:val="20"/>
          <w:szCs w:val="20"/>
        </w:rPr>
      </w:pPr>
      <w:r w:rsidRPr="002127E4">
        <w:rPr>
          <w:rFonts w:asciiTheme="majorHAnsi" w:hAnsiTheme="majorHAnsi" w:cstheme="majorHAnsi"/>
          <w:sz w:val="20"/>
          <w:szCs w:val="20"/>
        </w:rPr>
        <w:t xml:space="preserve">These are high-level tests to make sure no major issues would prevent the build from moving to the next environment for further in-depth testing by the Test Team. These tests will be agreed upon by Developers/Analysts and the Test Team.  </w:t>
      </w:r>
    </w:p>
    <w:p w14:paraId="4C3E6FC2" w14:textId="77777777" w:rsidR="002127E4" w:rsidRPr="002127E4" w:rsidRDefault="002127E4" w:rsidP="002127E4">
      <w:pPr>
        <w:spacing w:after="0" w:line="240" w:lineRule="auto"/>
        <w:rPr>
          <w:rFonts w:asciiTheme="majorHAnsi" w:hAnsiTheme="majorHAnsi" w:cstheme="majorHAnsi"/>
          <w:sz w:val="20"/>
          <w:szCs w:val="20"/>
        </w:rPr>
      </w:pPr>
      <w:r w:rsidRPr="002127E4">
        <w:rPr>
          <w:rFonts w:asciiTheme="majorHAnsi" w:hAnsiTheme="majorHAnsi" w:cstheme="majorHAnsi"/>
          <w:sz w:val="20"/>
          <w:szCs w:val="20"/>
        </w:rPr>
        <w:t>Failed smoke test cases will be investigated by analyst/developer to check for correct severity and priority. Smoke test execution should automatically start once a new build is pushed to the Test and QA environments.</w:t>
      </w:r>
    </w:p>
    <w:p w14:paraId="4C3E6FC3" w14:textId="77777777" w:rsidR="002127E4" w:rsidRDefault="002127E4" w:rsidP="002127E4">
      <w:pPr>
        <w:spacing w:after="0" w:line="240" w:lineRule="auto"/>
        <w:rPr>
          <w:sz w:val="20"/>
          <w:szCs w:val="20"/>
        </w:rPr>
      </w:pPr>
      <w:r w:rsidRPr="002127E4">
        <w:rPr>
          <w:rFonts w:asciiTheme="majorHAnsi" w:hAnsiTheme="majorHAnsi" w:cstheme="majorHAnsi"/>
          <w:sz w:val="20"/>
          <w:szCs w:val="20"/>
        </w:rPr>
        <w:t>Test Team is responsible for following up on those failed test cases and report accordingly to management.</w:t>
      </w:r>
    </w:p>
    <w:p w14:paraId="4C3E6FC4" w14:textId="77777777" w:rsidR="00C1792D" w:rsidRDefault="002127E4" w:rsidP="00C1792D">
      <w:pPr>
        <w:rPr>
          <w:sz w:val="20"/>
          <w:szCs w:val="20"/>
        </w:rPr>
      </w:pPr>
      <w:r>
        <w:rPr>
          <w:noProof/>
          <w:sz w:val="20"/>
          <w:szCs w:val="20"/>
          <w:lang w:eastAsia="en-IN"/>
        </w:rPr>
        <w:drawing>
          <wp:inline distT="0" distB="0" distL="0" distR="0" wp14:anchorId="4C3E727C" wp14:editId="4C3E727D">
            <wp:extent cx="5725795" cy="37211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5795" cy="3721100"/>
                    </a:xfrm>
                    <a:prstGeom prst="rect">
                      <a:avLst/>
                    </a:prstGeom>
                    <a:noFill/>
                    <a:ln>
                      <a:noFill/>
                    </a:ln>
                  </pic:spPr>
                </pic:pic>
              </a:graphicData>
            </a:graphic>
          </wp:inline>
        </w:drawing>
      </w:r>
    </w:p>
    <w:p w14:paraId="4C3E6FC5" w14:textId="77777777" w:rsidR="002127E4" w:rsidRDefault="002127E4" w:rsidP="00C1792D">
      <w:pPr>
        <w:rPr>
          <w:rFonts w:asciiTheme="majorHAnsi" w:hAnsiTheme="majorHAnsi" w:cstheme="majorHAnsi"/>
          <w:b/>
          <w:sz w:val="22"/>
          <w:szCs w:val="22"/>
          <w:u w:val="single"/>
          <w:lang w:val="en-US"/>
        </w:rPr>
      </w:pPr>
      <w:r w:rsidRPr="002127E4">
        <w:rPr>
          <w:rFonts w:asciiTheme="majorHAnsi" w:hAnsiTheme="majorHAnsi" w:cstheme="majorHAnsi"/>
          <w:b/>
          <w:sz w:val="22"/>
          <w:szCs w:val="22"/>
          <w:u w:val="single"/>
          <w:lang w:val="en-US"/>
        </w:rPr>
        <w:t>Regression testing:</w:t>
      </w:r>
    </w:p>
    <w:p w14:paraId="4C3E6FC6" w14:textId="77777777" w:rsidR="00EA7958" w:rsidRDefault="00EA7958" w:rsidP="00EA7958">
      <w:pPr>
        <w:rPr>
          <w:rFonts w:asciiTheme="majorHAnsi" w:hAnsiTheme="majorHAnsi" w:cstheme="majorHAnsi"/>
          <w:sz w:val="22"/>
          <w:szCs w:val="22"/>
          <w:lang w:val="en-US"/>
        </w:rPr>
      </w:pPr>
      <w:r w:rsidRPr="00EA7958">
        <w:rPr>
          <w:rFonts w:asciiTheme="majorHAnsi" w:hAnsiTheme="majorHAnsi" w:cstheme="majorHAnsi"/>
          <w:sz w:val="22"/>
          <w:szCs w:val="22"/>
          <w:lang w:val="en-US"/>
        </w:rPr>
        <w:t xml:space="preserve">This test validates that the current build still operates according to the specification and is used to catch unexpected negative impacts that occur because of modifications to the system.  The regression test suite is built continuously and progressively for every sprint. All tests are included as part of Regression suite. </w:t>
      </w:r>
      <w:r>
        <w:rPr>
          <w:rFonts w:asciiTheme="majorHAnsi" w:hAnsiTheme="majorHAnsi" w:cstheme="majorHAnsi"/>
          <w:sz w:val="22"/>
          <w:szCs w:val="22"/>
          <w:lang w:val="en-US"/>
        </w:rPr>
        <w:t>F</w:t>
      </w:r>
      <w:r w:rsidRPr="00EA7958">
        <w:rPr>
          <w:rFonts w:asciiTheme="majorHAnsi" w:hAnsiTheme="majorHAnsi" w:cstheme="majorHAnsi"/>
          <w:sz w:val="22"/>
          <w:szCs w:val="22"/>
          <w:lang w:val="en-US"/>
        </w:rPr>
        <w:t xml:space="preserve">ull regression </w:t>
      </w:r>
      <w:r>
        <w:rPr>
          <w:rFonts w:asciiTheme="majorHAnsi" w:hAnsiTheme="majorHAnsi" w:cstheme="majorHAnsi"/>
          <w:sz w:val="22"/>
          <w:szCs w:val="22"/>
          <w:lang w:val="en-US"/>
        </w:rPr>
        <w:t xml:space="preserve">suite execution </w:t>
      </w:r>
      <w:r w:rsidRPr="00EA7958">
        <w:rPr>
          <w:rFonts w:asciiTheme="majorHAnsi" w:hAnsiTheme="majorHAnsi" w:cstheme="majorHAnsi"/>
          <w:sz w:val="22"/>
          <w:szCs w:val="22"/>
          <w:lang w:val="en-US"/>
        </w:rPr>
        <w:t>every sprint (time permitting) and during stabilization phase of a release.</w:t>
      </w:r>
    </w:p>
    <w:p w14:paraId="4C3E6FC7" w14:textId="3EDBE5F5" w:rsidR="00EA7958" w:rsidRPr="00772E2A" w:rsidRDefault="00EA7958" w:rsidP="00EA7958">
      <w:pPr>
        <w:rPr>
          <w:rFonts w:asciiTheme="majorHAnsi" w:hAnsiTheme="majorHAnsi" w:cstheme="majorHAnsi"/>
          <w:sz w:val="22"/>
          <w:szCs w:val="22"/>
          <w:lang w:val="en-US"/>
          <w:rPrChange w:id="749" w:author="Viswanath Maddali" w:date="2018-10-22T05:21:00Z">
            <w:rPr>
              <w:rFonts w:asciiTheme="majorHAnsi" w:hAnsiTheme="majorHAnsi" w:cstheme="majorHAnsi"/>
              <w:sz w:val="22"/>
              <w:szCs w:val="22"/>
              <w:lang w:val="en-US"/>
            </w:rPr>
          </w:rPrChange>
        </w:rPr>
      </w:pPr>
      <w:r w:rsidRPr="00EA7958">
        <w:rPr>
          <w:rFonts w:asciiTheme="majorHAnsi" w:hAnsiTheme="majorHAnsi" w:cstheme="majorHAnsi"/>
          <w:b/>
          <w:sz w:val="22"/>
          <w:szCs w:val="22"/>
          <w:lang w:val="en-US"/>
        </w:rPr>
        <w:lastRenderedPageBreak/>
        <w:t>Mini regression</w:t>
      </w:r>
      <w:r>
        <w:rPr>
          <w:rFonts w:asciiTheme="majorHAnsi" w:hAnsiTheme="majorHAnsi" w:cstheme="majorHAnsi"/>
          <w:sz w:val="22"/>
          <w:szCs w:val="22"/>
          <w:lang w:val="en-US"/>
        </w:rPr>
        <w:t>:</w:t>
      </w:r>
      <w:r w:rsidRPr="00EA7958">
        <w:rPr>
          <w:rFonts w:asciiTheme="majorHAnsi" w:hAnsiTheme="majorHAnsi" w:cstheme="majorHAnsi"/>
          <w:sz w:val="22"/>
          <w:szCs w:val="22"/>
          <w:lang w:val="en-US"/>
        </w:rPr>
        <w:t xml:space="preserve"> is a subset of the full regression suite comprising critical functionality that must pass before signing off on a Sprint/Release. This is built based upon the functionality that is critical </w:t>
      </w:r>
      <w:r>
        <w:rPr>
          <w:rFonts w:asciiTheme="majorHAnsi" w:hAnsiTheme="majorHAnsi" w:cstheme="majorHAnsi"/>
          <w:sz w:val="22"/>
          <w:szCs w:val="22"/>
          <w:lang w:val="en-US"/>
        </w:rPr>
        <w:t>and</w:t>
      </w:r>
      <w:r w:rsidRPr="00EA7958">
        <w:rPr>
          <w:rFonts w:asciiTheme="majorHAnsi" w:hAnsiTheme="majorHAnsi" w:cstheme="majorHAnsi"/>
          <w:sz w:val="22"/>
          <w:szCs w:val="22"/>
          <w:lang w:val="en-US"/>
        </w:rPr>
        <w:t xml:space="preserve"> which is derived in consent with the Analysts.  Mini Regression is only used in place of full regression due to time and resource limitation.</w:t>
      </w:r>
      <w:r w:rsidR="0059566A">
        <w:rPr>
          <w:rFonts w:asciiTheme="majorHAnsi" w:hAnsiTheme="majorHAnsi" w:cstheme="majorHAnsi"/>
          <w:sz w:val="22"/>
          <w:szCs w:val="22"/>
          <w:lang w:val="en-US"/>
        </w:rPr>
        <w:t xml:space="preserve"> </w:t>
      </w:r>
      <w:r w:rsidR="0059566A" w:rsidRPr="00772E2A">
        <w:rPr>
          <w:rFonts w:asciiTheme="majorHAnsi" w:hAnsiTheme="majorHAnsi" w:cstheme="majorHAnsi"/>
          <w:sz w:val="22"/>
          <w:szCs w:val="22"/>
          <w:lang w:val="en-US"/>
          <w:rPrChange w:id="750" w:author="Viswanath Maddali" w:date="2018-10-22T05:21:00Z">
            <w:rPr>
              <w:rFonts w:asciiTheme="majorHAnsi" w:hAnsiTheme="majorHAnsi" w:cstheme="majorHAnsi"/>
              <w:sz w:val="22"/>
              <w:szCs w:val="22"/>
              <w:highlight w:val="yellow"/>
              <w:lang w:val="en-US"/>
            </w:rPr>
          </w:rPrChange>
        </w:rPr>
        <w:t>Following are the factors for test case identification as part of mini regression suite:</w:t>
      </w:r>
    </w:p>
    <w:p w14:paraId="3D553380" w14:textId="2B733FDA" w:rsidR="004313A6" w:rsidRPr="00772E2A" w:rsidRDefault="004313A6" w:rsidP="004313A6">
      <w:pPr>
        <w:pStyle w:val="ListParagraph"/>
        <w:numPr>
          <w:ilvl w:val="0"/>
          <w:numId w:val="48"/>
        </w:numPr>
        <w:rPr>
          <w:rFonts w:asciiTheme="majorHAnsi" w:hAnsiTheme="majorHAnsi" w:cstheme="majorHAnsi"/>
          <w:lang w:val="en-US"/>
          <w:rPrChange w:id="751"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52" w:author="Viswanath Maddali" w:date="2018-10-22T05:21:00Z">
            <w:rPr>
              <w:rFonts w:asciiTheme="majorHAnsi" w:hAnsiTheme="majorHAnsi" w:cstheme="majorHAnsi"/>
              <w:highlight w:val="yellow"/>
              <w:lang w:val="en-US"/>
            </w:rPr>
          </w:rPrChange>
        </w:rPr>
        <w:t xml:space="preserve">User stories marked as critical </w:t>
      </w:r>
    </w:p>
    <w:p w14:paraId="2EBCD861" w14:textId="5BF02ED2" w:rsidR="004313A6" w:rsidRPr="00772E2A" w:rsidRDefault="004313A6" w:rsidP="004313A6">
      <w:pPr>
        <w:pStyle w:val="ListParagraph"/>
        <w:numPr>
          <w:ilvl w:val="0"/>
          <w:numId w:val="48"/>
        </w:numPr>
        <w:rPr>
          <w:rFonts w:asciiTheme="majorHAnsi" w:hAnsiTheme="majorHAnsi" w:cstheme="majorHAnsi"/>
          <w:lang w:val="en-US"/>
          <w:rPrChange w:id="753"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54" w:author="Viswanath Maddali" w:date="2018-10-22T05:21:00Z">
            <w:rPr>
              <w:rFonts w:asciiTheme="majorHAnsi" w:hAnsiTheme="majorHAnsi" w:cstheme="majorHAnsi"/>
              <w:highlight w:val="yellow"/>
              <w:lang w:val="en-US"/>
            </w:rPr>
          </w:rPrChange>
        </w:rPr>
        <w:t>Feature level e2e tests (combined from one or more scrum teams working on that feature)</w:t>
      </w:r>
    </w:p>
    <w:p w14:paraId="01DFA637" w14:textId="3BCF6CEA" w:rsidR="004313A6" w:rsidRPr="00772E2A" w:rsidRDefault="004313A6" w:rsidP="004313A6">
      <w:pPr>
        <w:pStyle w:val="ListParagraph"/>
        <w:numPr>
          <w:ilvl w:val="0"/>
          <w:numId w:val="48"/>
        </w:numPr>
        <w:rPr>
          <w:rFonts w:asciiTheme="majorHAnsi" w:hAnsiTheme="majorHAnsi" w:cstheme="majorHAnsi"/>
          <w:lang w:val="en-US"/>
          <w:rPrChange w:id="755"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56" w:author="Viswanath Maddali" w:date="2018-10-22T05:21:00Z">
            <w:rPr>
              <w:rFonts w:asciiTheme="majorHAnsi" w:hAnsiTheme="majorHAnsi" w:cstheme="majorHAnsi"/>
              <w:highlight w:val="yellow"/>
              <w:lang w:val="en-US"/>
            </w:rPr>
          </w:rPrChange>
        </w:rPr>
        <w:t xml:space="preserve">Acceptance criteria that are focused on business rules not field level </w:t>
      </w:r>
      <w:r w:rsidR="002525A4" w:rsidRPr="00772E2A">
        <w:rPr>
          <w:rFonts w:asciiTheme="majorHAnsi" w:hAnsiTheme="majorHAnsi" w:cstheme="majorHAnsi"/>
          <w:lang w:val="en-US"/>
          <w:rPrChange w:id="757" w:author="Viswanath Maddali" w:date="2018-10-22T05:21:00Z">
            <w:rPr>
              <w:rFonts w:asciiTheme="majorHAnsi" w:hAnsiTheme="majorHAnsi" w:cstheme="majorHAnsi"/>
              <w:highlight w:val="yellow"/>
              <w:lang w:val="en-US"/>
            </w:rPr>
          </w:rPrChange>
        </w:rPr>
        <w:t xml:space="preserve">UI </w:t>
      </w:r>
      <w:r w:rsidRPr="00772E2A">
        <w:rPr>
          <w:rFonts w:asciiTheme="majorHAnsi" w:hAnsiTheme="majorHAnsi" w:cstheme="majorHAnsi"/>
          <w:lang w:val="en-US"/>
          <w:rPrChange w:id="758" w:author="Viswanath Maddali" w:date="2018-10-22T05:21:00Z">
            <w:rPr>
              <w:rFonts w:asciiTheme="majorHAnsi" w:hAnsiTheme="majorHAnsi" w:cstheme="majorHAnsi"/>
              <w:highlight w:val="yellow"/>
              <w:lang w:val="en-US"/>
            </w:rPr>
          </w:rPrChange>
        </w:rPr>
        <w:t>validations</w:t>
      </w:r>
    </w:p>
    <w:p w14:paraId="239D804F" w14:textId="7351ADEF" w:rsidR="004043B9" w:rsidRPr="00772E2A" w:rsidRDefault="002525A4" w:rsidP="004313A6">
      <w:pPr>
        <w:pStyle w:val="ListParagraph"/>
        <w:numPr>
          <w:ilvl w:val="0"/>
          <w:numId w:val="48"/>
        </w:numPr>
        <w:rPr>
          <w:rFonts w:asciiTheme="majorHAnsi" w:hAnsiTheme="majorHAnsi" w:cstheme="majorHAnsi"/>
          <w:lang w:val="en-US"/>
          <w:rPrChange w:id="759"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60" w:author="Viswanath Maddali" w:date="2018-10-22T05:21:00Z">
            <w:rPr>
              <w:rFonts w:asciiTheme="majorHAnsi" w:hAnsiTheme="majorHAnsi" w:cstheme="majorHAnsi"/>
              <w:highlight w:val="yellow"/>
              <w:lang w:val="en-US"/>
            </w:rPr>
          </w:rPrChange>
        </w:rPr>
        <w:t>Impacted changes in the features or user stories that are marked in that Sprint</w:t>
      </w:r>
    </w:p>
    <w:p w14:paraId="1F8AAF6C" w14:textId="6E823BC5" w:rsidR="00992C27" w:rsidRPr="00772E2A" w:rsidRDefault="00992C27" w:rsidP="004313A6">
      <w:pPr>
        <w:pStyle w:val="ListParagraph"/>
        <w:numPr>
          <w:ilvl w:val="0"/>
          <w:numId w:val="48"/>
        </w:numPr>
        <w:rPr>
          <w:rFonts w:asciiTheme="majorHAnsi" w:hAnsiTheme="majorHAnsi" w:cstheme="majorHAnsi"/>
          <w:lang w:val="en-US"/>
          <w:rPrChange w:id="761"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62" w:author="Viswanath Maddali" w:date="2018-10-22T05:21:00Z">
            <w:rPr>
              <w:rFonts w:asciiTheme="majorHAnsi" w:hAnsiTheme="majorHAnsi" w:cstheme="majorHAnsi"/>
              <w:highlight w:val="yellow"/>
              <w:lang w:val="en-US"/>
            </w:rPr>
          </w:rPrChange>
        </w:rPr>
        <w:t>Features or user stories having more defects</w:t>
      </w:r>
    </w:p>
    <w:p w14:paraId="2572E544" w14:textId="79910815" w:rsidR="00992C27" w:rsidRPr="00772E2A" w:rsidRDefault="00992C27" w:rsidP="004313A6">
      <w:pPr>
        <w:pStyle w:val="ListParagraph"/>
        <w:numPr>
          <w:ilvl w:val="0"/>
          <w:numId w:val="48"/>
        </w:numPr>
        <w:rPr>
          <w:rFonts w:asciiTheme="majorHAnsi" w:hAnsiTheme="majorHAnsi" w:cstheme="majorHAnsi"/>
          <w:lang w:val="en-US"/>
          <w:rPrChange w:id="763"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64" w:author="Viswanath Maddali" w:date="2018-10-22T05:21:00Z">
            <w:rPr>
              <w:rFonts w:asciiTheme="majorHAnsi" w:hAnsiTheme="majorHAnsi" w:cstheme="majorHAnsi"/>
              <w:highlight w:val="yellow"/>
              <w:lang w:val="en-US"/>
            </w:rPr>
          </w:rPrChange>
        </w:rPr>
        <w:t>Edge cases – covering positive and negative tests</w:t>
      </w:r>
    </w:p>
    <w:p w14:paraId="4BEFF99A" w14:textId="5FB9C5C8" w:rsidR="00992C27" w:rsidRPr="00772E2A" w:rsidRDefault="006B0003" w:rsidP="004313A6">
      <w:pPr>
        <w:pStyle w:val="ListParagraph"/>
        <w:numPr>
          <w:ilvl w:val="0"/>
          <w:numId w:val="48"/>
        </w:numPr>
        <w:rPr>
          <w:rFonts w:asciiTheme="majorHAnsi" w:hAnsiTheme="majorHAnsi" w:cstheme="majorHAnsi"/>
          <w:lang w:val="en-US"/>
          <w:rPrChange w:id="765" w:author="Viswanath Maddali" w:date="2018-10-22T05:21:00Z">
            <w:rPr>
              <w:rFonts w:asciiTheme="majorHAnsi" w:hAnsiTheme="majorHAnsi" w:cstheme="majorHAnsi"/>
              <w:highlight w:val="yellow"/>
              <w:lang w:val="en-US"/>
            </w:rPr>
          </w:rPrChange>
        </w:rPr>
      </w:pPr>
      <w:r w:rsidRPr="00772E2A">
        <w:rPr>
          <w:rFonts w:asciiTheme="majorHAnsi" w:hAnsiTheme="majorHAnsi" w:cstheme="majorHAnsi"/>
          <w:lang w:val="en-US"/>
          <w:rPrChange w:id="766" w:author="Viswanath Maddali" w:date="2018-10-22T05:21:00Z">
            <w:rPr>
              <w:rFonts w:asciiTheme="majorHAnsi" w:hAnsiTheme="majorHAnsi" w:cstheme="majorHAnsi"/>
              <w:highlight w:val="yellow"/>
              <w:lang w:val="en-US"/>
            </w:rPr>
          </w:rPrChange>
        </w:rPr>
        <w:t>Features that are integrated with external systems or downstream</w:t>
      </w:r>
    </w:p>
    <w:p w14:paraId="4C3E6FC8" w14:textId="77777777" w:rsidR="002F0430" w:rsidRPr="002F0430" w:rsidRDefault="002F0430" w:rsidP="00C1792D">
      <w:pPr>
        <w:rPr>
          <w:rFonts w:asciiTheme="majorHAnsi" w:hAnsiTheme="majorHAnsi" w:cstheme="majorHAnsi"/>
          <w:sz w:val="22"/>
          <w:szCs w:val="22"/>
          <w:lang w:val="en-US"/>
        </w:rPr>
      </w:pPr>
      <w:r>
        <w:rPr>
          <w:rFonts w:asciiTheme="majorHAnsi" w:hAnsiTheme="majorHAnsi" w:cstheme="majorHAnsi"/>
          <w:sz w:val="22"/>
          <w:szCs w:val="22"/>
          <w:lang w:val="en-US"/>
        </w:rPr>
        <w:t>Below diagram show the process of building regression suite as the Sprint progresses. Other key considerations include optimizing the test suite at EP</w:t>
      </w:r>
      <w:r w:rsidR="008E7EB5">
        <w:rPr>
          <w:rFonts w:asciiTheme="majorHAnsi" w:hAnsiTheme="majorHAnsi" w:cstheme="majorHAnsi"/>
          <w:sz w:val="22"/>
          <w:szCs w:val="22"/>
          <w:lang w:val="en-US"/>
        </w:rPr>
        <w:t>I</w:t>
      </w:r>
      <w:r>
        <w:rPr>
          <w:rFonts w:asciiTheme="majorHAnsi" w:hAnsiTheme="majorHAnsi" w:cstheme="majorHAnsi"/>
          <w:sz w:val="22"/>
          <w:szCs w:val="22"/>
          <w:lang w:val="en-US"/>
        </w:rPr>
        <w:t>C level and functional test scenarios are release level.</w:t>
      </w:r>
    </w:p>
    <w:p w14:paraId="4C3E6FCA" w14:textId="77777777" w:rsidR="00AA738E" w:rsidRPr="00AA738E" w:rsidRDefault="00AA738E" w:rsidP="00AA738E">
      <w:pPr>
        <w:rPr>
          <w:rFonts w:asciiTheme="majorHAnsi" w:hAnsiTheme="majorHAnsi" w:cstheme="majorHAnsi"/>
          <w:b/>
          <w:sz w:val="22"/>
          <w:szCs w:val="22"/>
          <w:u w:val="single"/>
          <w:lang w:val="en-US"/>
        </w:rPr>
      </w:pPr>
      <w:r>
        <w:rPr>
          <w:noProof/>
          <w:lang w:eastAsia="en-IN"/>
        </w:rPr>
        <w:drawing>
          <wp:inline distT="0" distB="0" distL="0" distR="0" wp14:anchorId="4C3E7280" wp14:editId="4C3E7281">
            <wp:extent cx="5697533" cy="34689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384" cy="3484732"/>
                    </a:xfrm>
                    <a:prstGeom prst="rect">
                      <a:avLst/>
                    </a:prstGeom>
                    <a:noFill/>
                  </pic:spPr>
                </pic:pic>
              </a:graphicData>
            </a:graphic>
          </wp:inline>
        </w:drawing>
      </w:r>
    </w:p>
    <w:p w14:paraId="4C3E6FCC" w14:textId="77777777" w:rsidR="005434D8" w:rsidRDefault="00BA4BD1" w:rsidP="007C0DEA">
      <w:pPr>
        <w:jc w:val="both"/>
        <w:rPr>
          <w:rFonts w:asciiTheme="majorHAnsi" w:hAnsiTheme="majorHAnsi" w:cstheme="majorHAnsi"/>
          <w:sz w:val="22"/>
          <w:szCs w:val="22"/>
          <w:lang w:val="en-US"/>
        </w:rPr>
      </w:pPr>
      <w:r w:rsidRPr="00EA7958">
        <w:rPr>
          <w:rFonts w:asciiTheme="majorHAnsi" w:hAnsiTheme="majorHAnsi" w:cstheme="majorHAnsi"/>
          <w:b/>
          <w:sz w:val="22"/>
          <w:szCs w:val="22"/>
          <w:lang w:val="en-US"/>
        </w:rPr>
        <w:t>Smart regression:</w:t>
      </w:r>
      <w:r>
        <w:rPr>
          <w:rFonts w:asciiTheme="majorHAnsi" w:hAnsiTheme="majorHAnsi" w:cstheme="majorHAnsi"/>
          <w:sz w:val="22"/>
          <w:szCs w:val="22"/>
          <w:lang w:val="en-US"/>
        </w:rPr>
        <w:t xml:space="preserve"> </w:t>
      </w:r>
      <w:r w:rsidR="005434D8">
        <w:rPr>
          <w:rFonts w:asciiTheme="majorHAnsi" w:hAnsiTheme="majorHAnsi" w:cstheme="majorHAnsi"/>
          <w:sz w:val="22"/>
          <w:szCs w:val="22"/>
          <w:lang w:val="en-US"/>
        </w:rPr>
        <w:t>Smart regression enable</w:t>
      </w:r>
      <w:r w:rsidR="007C0DEA">
        <w:rPr>
          <w:rFonts w:asciiTheme="majorHAnsi" w:hAnsiTheme="majorHAnsi" w:cstheme="majorHAnsi"/>
          <w:sz w:val="22"/>
          <w:szCs w:val="22"/>
          <w:lang w:val="en-US"/>
        </w:rPr>
        <w:t>s</w:t>
      </w:r>
      <w:r w:rsidR="005434D8">
        <w:rPr>
          <w:rFonts w:asciiTheme="majorHAnsi" w:hAnsiTheme="majorHAnsi" w:cstheme="majorHAnsi"/>
          <w:sz w:val="22"/>
          <w:szCs w:val="22"/>
          <w:lang w:val="en-US"/>
        </w:rPr>
        <w:t xml:space="preserve"> QA team to reduce the test cycle time significantly. QA team will </w:t>
      </w:r>
      <w:r w:rsidR="00345B50">
        <w:rPr>
          <w:rFonts w:asciiTheme="majorHAnsi" w:hAnsiTheme="majorHAnsi" w:cstheme="majorHAnsi"/>
          <w:sz w:val="22"/>
          <w:szCs w:val="22"/>
          <w:lang w:val="en-US"/>
        </w:rPr>
        <w:t xml:space="preserve">consider </w:t>
      </w:r>
      <w:r w:rsidR="005434D8">
        <w:rPr>
          <w:rFonts w:asciiTheme="majorHAnsi" w:hAnsiTheme="majorHAnsi" w:cstheme="majorHAnsi"/>
          <w:sz w:val="22"/>
          <w:szCs w:val="22"/>
          <w:lang w:val="en-US"/>
        </w:rPr>
        <w:t>the following approaches in order to achieve the goal of building a smart regression suite:</w:t>
      </w:r>
    </w:p>
    <w:p w14:paraId="4C3E6FCD" w14:textId="77777777" w:rsidR="005434D8" w:rsidRPr="005434D8" w:rsidRDefault="005434D8" w:rsidP="007B35E2">
      <w:pPr>
        <w:pStyle w:val="ListParagraph"/>
        <w:numPr>
          <w:ilvl w:val="0"/>
          <w:numId w:val="25"/>
        </w:numPr>
        <w:rPr>
          <w:rFonts w:asciiTheme="majorHAnsi" w:hAnsiTheme="majorHAnsi" w:cstheme="majorHAnsi"/>
          <w:lang w:val="en-US"/>
        </w:rPr>
      </w:pPr>
      <w:r>
        <w:rPr>
          <w:rFonts w:asciiTheme="majorHAnsi" w:hAnsiTheme="majorHAnsi" w:cstheme="majorHAnsi"/>
        </w:rPr>
        <w:lastRenderedPageBreak/>
        <w:t>Leverage the TIA (</w:t>
      </w:r>
      <w:r w:rsidRPr="005434D8">
        <w:rPr>
          <w:rFonts w:asciiTheme="majorHAnsi" w:hAnsiTheme="majorHAnsi" w:cstheme="majorHAnsi"/>
        </w:rPr>
        <w:t xml:space="preserve">Test Impact Analysis) feature </w:t>
      </w:r>
      <w:r w:rsidR="00065FFE">
        <w:rPr>
          <w:rFonts w:asciiTheme="majorHAnsi" w:hAnsiTheme="majorHAnsi" w:cstheme="majorHAnsi"/>
        </w:rPr>
        <w:t xml:space="preserve">in Azure DevOps as part of creating the pipeline </w:t>
      </w:r>
      <w:r>
        <w:rPr>
          <w:rFonts w:asciiTheme="majorHAnsi" w:hAnsiTheme="majorHAnsi" w:cstheme="majorHAnsi"/>
        </w:rPr>
        <w:t xml:space="preserve">to identify the impacted tests based on a code commit. This is an automated process (detailed steps with screenshot are described </w:t>
      </w:r>
      <w:r w:rsidR="00E35802">
        <w:rPr>
          <w:rFonts w:asciiTheme="majorHAnsi" w:hAnsiTheme="majorHAnsi" w:cstheme="majorHAnsi"/>
        </w:rPr>
        <w:t>below)</w:t>
      </w:r>
    </w:p>
    <w:p w14:paraId="4C3E6FCE" w14:textId="77777777" w:rsidR="005434D8" w:rsidRPr="00345B50" w:rsidRDefault="00571CC2" w:rsidP="007B35E2">
      <w:pPr>
        <w:pStyle w:val="ListParagraph"/>
        <w:numPr>
          <w:ilvl w:val="0"/>
          <w:numId w:val="25"/>
        </w:numPr>
        <w:rPr>
          <w:rFonts w:asciiTheme="majorHAnsi" w:hAnsiTheme="majorHAnsi" w:cstheme="majorHAnsi"/>
          <w:lang w:val="en-US"/>
        </w:rPr>
      </w:pPr>
      <w:r>
        <w:rPr>
          <w:rFonts w:asciiTheme="majorHAnsi" w:hAnsiTheme="majorHAnsi" w:cstheme="majorHAnsi"/>
        </w:rPr>
        <w:t>I</w:t>
      </w:r>
      <w:r w:rsidR="005434D8">
        <w:rPr>
          <w:rFonts w:asciiTheme="majorHAnsi" w:hAnsiTheme="majorHAnsi" w:cstheme="majorHAnsi"/>
        </w:rPr>
        <w:t xml:space="preserve">dentify a critical </w:t>
      </w:r>
      <w:r w:rsidR="00065FFE">
        <w:rPr>
          <w:rFonts w:asciiTheme="majorHAnsi" w:hAnsiTheme="majorHAnsi" w:cstheme="majorHAnsi"/>
        </w:rPr>
        <w:t xml:space="preserve">set of </w:t>
      </w:r>
      <w:r w:rsidR="005434D8">
        <w:rPr>
          <w:rFonts w:asciiTheme="majorHAnsi" w:hAnsiTheme="majorHAnsi" w:cstheme="majorHAnsi"/>
        </w:rPr>
        <w:t>tests that has hi</w:t>
      </w:r>
      <w:r w:rsidR="00065FFE">
        <w:rPr>
          <w:rFonts w:asciiTheme="majorHAnsi" w:hAnsiTheme="majorHAnsi" w:cstheme="majorHAnsi"/>
        </w:rPr>
        <w:t>gher impact on the application</w:t>
      </w:r>
      <w:r>
        <w:rPr>
          <w:rFonts w:asciiTheme="majorHAnsi" w:hAnsiTheme="majorHAnsi" w:cstheme="majorHAnsi"/>
        </w:rPr>
        <w:t xml:space="preserve"> and will create a mini regression suite</w:t>
      </w:r>
      <w:r w:rsidR="00E93A42">
        <w:rPr>
          <w:rFonts w:asciiTheme="majorHAnsi" w:hAnsiTheme="majorHAnsi" w:cstheme="majorHAnsi"/>
        </w:rPr>
        <w:t>. This is manual process and is done with collaboration with PO and Analyst team</w:t>
      </w:r>
    </w:p>
    <w:p w14:paraId="4C3E6FD0" w14:textId="23C98036" w:rsidR="00345B50" w:rsidRPr="00C861BC" w:rsidRDefault="00D50C21" w:rsidP="001573DD">
      <w:pPr>
        <w:pStyle w:val="ListParagraph"/>
        <w:numPr>
          <w:ilvl w:val="0"/>
          <w:numId w:val="25"/>
        </w:numPr>
        <w:rPr>
          <w:rFonts w:asciiTheme="majorHAnsi" w:hAnsiTheme="majorHAnsi" w:cstheme="majorHAnsi"/>
          <w:lang w:val="en-US"/>
        </w:rPr>
      </w:pPr>
      <w:r w:rsidRPr="00C861BC">
        <w:rPr>
          <w:rFonts w:asciiTheme="majorHAnsi" w:hAnsiTheme="majorHAnsi" w:cstheme="majorHAnsi"/>
        </w:rPr>
        <w:t xml:space="preserve">Nightly build run 2 parallel tests= </w:t>
      </w:r>
      <w:r w:rsidR="00345B50" w:rsidRPr="00C861BC">
        <w:rPr>
          <w:rFonts w:asciiTheme="majorHAnsi" w:hAnsiTheme="majorHAnsi" w:cstheme="majorHAnsi"/>
        </w:rPr>
        <w:t xml:space="preserve">In a </w:t>
      </w:r>
      <w:r w:rsidRPr="00C861BC">
        <w:rPr>
          <w:rFonts w:asciiTheme="majorHAnsi" w:hAnsiTheme="majorHAnsi" w:cstheme="majorHAnsi"/>
        </w:rPr>
        <w:t xml:space="preserve">nightly </w:t>
      </w:r>
      <w:r w:rsidR="00345B50" w:rsidRPr="00C861BC">
        <w:rPr>
          <w:rFonts w:asciiTheme="majorHAnsi" w:hAnsiTheme="majorHAnsi" w:cstheme="majorHAnsi"/>
        </w:rPr>
        <w:t xml:space="preserve">build </w:t>
      </w:r>
      <w:r w:rsidRPr="00C861BC">
        <w:rPr>
          <w:rFonts w:asciiTheme="majorHAnsi" w:hAnsiTheme="majorHAnsi" w:cstheme="majorHAnsi"/>
        </w:rPr>
        <w:t xml:space="preserve">(non-time sensitive deployment) </w:t>
      </w:r>
      <w:r w:rsidR="00345B50" w:rsidRPr="00C861BC">
        <w:rPr>
          <w:rFonts w:asciiTheme="majorHAnsi" w:hAnsiTheme="majorHAnsi" w:cstheme="majorHAnsi"/>
        </w:rPr>
        <w:t>definition configure 2 test tasks and Run – one for impacted Tests (Task1) and</w:t>
      </w:r>
      <w:r w:rsidR="00963817" w:rsidRPr="00C861BC">
        <w:rPr>
          <w:rFonts w:asciiTheme="majorHAnsi" w:hAnsiTheme="majorHAnsi" w:cstheme="majorHAnsi"/>
        </w:rPr>
        <w:t xml:space="preserve"> two to</w:t>
      </w:r>
      <w:r w:rsidR="00345B50" w:rsidRPr="00C861BC">
        <w:rPr>
          <w:rFonts w:asciiTheme="majorHAnsi" w:hAnsiTheme="majorHAnsi" w:cstheme="majorHAnsi"/>
        </w:rPr>
        <w:t xml:space="preserve"> run all tests (Task2)</w:t>
      </w:r>
    </w:p>
    <w:p w14:paraId="4C3E6FD2" w14:textId="77777777" w:rsidR="007851FA" w:rsidRDefault="007851FA" w:rsidP="008C0821">
      <w:pPr>
        <w:spacing w:after="0" w:line="240" w:lineRule="auto"/>
        <w:rPr>
          <w:rFonts w:asciiTheme="majorHAnsi" w:hAnsiTheme="majorHAnsi" w:cstheme="majorHAnsi"/>
          <w:sz w:val="22"/>
          <w:szCs w:val="22"/>
          <w:lang w:val="en-US"/>
        </w:rPr>
      </w:pPr>
      <w:r>
        <w:rPr>
          <w:rFonts w:asciiTheme="majorHAnsi" w:hAnsiTheme="majorHAnsi" w:cstheme="majorHAnsi"/>
          <w:sz w:val="22"/>
          <w:szCs w:val="22"/>
          <w:lang w:val="en-US"/>
        </w:rPr>
        <w:t>TIA works on the following approach</w:t>
      </w:r>
      <w:r w:rsidR="00612B86">
        <w:rPr>
          <w:rFonts w:asciiTheme="majorHAnsi" w:hAnsiTheme="majorHAnsi" w:cstheme="majorHAnsi"/>
          <w:sz w:val="22"/>
          <w:szCs w:val="22"/>
          <w:lang w:val="en-US"/>
        </w:rPr>
        <w:t xml:space="preserve"> (to pick the impacted tests)</w:t>
      </w:r>
      <w:r>
        <w:rPr>
          <w:rFonts w:asciiTheme="majorHAnsi" w:hAnsiTheme="majorHAnsi" w:cstheme="majorHAnsi"/>
          <w:sz w:val="22"/>
          <w:szCs w:val="22"/>
          <w:lang w:val="en-US"/>
        </w:rPr>
        <w:t>:</w:t>
      </w:r>
    </w:p>
    <w:p w14:paraId="4C3E6FD3" w14:textId="77777777" w:rsidR="00612B86" w:rsidRPr="00612B86" w:rsidRDefault="007851FA" w:rsidP="007B35E2">
      <w:pPr>
        <w:pStyle w:val="ListParagraph"/>
        <w:numPr>
          <w:ilvl w:val="0"/>
          <w:numId w:val="26"/>
        </w:numPr>
        <w:spacing w:after="0" w:line="240" w:lineRule="auto"/>
        <w:rPr>
          <w:rFonts w:asciiTheme="majorHAnsi" w:hAnsiTheme="majorHAnsi" w:cstheme="majorHAnsi"/>
          <w:lang w:val="en-US"/>
        </w:rPr>
      </w:pPr>
      <w:r w:rsidRPr="00612B86">
        <w:rPr>
          <w:rFonts w:asciiTheme="majorHAnsi" w:hAnsiTheme="majorHAnsi" w:cstheme="majorHAnsi"/>
        </w:rPr>
        <w:t>The existing tests impacted by the incoming commit.</w:t>
      </w:r>
    </w:p>
    <w:p w14:paraId="4C3E6FD4" w14:textId="77777777" w:rsidR="00612B86" w:rsidRPr="00612B86" w:rsidRDefault="00612B86" w:rsidP="007B35E2">
      <w:pPr>
        <w:pStyle w:val="ListParagraph"/>
        <w:numPr>
          <w:ilvl w:val="0"/>
          <w:numId w:val="26"/>
        </w:numPr>
        <w:spacing w:after="0" w:line="240" w:lineRule="auto"/>
        <w:rPr>
          <w:rFonts w:asciiTheme="majorHAnsi" w:hAnsiTheme="majorHAnsi" w:cstheme="majorHAnsi"/>
          <w:lang w:val="en-US"/>
        </w:rPr>
      </w:pPr>
      <w:r>
        <w:rPr>
          <w:rFonts w:asciiTheme="majorHAnsi" w:hAnsiTheme="majorHAnsi" w:cstheme="majorHAnsi"/>
        </w:rPr>
        <w:t>S</w:t>
      </w:r>
      <w:r w:rsidR="007851FA" w:rsidRPr="00612B86">
        <w:rPr>
          <w:rFonts w:asciiTheme="majorHAnsi" w:hAnsiTheme="majorHAnsi" w:cstheme="majorHAnsi"/>
        </w:rPr>
        <w:t>elect previously failing tests </w:t>
      </w:r>
    </w:p>
    <w:p w14:paraId="4C3E6FD5" w14:textId="77777777" w:rsidR="00612B86" w:rsidRPr="00612B86" w:rsidRDefault="00612B86" w:rsidP="007B35E2">
      <w:pPr>
        <w:pStyle w:val="ListParagraph"/>
        <w:numPr>
          <w:ilvl w:val="0"/>
          <w:numId w:val="26"/>
        </w:numPr>
        <w:spacing w:after="0" w:line="240" w:lineRule="auto"/>
        <w:rPr>
          <w:rFonts w:asciiTheme="majorHAnsi" w:hAnsiTheme="majorHAnsi" w:cstheme="majorHAnsi"/>
          <w:lang w:val="en-US"/>
        </w:rPr>
      </w:pPr>
      <w:r>
        <w:rPr>
          <w:rFonts w:asciiTheme="majorHAnsi" w:hAnsiTheme="majorHAnsi" w:cstheme="majorHAnsi"/>
        </w:rPr>
        <w:t>Newly added tests</w:t>
      </w:r>
    </w:p>
    <w:p w14:paraId="5AE56885" w14:textId="2AB80C8D" w:rsidR="00C861BC" w:rsidDel="00772E2A" w:rsidRDefault="00C861BC" w:rsidP="00BA4BD1">
      <w:pPr>
        <w:rPr>
          <w:del w:id="767" w:author="Viswanath Maddali" w:date="2018-10-22T05:21:00Z"/>
          <w:rFonts w:asciiTheme="majorHAnsi" w:hAnsiTheme="majorHAnsi" w:cstheme="majorHAnsi"/>
          <w:sz w:val="22"/>
          <w:szCs w:val="22"/>
          <w:lang w:val="en-US"/>
        </w:rPr>
      </w:pPr>
    </w:p>
    <w:p w14:paraId="5EA28E07" w14:textId="77777777" w:rsidR="00772E2A" w:rsidRDefault="00772E2A" w:rsidP="00BA4BD1">
      <w:pPr>
        <w:rPr>
          <w:ins w:id="768" w:author="Viswanath Maddali" w:date="2018-10-22T05:21:00Z"/>
          <w:rFonts w:asciiTheme="majorHAnsi" w:hAnsiTheme="majorHAnsi" w:cstheme="majorHAnsi"/>
          <w:sz w:val="22"/>
          <w:szCs w:val="22"/>
          <w:lang w:val="en-US"/>
        </w:rPr>
      </w:pPr>
    </w:p>
    <w:p w14:paraId="4C3E6FD7" w14:textId="71C64719" w:rsidR="00CB3AF2" w:rsidRDefault="00CB3AF2" w:rsidP="00BA4BD1">
      <w:pPr>
        <w:rPr>
          <w:rFonts w:asciiTheme="majorHAnsi" w:hAnsiTheme="majorHAnsi" w:cstheme="majorHAnsi"/>
          <w:sz w:val="22"/>
          <w:szCs w:val="22"/>
          <w:lang w:val="en-US"/>
        </w:rPr>
      </w:pPr>
      <w:r>
        <w:rPr>
          <w:rFonts w:asciiTheme="majorHAnsi" w:hAnsiTheme="majorHAnsi" w:cstheme="majorHAnsi"/>
          <w:sz w:val="22"/>
          <w:szCs w:val="22"/>
          <w:lang w:val="en-US"/>
        </w:rPr>
        <w:t xml:space="preserve">Follow </w:t>
      </w:r>
      <w:r w:rsidR="00FB3FF7">
        <w:rPr>
          <w:rFonts w:asciiTheme="majorHAnsi" w:hAnsiTheme="majorHAnsi" w:cstheme="majorHAnsi"/>
          <w:sz w:val="22"/>
          <w:szCs w:val="22"/>
          <w:lang w:val="en-US"/>
        </w:rPr>
        <w:t xml:space="preserve">below </w:t>
      </w:r>
      <w:r>
        <w:rPr>
          <w:rFonts w:asciiTheme="majorHAnsi" w:hAnsiTheme="majorHAnsi" w:cstheme="majorHAnsi"/>
          <w:sz w:val="22"/>
          <w:szCs w:val="22"/>
          <w:lang w:val="en-US"/>
        </w:rPr>
        <w:t xml:space="preserve">steps to configure </w:t>
      </w:r>
      <w:r w:rsidR="00E93A42">
        <w:rPr>
          <w:rFonts w:asciiTheme="majorHAnsi" w:hAnsiTheme="majorHAnsi" w:cstheme="majorHAnsi"/>
          <w:sz w:val="22"/>
          <w:szCs w:val="22"/>
          <w:lang w:val="en-US"/>
        </w:rPr>
        <w:t>TIA/</w:t>
      </w:r>
      <w:r>
        <w:rPr>
          <w:rFonts w:asciiTheme="majorHAnsi" w:hAnsiTheme="majorHAnsi" w:cstheme="majorHAnsi"/>
          <w:sz w:val="22"/>
          <w:szCs w:val="22"/>
          <w:lang w:val="en-US"/>
        </w:rPr>
        <w:t>Smart regression in Azure DevOps:</w:t>
      </w:r>
    </w:p>
    <w:p w14:paraId="4C3E6FD8" w14:textId="77777777" w:rsidR="008B5BBF" w:rsidRPr="00F81E1B" w:rsidRDefault="008B5BBF" w:rsidP="00BA4BD1">
      <w:pPr>
        <w:rPr>
          <w:rFonts w:asciiTheme="majorHAnsi" w:hAnsiTheme="majorHAnsi" w:cstheme="majorHAnsi"/>
          <w:b/>
          <w:sz w:val="22"/>
          <w:szCs w:val="22"/>
          <w:lang w:val="en-US"/>
        </w:rPr>
      </w:pPr>
      <w:r w:rsidRPr="00F81E1B">
        <w:rPr>
          <w:rFonts w:asciiTheme="majorHAnsi" w:hAnsiTheme="majorHAnsi" w:cstheme="majorHAnsi"/>
          <w:b/>
          <w:sz w:val="22"/>
          <w:szCs w:val="22"/>
          <w:lang w:val="en-US"/>
        </w:rPr>
        <w:t>Configure continuous integration</w:t>
      </w:r>
    </w:p>
    <w:p w14:paraId="4C3E6FD9" w14:textId="77777777" w:rsidR="008B5BBF" w:rsidRDefault="008B5BBF" w:rsidP="00BA4BD1">
      <w:pPr>
        <w:rPr>
          <w:rFonts w:asciiTheme="majorHAnsi" w:hAnsiTheme="majorHAnsi" w:cstheme="majorHAnsi"/>
          <w:sz w:val="22"/>
          <w:szCs w:val="22"/>
          <w:lang w:val="en-US"/>
        </w:rPr>
      </w:pPr>
      <w:r>
        <w:rPr>
          <w:noProof/>
          <w:lang w:eastAsia="en-IN"/>
        </w:rPr>
        <mc:AlternateContent>
          <mc:Choice Requires="wps">
            <w:drawing>
              <wp:anchor distT="0" distB="0" distL="114300" distR="114300" simplePos="0" relativeHeight="251665412" behindDoc="0" locked="0" layoutInCell="1" allowOverlap="1" wp14:anchorId="4C3E7282" wp14:editId="4C3E7283">
                <wp:simplePos x="0" y="0"/>
                <wp:positionH relativeFrom="column">
                  <wp:posOffset>1238250</wp:posOffset>
                </wp:positionH>
                <wp:positionV relativeFrom="paragraph">
                  <wp:posOffset>292735</wp:posOffset>
                </wp:positionV>
                <wp:extent cx="381000" cy="209550"/>
                <wp:effectExtent l="0" t="0" r="19050" b="19050"/>
                <wp:wrapNone/>
                <wp:docPr id="45" name="Rectangle 45"/>
                <wp:cNvGraphicFramePr/>
                <a:graphic xmlns:a="http://schemas.openxmlformats.org/drawingml/2006/main">
                  <a:graphicData uri="http://schemas.microsoft.com/office/word/2010/wordprocessingShape">
                    <wps:wsp>
                      <wps:cNvSpPr/>
                      <wps:spPr>
                        <a:xfrm>
                          <a:off x="0" y="0"/>
                          <a:ext cx="381000" cy="20955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A9C92" id="Rectangle 45" o:spid="_x0000_s1026" style="position:absolute;margin-left:97.5pt;margin-top:23.05pt;width:30pt;height:16.5pt;z-index:251665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" filled="f" strokecolor="red" strokeweight="1pt"/>
            </w:pict>
          </mc:Fallback>
        </mc:AlternateContent>
      </w:r>
      <w:r>
        <w:rPr>
          <w:noProof/>
          <w:lang w:eastAsia="en-IN"/>
        </w:rPr>
        <mc:AlternateContent>
          <mc:Choice Requires="wps">
            <w:drawing>
              <wp:anchor distT="0" distB="0" distL="114300" distR="114300" simplePos="0" relativeHeight="251663364" behindDoc="0" locked="0" layoutInCell="1" allowOverlap="1" wp14:anchorId="4C3E7284" wp14:editId="4C3E7285">
                <wp:simplePos x="0" y="0"/>
                <wp:positionH relativeFrom="column">
                  <wp:posOffset>2597150</wp:posOffset>
                </wp:positionH>
                <wp:positionV relativeFrom="paragraph">
                  <wp:posOffset>641985</wp:posOffset>
                </wp:positionV>
                <wp:extent cx="1085850" cy="177800"/>
                <wp:effectExtent l="0" t="0" r="19050" b="12700"/>
                <wp:wrapNone/>
                <wp:docPr id="44" name="Rectangle 44"/>
                <wp:cNvGraphicFramePr/>
                <a:graphic xmlns:a="http://schemas.openxmlformats.org/drawingml/2006/main">
                  <a:graphicData uri="http://schemas.microsoft.com/office/word/2010/wordprocessingShape">
                    <wps:wsp>
                      <wps:cNvSpPr/>
                      <wps:spPr>
                        <a:xfrm>
                          <a:off x="0" y="0"/>
                          <a:ext cx="1085850" cy="17780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C4BDB5" id="Rectangle 44" o:spid="_x0000_s1026" style="position:absolute;margin-left:204.5pt;margin-top:50.55pt;width:85.5pt;height:14pt;z-index:2516633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" filled="f" strokecolor="red" strokeweight="1pt"/>
            </w:pict>
          </mc:Fallback>
        </mc:AlternateContent>
      </w:r>
      <w:r w:rsidRPr="008B5BBF">
        <w:rPr>
          <w:noProof/>
          <w:lang w:eastAsia="en-IN"/>
        </w:rPr>
        <w:drawing>
          <wp:inline distT="0" distB="0" distL="0" distR="0" wp14:anchorId="4C3E7286" wp14:editId="4C3E7287">
            <wp:extent cx="5731510" cy="25495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6267"/>
                    <a:stretch/>
                  </pic:blipFill>
                  <pic:spPr bwMode="auto">
                    <a:xfrm>
                      <a:off x="0" y="0"/>
                      <a:ext cx="5731510" cy="2549525"/>
                    </a:xfrm>
                    <a:prstGeom prst="rect">
                      <a:avLst/>
                    </a:prstGeom>
                    <a:ln>
                      <a:noFill/>
                    </a:ln>
                    <a:extLst>
                      <a:ext uri="{53640926-AAD7-44D8-BBD7-CCE9431645EC}">
                        <a14:shadowObscured xmlns:a14="http://schemas.microsoft.com/office/drawing/2010/main"/>
                      </a:ext>
                    </a:extLst>
                  </pic:spPr>
                </pic:pic>
              </a:graphicData>
            </a:graphic>
          </wp:inline>
        </w:drawing>
      </w:r>
    </w:p>
    <w:p w14:paraId="4C3E6FDA" w14:textId="77777777" w:rsidR="008B5BBF" w:rsidRDefault="008B5BBF" w:rsidP="00BA4BD1">
      <w:pPr>
        <w:rPr>
          <w:rFonts w:asciiTheme="majorHAnsi" w:hAnsiTheme="majorHAnsi" w:cstheme="majorHAnsi"/>
          <w:sz w:val="22"/>
          <w:szCs w:val="22"/>
          <w:lang w:val="en-US"/>
        </w:rPr>
      </w:pPr>
    </w:p>
    <w:p w14:paraId="4C3E6FDB" w14:textId="77777777" w:rsidR="008B5BBF" w:rsidRPr="00F81E1B" w:rsidRDefault="008B5BBF" w:rsidP="00BA4BD1">
      <w:pPr>
        <w:rPr>
          <w:rFonts w:asciiTheme="majorHAnsi" w:hAnsiTheme="majorHAnsi" w:cstheme="majorHAnsi"/>
          <w:b/>
          <w:sz w:val="22"/>
          <w:szCs w:val="22"/>
          <w:lang w:val="en-US"/>
        </w:rPr>
      </w:pPr>
      <w:r w:rsidRPr="00F81E1B">
        <w:rPr>
          <w:rFonts w:asciiTheme="majorHAnsi" w:hAnsiTheme="majorHAnsi" w:cstheme="majorHAnsi"/>
          <w:b/>
          <w:sz w:val="22"/>
          <w:szCs w:val="22"/>
          <w:lang w:val="en-US"/>
        </w:rPr>
        <w:t xml:space="preserve">Configure Impacted test </w:t>
      </w:r>
    </w:p>
    <w:p w14:paraId="4C3E6FDC" w14:textId="77777777" w:rsidR="008B5BBF" w:rsidRPr="00EA7958" w:rsidRDefault="008B5BBF" w:rsidP="00BA4BD1">
      <w:pPr>
        <w:rPr>
          <w:rFonts w:asciiTheme="majorHAnsi" w:hAnsiTheme="majorHAnsi" w:cstheme="majorHAnsi"/>
          <w:sz w:val="22"/>
          <w:szCs w:val="22"/>
          <w:lang w:val="en-US"/>
        </w:rPr>
      </w:pPr>
      <w:r>
        <w:rPr>
          <w:noProof/>
          <w:lang w:eastAsia="en-IN"/>
        </w:rPr>
        <w:lastRenderedPageBreak/>
        <mc:AlternateContent>
          <mc:Choice Requires="wps">
            <w:drawing>
              <wp:anchor distT="0" distB="0" distL="114300" distR="114300" simplePos="0" relativeHeight="251659268" behindDoc="0" locked="0" layoutInCell="1" allowOverlap="1" wp14:anchorId="4C3E7288" wp14:editId="4C3E7289">
                <wp:simplePos x="0" y="0"/>
                <wp:positionH relativeFrom="column">
                  <wp:posOffset>2597150</wp:posOffset>
                </wp:positionH>
                <wp:positionV relativeFrom="paragraph">
                  <wp:posOffset>830580</wp:posOffset>
                </wp:positionV>
                <wp:extent cx="1085850" cy="317500"/>
                <wp:effectExtent l="0" t="0" r="19050" b="25400"/>
                <wp:wrapNone/>
                <wp:docPr id="40" name="Rectangle 40"/>
                <wp:cNvGraphicFramePr/>
                <a:graphic xmlns:a="http://schemas.openxmlformats.org/drawingml/2006/main">
                  <a:graphicData uri="http://schemas.microsoft.com/office/word/2010/wordprocessingShape">
                    <wps:wsp>
                      <wps:cNvSpPr/>
                      <wps:spPr>
                        <a:xfrm>
                          <a:off x="0" y="0"/>
                          <a:ext cx="1085850" cy="317500"/>
                        </a:xfrm>
                        <a:prstGeom prst="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97098" id="Rectangle 40" o:spid="_x0000_s1026" style="position:absolute;margin-left:204.5pt;margin-top:65.4pt;width:85.5pt;height:25pt;z-index:251659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" filled="f" strokecolor="red" strokeweight="1pt"/>
            </w:pict>
          </mc:Fallback>
        </mc:AlternateContent>
      </w:r>
      <w:r w:rsidRPr="008B5BBF">
        <w:rPr>
          <w:noProof/>
          <w:lang w:eastAsia="en-IN"/>
        </w:rPr>
        <w:drawing>
          <wp:inline distT="0" distB="0" distL="0" distR="0" wp14:anchorId="4C3E728A" wp14:editId="4C3E728B">
            <wp:extent cx="5731510" cy="25749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433"/>
                    <a:stretch/>
                  </pic:blipFill>
                  <pic:spPr bwMode="auto">
                    <a:xfrm>
                      <a:off x="0" y="0"/>
                      <a:ext cx="5731510" cy="2574925"/>
                    </a:xfrm>
                    <a:prstGeom prst="rect">
                      <a:avLst/>
                    </a:prstGeom>
                    <a:ln>
                      <a:noFill/>
                    </a:ln>
                    <a:extLst>
                      <a:ext uri="{53640926-AAD7-44D8-BBD7-CCE9431645EC}">
                        <a14:shadowObscured xmlns:a14="http://schemas.microsoft.com/office/drawing/2010/main"/>
                      </a:ext>
                    </a:extLst>
                  </pic:spPr>
                </pic:pic>
              </a:graphicData>
            </a:graphic>
          </wp:inline>
        </w:drawing>
      </w:r>
    </w:p>
    <w:p w14:paraId="4C3E6FDD" w14:textId="77777777" w:rsidR="00824A68" w:rsidRDefault="00824A68" w:rsidP="003A5536">
      <w:pPr>
        <w:rPr>
          <w:rFonts w:asciiTheme="majorHAnsi" w:hAnsiTheme="majorHAnsi" w:cstheme="majorHAnsi"/>
          <w:b/>
          <w:sz w:val="22"/>
          <w:szCs w:val="22"/>
        </w:rPr>
      </w:pPr>
    </w:p>
    <w:p w14:paraId="4C3E6FDE" w14:textId="77777777" w:rsidR="00EA7958" w:rsidRPr="00EA7958" w:rsidRDefault="00EA7958" w:rsidP="003A5536">
      <w:pPr>
        <w:rPr>
          <w:rFonts w:asciiTheme="majorHAnsi" w:hAnsiTheme="majorHAnsi" w:cstheme="majorHAnsi"/>
          <w:b/>
          <w:sz w:val="22"/>
          <w:szCs w:val="22"/>
        </w:rPr>
      </w:pPr>
      <w:r w:rsidRPr="00EA7958">
        <w:rPr>
          <w:rFonts w:asciiTheme="majorHAnsi" w:hAnsiTheme="majorHAnsi" w:cstheme="majorHAnsi"/>
          <w:b/>
          <w:sz w:val="22"/>
          <w:szCs w:val="22"/>
        </w:rPr>
        <w:t>Regression optimization process:</w:t>
      </w:r>
    </w:p>
    <w:p w14:paraId="4C3E6FDF" w14:textId="77777777" w:rsidR="003F1D45" w:rsidRPr="003F1D45" w:rsidRDefault="003F1D45" w:rsidP="003F1D45">
      <w:pPr>
        <w:jc w:val="both"/>
        <w:rPr>
          <w:rFonts w:asciiTheme="majorHAnsi" w:hAnsiTheme="majorHAnsi" w:cstheme="majorHAnsi"/>
          <w:spacing w:val="3"/>
          <w:sz w:val="22"/>
          <w:szCs w:val="22"/>
        </w:rPr>
      </w:pPr>
      <w:r w:rsidRPr="003F1D45">
        <w:rPr>
          <w:rFonts w:asciiTheme="majorHAnsi" w:hAnsiTheme="majorHAnsi" w:cstheme="majorHAnsi"/>
          <w:spacing w:val="3"/>
          <w:sz w:val="22"/>
          <w:szCs w:val="22"/>
        </w:rPr>
        <w:t xml:space="preserve">While the Scrum teams spend significant effort in analysis and test design of functionality for a given Sprint, it is necessary to optimize the test cases before they become part of continuous integration suite. The approach suggested below takes into account the optimization from the perspective of coverage optimization and the need to integrate test </w:t>
      </w:r>
      <w:r w:rsidR="005C7EC5" w:rsidRPr="003F1D45">
        <w:rPr>
          <w:rFonts w:asciiTheme="majorHAnsi" w:hAnsiTheme="majorHAnsi" w:cstheme="majorHAnsi"/>
          <w:spacing w:val="3"/>
          <w:sz w:val="22"/>
          <w:szCs w:val="22"/>
        </w:rPr>
        <w:t>artefacts</w:t>
      </w:r>
      <w:r w:rsidRPr="003F1D45">
        <w:rPr>
          <w:rFonts w:asciiTheme="majorHAnsi" w:hAnsiTheme="majorHAnsi" w:cstheme="majorHAnsi"/>
          <w:spacing w:val="3"/>
          <w:sz w:val="22"/>
          <w:szCs w:val="22"/>
        </w:rPr>
        <w:t xml:space="preserve"> due to iterative nature of Sprint functionality. </w:t>
      </w:r>
    </w:p>
    <w:p w14:paraId="4C3E6FE0"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Scrum test teams test</w:t>
      </w:r>
      <w:r w:rsidR="00526AD8">
        <w:rPr>
          <w:rFonts w:asciiTheme="majorHAnsi" w:eastAsiaTheme="minorEastAsia" w:hAnsiTheme="majorHAnsi" w:cstheme="majorHAnsi"/>
          <w:spacing w:val="3"/>
        </w:rPr>
        <w:t>s</w:t>
      </w:r>
      <w:r w:rsidRPr="003F1D45">
        <w:rPr>
          <w:rFonts w:asciiTheme="majorHAnsi" w:eastAsiaTheme="minorEastAsia" w:hAnsiTheme="majorHAnsi" w:cstheme="majorHAnsi"/>
          <w:spacing w:val="3"/>
        </w:rPr>
        <w:t xml:space="preserve"> functionality delivered as part of the scrum team during the sprints</w:t>
      </w:r>
    </w:p>
    <w:p w14:paraId="4C3E6FE1"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 xml:space="preserve">On completion of functional testing, a separate team is formed </w:t>
      </w:r>
      <w:r w:rsidR="00526AD8">
        <w:rPr>
          <w:rFonts w:asciiTheme="majorHAnsi" w:eastAsiaTheme="minorEastAsia" w:hAnsiTheme="majorHAnsi" w:cstheme="majorHAnsi"/>
          <w:spacing w:val="3"/>
        </w:rPr>
        <w:t>from</w:t>
      </w:r>
      <w:r w:rsidRPr="003F1D45">
        <w:rPr>
          <w:rFonts w:asciiTheme="majorHAnsi" w:eastAsiaTheme="minorEastAsia" w:hAnsiTheme="majorHAnsi" w:cstheme="majorHAnsi"/>
          <w:spacing w:val="3"/>
        </w:rPr>
        <w:t xml:space="preserve"> existing scrum teams</w:t>
      </w:r>
      <w:r w:rsidR="00526AD8">
        <w:rPr>
          <w:rFonts w:asciiTheme="majorHAnsi" w:eastAsiaTheme="minorEastAsia" w:hAnsiTheme="majorHAnsi" w:cstheme="majorHAnsi"/>
          <w:spacing w:val="3"/>
        </w:rPr>
        <w:t xml:space="preserve"> (added responsibility to the chosen ones in addition to their Sprint responsibilities)</w:t>
      </w:r>
      <w:r w:rsidRPr="003F1D45">
        <w:rPr>
          <w:rFonts w:asciiTheme="majorHAnsi" w:eastAsiaTheme="minorEastAsia" w:hAnsiTheme="majorHAnsi" w:cstheme="majorHAnsi"/>
          <w:spacing w:val="3"/>
        </w:rPr>
        <w:t xml:space="preserve"> to optimize tests for continuous testing (The capacity impacted due to this activity is factored during estimation of sprint activities)</w:t>
      </w:r>
    </w:p>
    <w:p w14:paraId="4C3E6FE2"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Test cases across scrum teams are stringed together based on navigation flow and scenarios to form a complete flow of a feature / epic</w:t>
      </w:r>
    </w:p>
    <w:p w14:paraId="4C3E6FE3"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Test data is updated, as necessary, for optimization across functionality</w:t>
      </w:r>
    </w:p>
    <w:p w14:paraId="4C3E6FE4"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 xml:space="preserve">Test cases formed will be prioritized based on </w:t>
      </w:r>
      <w:r w:rsidR="00874920">
        <w:rPr>
          <w:rFonts w:asciiTheme="majorHAnsi" w:eastAsiaTheme="minorEastAsia" w:hAnsiTheme="majorHAnsi" w:cstheme="majorHAnsi"/>
          <w:spacing w:val="3"/>
        </w:rPr>
        <w:t>this.</w:t>
      </w:r>
    </w:p>
    <w:p w14:paraId="4C3E6FE5"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All continuous automatable test cases will be automated based on priority</w:t>
      </w:r>
    </w:p>
    <w:p w14:paraId="4C3E6FE6"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Test cases with unique objectives will not be consolidated and will be executed standalone</w:t>
      </w:r>
    </w:p>
    <w:p w14:paraId="4C3E6FE7"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 xml:space="preserve">All test cases will be mapped to features in </w:t>
      </w:r>
      <w:r w:rsidR="002D10C6">
        <w:rPr>
          <w:rFonts w:asciiTheme="majorHAnsi" w:eastAsiaTheme="minorEastAsia" w:hAnsiTheme="majorHAnsi" w:cstheme="majorHAnsi"/>
          <w:spacing w:val="3"/>
        </w:rPr>
        <w:t>VSTS</w:t>
      </w:r>
    </w:p>
    <w:p w14:paraId="4C3E6FE8"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All identified test cases will be traceable to user stories</w:t>
      </w:r>
    </w:p>
    <w:p w14:paraId="4C3E6FE9" w14:textId="77777777" w:rsidR="003F1D45" w:rsidRPr="003F1D45" w:rsidRDefault="003F1D45" w:rsidP="007B35E2">
      <w:pPr>
        <w:pStyle w:val="ListParagraph"/>
        <w:numPr>
          <w:ilvl w:val="0"/>
          <w:numId w:val="24"/>
        </w:numPr>
        <w:spacing w:before="40" w:after="40" w:line="240" w:lineRule="auto"/>
        <w:contextualSpacing w:val="0"/>
        <w:jc w:val="both"/>
        <w:rPr>
          <w:rFonts w:asciiTheme="majorHAnsi" w:eastAsiaTheme="minorEastAsia" w:hAnsiTheme="majorHAnsi" w:cstheme="majorHAnsi"/>
          <w:spacing w:val="3"/>
        </w:rPr>
      </w:pPr>
      <w:r w:rsidRPr="003F1D45">
        <w:rPr>
          <w:rFonts w:asciiTheme="majorHAnsi" w:eastAsiaTheme="minorEastAsia" w:hAnsiTheme="majorHAnsi" w:cstheme="majorHAnsi"/>
          <w:spacing w:val="3"/>
        </w:rPr>
        <w:t>Finally, continuous testing suite will be shared with Analysts / Product Owners / Scrum master and feedback (if any) will be incorporated</w:t>
      </w:r>
    </w:p>
    <w:p w14:paraId="4C3E6FEA" w14:textId="77777777" w:rsidR="007250C1" w:rsidRDefault="007250C1" w:rsidP="003A5536">
      <w:pPr>
        <w:rPr>
          <w:rFonts w:asciiTheme="majorHAnsi" w:hAnsiTheme="majorHAnsi" w:cstheme="majorHAnsi"/>
          <w:i/>
          <w:spacing w:val="3"/>
          <w:sz w:val="20"/>
          <w:szCs w:val="22"/>
        </w:rPr>
      </w:pPr>
    </w:p>
    <w:p w14:paraId="4C3E6FEB" w14:textId="77777777" w:rsidR="003F1D45" w:rsidRPr="007250C1" w:rsidRDefault="007250C1" w:rsidP="003A5536">
      <w:pPr>
        <w:rPr>
          <w:rFonts w:asciiTheme="majorHAnsi" w:hAnsiTheme="majorHAnsi" w:cstheme="majorHAnsi"/>
          <w:i/>
          <w:spacing w:val="3"/>
          <w:sz w:val="20"/>
          <w:szCs w:val="22"/>
        </w:rPr>
      </w:pPr>
      <w:r w:rsidRPr="007250C1">
        <w:rPr>
          <w:rFonts w:asciiTheme="majorHAnsi" w:hAnsiTheme="majorHAnsi" w:cstheme="majorHAnsi"/>
          <w:i/>
          <w:spacing w:val="3"/>
          <w:sz w:val="20"/>
          <w:szCs w:val="22"/>
        </w:rPr>
        <w:lastRenderedPageBreak/>
        <w:t>Diagram depicting optimization process</w:t>
      </w:r>
    </w:p>
    <w:p w14:paraId="4C3E6FEC" w14:textId="607CC452" w:rsidR="003F1D45" w:rsidRDefault="003F1D45" w:rsidP="003A5536">
      <w:pPr>
        <w:rPr>
          <w:rFonts w:asciiTheme="majorHAnsi" w:hAnsiTheme="majorHAnsi" w:cstheme="majorHAnsi"/>
          <w:spacing w:val="3"/>
          <w:sz w:val="22"/>
          <w:szCs w:val="22"/>
        </w:rPr>
      </w:pPr>
      <w:r w:rsidRPr="002E49CE">
        <w:rPr>
          <w:noProof/>
          <w:sz w:val="22"/>
          <w:lang w:eastAsia="en-IN"/>
        </w:rPr>
        <w:drawing>
          <wp:inline distT="0" distB="0" distL="0" distR="0" wp14:anchorId="4C3E728C" wp14:editId="4C3E728D">
            <wp:extent cx="5731510" cy="1498368"/>
            <wp:effectExtent l="19050" t="19050" r="2159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png"/>
                    <pic:cNvPicPr/>
                  </pic:nvPicPr>
                  <pic:blipFill rotWithShape="1">
                    <a:blip r:embed="rId69" cstate="print">
                      <a:extLst>
                        <a:ext uri="{28A0092B-C50C-407E-A947-70E740481C1C}">
                          <a14:useLocalDpi xmlns:a14="http://schemas.microsoft.com/office/drawing/2010/main" val="0"/>
                        </a:ext>
                      </a:extLst>
                    </a:blip>
                    <a:srcRect l="-1672" r="-1236" b="-4528"/>
                    <a:stretch/>
                  </pic:blipFill>
                  <pic:spPr bwMode="auto">
                    <a:xfrm>
                      <a:off x="0" y="0"/>
                      <a:ext cx="5731510" cy="1498368"/>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0AEB51" w14:textId="6B41FDCE" w:rsidR="005E5BAE" w:rsidRDefault="005E5BAE" w:rsidP="003A5536">
      <w:pPr>
        <w:rPr>
          <w:rFonts w:asciiTheme="majorHAnsi" w:hAnsiTheme="majorHAnsi" w:cstheme="majorHAnsi"/>
          <w:spacing w:val="3"/>
          <w:sz w:val="22"/>
          <w:szCs w:val="22"/>
        </w:rPr>
      </w:pPr>
      <w:r>
        <w:rPr>
          <w:noProof/>
          <w:lang w:eastAsia="en-IN"/>
        </w:rPr>
        <w:drawing>
          <wp:inline distT="0" distB="0" distL="0" distR="0" wp14:anchorId="5DB2BD2C" wp14:editId="7F341C42">
            <wp:extent cx="5580803" cy="2781701"/>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5069" cy="2783827"/>
                    </a:xfrm>
                    <a:prstGeom prst="rect">
                      <a:avLst/>
                    </a:prstGeom>
                    <a:noFill/>
                  </pic:spPr>
                </pic:pic>
              </a:graphicData>
            </a:graphic>
          </wp:inline>
        </w:drawing>
      </w:r>
    </w:p>
    <w:p w14:paraId="4C3E6FED" w14:textId="77777777" w:rsidR="00430837" w:rsidRDefault="00430837" w:rsidP="00BA6F32">
      <w:pPr>
        <w:pStyle w:val="Heading2"/>
        <w:rPr>
          <w:lang w:val="en-US"/>
        </w:rPr>
      </w:pPr>
      <w:bookmarkStart w:id="769" w:name="_Toc527943108"/>
      <w:r>
        <w:rPr>
          <w:lang w:val="en-US"/>
        </w:rPr>
        <w:t>Performance testing</w:t>
      </w:r>
      <w:bookmarkEnd w:id="769"/>
    </w:p>
    <w:p w14:paraId="4C3E6FEE" w14:textId="26942EE9" w:rsidR="00ED75DC" w:rsidRDefault="00ED75DC" w:rsidP="00EC55E8">
      <w:pPr>
        <w:rPr>
          <w:rFonts w:asciiTheme="majorHAnsi" w:hAnsiTheme="majorHAnsi" w:cstheme="majorHAnsi"/>
          <w:sz w:val="22"/>
          <w:szCs w:val="22"/>
          <w:lang w:val="en-US"/>
        </w:rPr>
      </w:pPr>
      <w:r w:rsidRPr="007D4EE1">
        <w:rPr>
          <w:rFonts w:asciiTheme="majorHAnsi" w:hAnsiTheme="majorHAnsi" w:cstheme="majorHAnsi"/>
          <w:sz w:val="22"/>
          <w:szCs w:val="22"/>
          <w:lang w:val="en-US"/>
        </w:rPr>
        <w:t xml:space="preserve">Azure DevOps (VSTS) will be used for performance scripts developed by the QA team. These scripts are integrated </w:t>
      </w:r>
      <w:r w:rsidR="007D4EE1" w:rsidRPr="007D4EE1">
        <w:rPr>
          <w:rFonts w:asciiTheme="majorHAnsi" w:hAnsiTheme="majorHAnsi" w:cstheme="majorHAnsi"/>
          <w:sz w:val="22"/>
          <w:szCs w:val="22"/>
          <w:lang w:val="en-US"/>
        </w:rPr>
        <w:t>along with functional test scripts. Each user story test design includes functional and performance test scripts as part of acceptance criteria.</w:t>
      </w:r>
    </w:p>
    <w:p w14:paraId="4C3E6FEF" w14:textId="265CFD99" w:rsidR="00EC55E8" w:rsidRDefault="00EC55E8" w:rsidP="00EC55E8">
      <w:pPr>
        <w:rPr>
          <w:lang w:val="en-US"/>
        </w:rPr>
      </w:pPr>
      <w:r>
        <w:rPr>
          <w:noProof/>
          <w:lang w:eastAsia="en-IN"/>
        </w:rPr>
        <w:lastRenderedPageBreak/>
        <w:drawing>
          <wp:inline distT="0" distB="0" distL="0" distR="0" wp14:anchorId="4C3E728E" wp14:editId="4C3E728F">
            <wp:extent cx="5760316" cy="274237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7843" cy="2760239"/>
                    </a:xfrm>
                    <a:prstGeom prst="rect">
                      <a:avLst/>
                    </a:prstGeom>
                    <a:noFill/>
                  </pic:spPr>
                </pic:pic>
              </a:graphicData>
            </a:graphic>
          </wp:inline>
        </w:drawing>
      </w:r>
    </w:p>
    <w:p w14:paraId="5879AB1A" w14:textId="571D914F" w:rsidR="00C7444A" w:rsidRDefault="00C7444A" w:rsidP="00EC55E8">
      <w:pPr>
        <w:rPr>
          <w:lang w:val="en-US"/>
        </w:rPr>
      </w:pPr>
      <w:r w:rsidRPr="00AC1B03">
        <w:rPr>
          <w:lang w:val="en-US"/>
          <w:rPrChange w:id="770" w:author="Viswanath Maddali" w:date="2018-10-22T04:25:00Z">
            <w:rPr>
              <w:highlight w:val="yellow"/>
              <w:lang w:val="en-US"/>
            </w:rPr>
          </w:rPrChange>
        </w:rPr>
        <w:t xml:space="preserve">Performance Tests will be conducted as per the below </w:t>
      </w:r>
      <w:del w:id="771" w:author="Viswanath Maddali" w:date="2018-10-22T04:32:00Z">
        <w:r w:rsidRPr="00AC1B03" w:rsidDel="00AD26FE">
          <w:rPr>
            <w:lang w:val="en-US"/>
            <w:rPrChange w:id="772" w:author="Viswanath Maddali" w:date="2018-10-22T04:25:00Z">
              <w:rPr>
                <w:highlight w:val="yellow"/>
                <w:lang w:val="en-US"/>
              </w:rPr>
            </w:rPrChange>
          </w:rPr>
          <w:delText xml:space="preserve">Performance Testing </w:delText>
        </w:r>
        <w:r w:rsidR="001E6C26" w:rsidRPr="00AC1B03" w:rsidDel="00AD26FE">
          <w:rPr>
            <w:lang w:val="en-US"/>
            <w:rPrChange w:id="773" w:author="Viswanath Maddali" w:date="2018-10-22T04:25:00Z">
              <w:rPr>
                <w:highlight w:val="yellow"/>
                <w:lang w:val="en-US"/>
              </w:rPr>
            </w:rPrChange>
          </w:rPr>
          <w:delText>F</w:delText>
        </w:r>
      </w:del>
      <w:ins w:id="774" w:author="Viswanath Maddali" w:date="2018-10-22T04:32:00Z">
        <w:r w:rsidR="00AD26FE">
          <w:rPr>
            <w:lang w:val="en-US"/>
          </w:rPr>
          <w:t>f</w:t>
        </w:r>
      </w:ins>
      <w:r w:rsidR="001E6C26" w:rsidRPr="00AC1B03">
        <w:rPr>
          <w:lang w:val="en-US"/>
          <w:rPrChange w:id="775" w:author="Viswanath Maddali" w:date="2018-10-22T04:25:00Z">
            <w:rPr>
              <w:highlight w:val="yellow"/>
              <w:lang w:val="en-US"/>
            </w:rPr>
          </w:rPrChange>
        </w:rPr>
        <w:t>ramework:</w:t>
      </w:r>
    </w:p>
    <w:p w14:paraId="39D0A7FC" w14:textId="520EBE2C" w:rsidR="00C7444A" w:rsidRDefault="001E6C26" w:rsidP="00EC55E8">
      <w:pPr>
        <w:rPr>
          <w:ins w:id="776" w:author="Viswanath Maddali" w:date="2018-10-22T04:33:00Z"/>
          <w:lang w:val="en-US"/>
        </w:rPr>
      </w:pPr>
      <w:r w:rsidRPr="001E6C26">
        <w:rPr>
          <w:noProof/>
        </w:rPr>
        <w:drawing>
          <wp:inline distT="0" distB="0" distL="0" distR="0" wp14:anchorId="36C84BCC" wp14:editId="54ADE66B">
            <wp:extent cx="5731510" cy="916342"/>
            <wp:effectExtent l="0" t="38100" r="21590" b="55245"/>
            <wp:docPr id="76" name="Diagram 76">
              <a:extLst xmlns:a="http://schemas.openxmlformats.org/drawingml/2006/main">
                <a:ext uri="{FF2B5EF4-FFF2-40B4-BE49-F238E27FC236}">
                  <a16:creationId xmlns:a16="http://schemas.microsoft.com/office/drawing/2014/main" id="{F42A3C3B-BCCB-4849-A795-890DB89218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AA28922" w14:textId="11203A83" w:rsidR="00713855" w:rsidRDefault="00713855" w:rsidP="00EC55E8">
      <w:pPr>
        <w:rPr>
          <w:ins w:id="777" w:author="Viswanath Maddali" w:date="2018-10-22T04:42:00Z"/>
        </w:rPr>
      </w:pPr>
      <w:ins w:id="778" w:author="Viswanath Maddali" w:date="2018-10-22T04:33:00Z">
        <w:r w:rsidRPr="002C6D4E">
          <w:rPr>
            <w:b/>
            <w:bCs/>
            <w:rPrChange w:id="779" w:author="Viswanath Maddali" w:date="2018-10-22T04:43:00Z">
              <w:rPr>
                <w:lang w:val="en-US"/>
              </w:rPr>
            </w:rPrChange>
          </w:rPr>
          <w:t>Single User Transaction</w:t>
        </w:r>
        <w:r>
          <w:rPr>
            <w:lang w:val="en-US"/>
          </w:rPr>
          <w:t xml:space="preserve"> – </w:t>
        </w:r>
      </w:ins>
      <w:ins w:id="780" w:author="Viswanath Maddali" w:date="2018-10-22T04:42:00Z">
        <w:r w:rsidR="002C6D4E">
          <w:t>T</w:t>
        </w:r>
        <w:r w:rsidR="002C6D4E">
          <w:t>est executed by the developer to ensure unit or component developed</w:t>
        </w:r>
        <w:r w:rsidR="002C6D4E">
          <w:t xml:space="preserve"> adheres to Response Time requirements</w:t>
        </w:r>
      </w:ins>
    </w:p>
    <w:p w14:paraId="3025B774" w14:textId="250F02E9" w:rsidR="002C6D4E" w:rsidRDefault="002C6D4E" w:rsidP="002C6D4E">
      <w:pPr>
        <w:rPr>
          <w:ins w:id="781" w:author="Viswanath Maddali" w:date="2018-10-22T04:47:00Z"/>
        </w:rPr>
      </w:pPr>
      <w:ins w:id="782" w:author="Viswanath Maddali" w:date="2018-10-22T04:43:00Z">
        <w:r>
          <w:rPr>
            <w:b/>
            <w:bCs/>
          </w:rPr>
          <w:t xml:space="preserve">Baseline Testing </w:t>
        </w:r>
        <w:r>
          <w:rPr>
            <w:b/>
            <w:bCs/>
          </w:rPr>
          <w:t xml:space="preserve">- </w:t>
        </w:r>
        <w:r>
          <w:t xml:space="preserve">Targeted test scenario testing with fixed users designed to determine the baseline or “best case” response times for the applications business transactions. </w:t>
        </w:r>
        <w:r>
          <w:t>This is done in an integrated environment as part of Epic level testing</w:t>
        </w:r>
      </w:ins>
    </w:p>
    <w:p w14:paraId="38312DA4" w14:textId="6BBD6406" w:rsidR="00F5168F" w:rsidRDefault="00F5168F" w:rsidP="00F5168F">
      <w:pPr>
        <w:rPr>
          <w:ins w:id="783" w:author="Viswanath Maddali" w:date="2018-10-22T04:47:00Z"/>
          <w:lang w:val="en-US"/>
        </w:rPr>
      </w:pPr>
      <w:ins w:id="784" w:author="Viswanath Maddali" w:date="2018-10-22T04:47:00Z">
        <w:r>
          <w:rPr>
            <w:lang w:val="en-US"/>
          </w:rPr>
          <w:t xml:space="preserve">User story testing is performed </w:t>
        </w:r>
        <w:r>
          <w:rPr>
            <w:lang w:val="en-US"/>
          </w:rPr>
          <w:t>by QA team</w:t>
        </w:r>
        <w:r>
          <w:rPr>
            <w:lang w:val="en-US"/>
          </w:rPr>
          <w:t xml:space="preserve"> for acceptance criteria. EPIC level test cases are tested for performance at transaction level and the load, as applicable.</w:t>
        </w:r>
      </w:ins>
    </w:p>
    <w:p w14:paraId="5AB741D4" w14:textId="418F1F05" w:rsidR="002C6D4E" w:rsidRDefault="002C6D4E" w:rsidP="002C6D4E">
      <w:pPr>
        <w:rPr>
          <w:ins w:id="785" w:author="Viswanath Maddali" w:date="2018-10-22T04:44:00Z"/>
        </w:rPr>
      </w:pPr>
      <w:ins w:id="786" w:author="Viswanath Maddali" w:date="2018-10-22T04:44:00Z">
        <w:r>
          <w:rPr>
            <w:b/>
            <w:bCs/>
          </w:rPr>
          <w:t xml:space="preserve">Concurrency Testing </w:t>
        </w:r>
        <w:r>
          <w:rPr>
            <w:b/>
            <w:bCs/>
          </w:rPr>
          <w:t xml:space="preserve">- </w:t>
        </w:r>
        <w:r>
          <w:t>This testing will consist of varying workload lev</w:t>
        </w:r>
        <w:r>
          <w:t>els with the target concurrency. This is done as part of Performance testing on a fully integrated system.</w:t>
        </w:r>
      </w:ins>
    </w:p>
    <w:p w14:paraId="54E8942E" w14:textId="14BB3211" w:rsidR="002C6D4E" w:rsidRDefault="002C6D4E" w:rsidP="002C6D4E">
      <w:pPr>
        <w:rPr>
          <w:ins w:id="787" w:author="Viswanath Maddali" w:date="2018-10-22T04:43:00Z"/>
        </w:rPr>
      </w:pPr>
      <w:ins w:id="788" w:author="Viswanath Maddali" w:date="2018-10-22T04:45:00Z">
        <w:r>
          <w:rPr>
            <w:b/>
            <w:bCs/>
          </w:rPr>
          <w:t xml:space="preserve">Load/Stress Testing </w:t>
        </w:r>
        <w:r>
          <w:rPr>
            <w:b/>
            <w:bCs/>
          </w:rPr>
          <w:t xml:space="preserve">- </w:t>
        </w:r>
        <w:r>
          <w:t xml:space="preserve">This testing will consist of varying workload </w:t>
        </w:r>
        <w:r>
          <w:t>levels and test scenario mix</w:t>
        </w:r>
        <w:r>
          <w:t xml:space="preserve"> to measure and evaluate the performance </w:t>
        </w:r>
        <w:r>
          <w:t>behaviours</w:t>
        </w:r>
        <w:r>
          <w:t xml:space="preserve"> and abilities of the system. This testing will also be designed to determine any limitations on the system and ensure the application will continue to function properly under varying workloads</w:t>
        </w:r>
        <w:r>
          <w:t>.</w:t>
        </w:r>
      </w:ins>
    </w:p>
    <w:p w14:paraId="6C031626" w14:textId="34436315" w:rsidR="00AC1B03" w:rsidRDefault="006B40A5" w:rsidP="00EC55E8">
      <w:pPr>
        <w:rPr>
          <w:ins w:id="789" w:author="Viswanath Maddali" w:date="2018-10-22T04:27:00Z"/>
          <w:lang w:val="en-US"/>
        </w:rPr>
      </w:pPr>
      <w:ins w:id="790" w:author="Viswanath Maddali" w:date="2018-10-22T04:26:00Z">
        <w:r>
          <w:rPr>
            <w:lang w:val="en-US"/>
          </w:rPr>
          <w:t>QA team will work with operations and analysts team t</w:t>
        </w:r>
      </w:ins>
      <w:ins w:id="791" w:author="Viswanath Maddali" w:date="2018-10-22T04:27:00Z">
        <w:r>
          <w:rPr>
            <w:lang w:val="en-US"/>
          </w:rPr>
          <w:t>o</w:t>
        </w:r>
      </w:ins>
      <w:ins w:id="792" w:author="Viswanath Maddali" w:date="2018-10-22T04:26:00Z">
        <w:r>
          <w:rPr>
            <w:lang w:val="en-US"/>
          </w:rPr>
          <w:t xml:space="preserve"> identify the c</w:t>
        </w:r>
      </w:ins>
      <w:ins w:id="793" w:author="Viswanath Maddali" w:date="2018-10-22T04:27:00Z">
        <w:r>
          <w:rPr>
            <w:lang w:val="en-US"/>
          </w:rPr>
          <w:t>ritical business transactions and the performance impact due to the anticipated loads.</w:t>
        </w:r>
      </w:ins>
    </w:p>
    <w:p w14:paraId="183CE217" w14:textId="00EBDA30" w:rsidR="006B40A5" w:rsidRDefault="006B40A5" w:rsidP="00EC55E8">
      <w:pPr>
        <w:rPr>
          <w:ins w:id="794" w:author="Viswanath Maddali" w:date="2018-10-22T04:28:00Z"/>
          <w:lang w:val="en-US"/>
        </w:rPr>
      </w:pPr>
      <w:ins w:id="795" w:author="Viswanath Maddali" w:date="2018-10-22T04:27:00Z">
        <w:r>
          <w:rPr>
            <w:lang w:val="en-US"/>
          </w:rPr>
          <w:lastRenderedPageBreak/>
          <w:t xml:space="preserve">Metrics from the existing implementation </w:t>
        </w:r>
      </w:ins>
      <w:ins w:id="796" w:author="Viswanath Maddali" w:date="2018-10-22T04:31:00Z">
        <w:r>
          <w:rPr>
            <w:lang w:val="en-US"/>
          </w:rPr>
          <w:t xml:space="preserve">(for last 1 year) </w:t>
        </w:r>
      </w:ins>
      <w:ins w:id="797" w:author="Viswanath Maddali" w:date="2018-10-22T04:27:00Z">
        <w:r>
          <w:rPr>
            <w:lang w:val="en-US"/>
          </w:rPr>
          <w:t xml:space="preserve">are taken and baselined. Each user story is evaluated for performance requirements and its impact on </w:t>
        </w:r>
      </w:ins>
      <w:ins w:id="798" w:author="Viswanath Maddali" w:date="2018-10-22T04:28:00Z">
        <w:r>
          <w:rPr>
            <w:lang w:val="en-US"/>
          </w:rPr>
          <w:t>user transactions and the peak load.</w:t>
        </w:r>
      </w:ins>
    </w:p>
    <w:p w14:paraId="51E97C23" w14:textId="6C7C7D6E" w:rsidR="006B40A5" w:rsidRDefault="006B40A5" w:rsidP="00EC55E8">
      <w:pPr>
        <w:rPr>
          <w:ins w:id="799" w:author="Viswanath Maddali" w:date="2018-10-22T04:46:00Z"/>
          <w:lang w:val="en-US"/>
        </w:rPr>
      </w:pPr>
      <w:ins w:id="800" w:author="Viswanath Maddali" w:date="2018-10-22T04:29:00Z">
        <w:r>
          <w:rPr>
            <w:lang w:val="en-US"/>
          </w:rPr>
          <w:t xml:space="preserve">Performance testing on higher environments is performed with actual load and </w:t>
        </w:r>
      </w:ins>
      <w:ins w:id="801" w:author="Viswanath Maddali" w:date="2018-10-22T04:30:00Z">
        <w:r>
          <w:rPr>
            <w:lang w:val="en-US"/>
          </w:rPr>
          <w:t>spread of load by transactions.</w:t>
        </w:r>
      </w:ins>
    </w:p>
    <w:p w14:paraId="60CE9921" w14:textId="7D117224" w:rsidR="002C6D4E" w:rsidRDefault="002C6D4E" w:rsidP="002C6D4E">
      <w:pPr>
        <w:rPr>
          <w:ins w:id="802" w:author="Viswanath Maddali" w:date="2018-10-22T04:46:00Z"/>
        </w:rPr>
      </w:pPr>
      <w:ins w:id="803" w:author="Viswanath Maddali" w:date="2018-10-22T04:46:00Z">
        <w:r>
          <w:rPr>
            <w:b/>
            <w:bCs/>
          </w:rPr>
          <w:t xml:space="preserve">Endurance Testing </w:t>
        </w:r>
        <w:r>
          <w:rPr>
            <w:b/>
            <w:bCs/>
          </w:rPr>
          <w:t xml:space="preserve">- </w:t>
        </w:r>
        <w:r>
          <w:t>This testing will consist of executing tests at a sustained average load to identify</w:t>
        </w:r>
        <w:r>
          <w:t xml:space="preserve"> memory leaks exist, if any.</w:t>
        </w:r>
      </w:ins>
    </w:p>
    <w:p w14:paraId="706026D4" w14:textId="5EB62EC9" w:rsidR="006B40A5" w:rsidDel="006B40A5" w:rsidRDefault="006B40A5" w:rsidP="00EC55E8">
      <w:pPr>
        <w:rPr>
          <w:del w:id="804" w:author="Viswanath Maddali" w:date="2018-10-22T04:29:00Z"/>
          <w:lang w:val="en-US"/>
        </w:rPr>
      </w:pPr>
    </w:p>
    <w:p w14:paraId="4BAC6F6F" w14:textId="2CB7417F" w:rsidR="00C7444A" w:rsidDel="003F71C2" w:rsidRDefault="00C7444A" w:rsidP="00EC55E8">
      <w:pPr>
        <w:rPr>
          <w:del w:id="805" w:author="Viswanath Maddali" w:date="2018-10-21T14:19:00Z"/>
          <w:lang w:val="en-US"/>
        </w:rPr>
      </w:pPr>
      <w:bookmarkStart w:id="806" w:name="_Toc527943109"/>
      <w:bookmarkEnd w:id="806"/>
    </w:p>
    <w:p w14:paraId="5E8D0FAB" w14:textId="0D5880A1" w:rsidR="00C7444A" w:rsidDel="003F71C2" w:rsidRDefault="00C7444A" w:rsidP="00EC55E8">
      <w:pPr>
        <w:rPr>
          <w:del w:id="807" w:author="Viswanath Maddali" w:date="2018-10-21T14:19:00Z"/>
          <w:lang w:val="en-US"/>
        </w:rPr>
      </w:pPr>
      <w:bookmarkStart w:id="808" w:name="_Toc527943110"/>
      <w:bookmarkEnd w:id="808"/>
    </w:p>
    <w:p w14:paraId="4467B7D3" w14:textId="174B4BA6" w:rsidR="00C7444A" w:rsidRPr="00EC55E8" w:rsidDel="003F71C2" w:rsidRDefault="00C7444A" w:rsidP="00EC55E8">
      <w:pPr>
        <w:rPr>
          <w:del w:id="809" w:author="Viswanath Maddali" w:date="2018-10-21T14:19:00Z"/>
          <w:lang w:val="en-US"/>
        </w:rPr>
      </w:pPr>
      <w:bookmarkStart w:id="810" w:name="_Toc527943111"/>
      <w:bookmarkEnd w:id="810"/>
    </w:p>
    <w:p w14:paraId="4C3E6FF0" w14:textId="77777777" w:rsidR="00C959DB" w:rsidRDefault="00C959DB" w:rsidP="00BA6F32">
      <w:pPr>
        <w:pStyle w:val="Heading2"/>
        <w:rPr>
          <w:lang w:val="en-US"/>
        </w:rPr>
      </w:pPr>
      <w:bookmarkStart w:id="811" w:name="_Toc527943112"/>
      <w:r>
        <w:rPr>
          <w:lang w:val="en-US"/>
        </w:rPr>
        <w:t>End-End testing</w:t>
      </w:r>
      <w:bookmarkEnd w:id="811"/>
      <w:r>
        <w:rPr>
          <w:lang w:val="en-US"/>
        </w:rPr>
        <w:t xml:space="preserve"> </w:t>
      </w:r>
    </w:p>
    <w:p w14:paraId="4C3E6FF1" w14:textId="77777777" w:rsidR="00BD4434" w:rsidRDefault="00BD4434" w:rsidP="00BD4434">
      <w:pPr>
        <w:spacing w:after="0" w:line="240" w:lineRule="auto"/>
        <w:jc w:val="both"/>
        <w:rPr>
          <w:rFonts w:asciiTheme="majorHAnsi" w:hAnsiTheme="majorHAnsi" w:cstheme="majorHAnsi"/>
          <w:sz w:val="22"/>
          <w:szCs w:val="22"/>
        </w:rPr>
      </w:pPr>
    </w:p>
    <w:p w14:paraId="4C3E6FF2" w14:textId="77777777" w:rsidR="00BD4434" w:rsidRPr="00000894" w:rsidRDefault="00BD4434" w:rsidP="00BD4434">
      <w:pPr>
        <w:spacing w:after="0" w:line="240" w:lineRule="auto"/>
        <w:jc w:val="both"/>
        <w:rPr>
          <w:rFonts w:asciiTheme="majorHAnsi" w:hAnsiTheme="majorHAnsi" w:cstheme="majorHAnsi"/>
          <w:sz w:val="22"/>
          <w:szCs w:val="22"/>
        </w:rPr>
      </w:pPr>
      <w:r w:rsidRPr="00000894">
        <w:rPr>
          <w:rFonts w:asciiTheme="majorHAnsi" w:hAnsiTheme="majorHAnsi" w:cstheme="majorHAnsi"/>
          <w:sz w:val="22"/>
          <w:szCs w:val="22"/>
        </w:rPr>
        <w:t>During the sprint testing, QA team would begin outlining the test scenarios based on the end to end system and functional workflow. End to End test scenarios will be designed based on the following critical factors:</w:t>
      </w:r>
    </w:p>
    <w:p w14:paraId="4C3E6FF3"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Business process workflow (downstream integrations)</w:t>
      </w:r>
    </w:p>
    <w:p w14:paraId="4C3E6FF4"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Positive &amp; alternate path workflows (to ensure test coverage)</w:t>
      </w:r>
    </w:p>
    <w:p w14:paraId="4C3E6FF5"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State specific workflows (cover state specific rules/variations)</w:t>
      </w:r>
    </w:p>
    <w:p w14:paraId="4C3E6FF6"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Key business functions coverage along with necessary integration points</w:t>
      </w:r>
    </w:p>
    <w:p w14:paraId="4C3E6FF7" w14:textId="77777777" w:rsidR="00BD4434" w:rsidRDefault="00BD4434" w:rsidP="00BD4434">
      <w:pPr>
        <w:spacing w:after="0" w:line="240" w:lineRule="auto"/>
        <w:jc w:val="both"/>
        <w:rPr>
          <w:rFonts w:asciiTheme="majorHAnsi" w:hAnsiTheme="majorHAnsi" w:cstheme="majorHAnsi"/>
          <w:sz w:val="22"/>
          <w:szCs w:val="22"/>
        </w:rPr>
      </w:pPr>
    </w:p>
    <w:p w14:paraId="4C3E6FF8" w14:textId="77777777" w:rsidR="00BD4434" w:rsidRPr="00000894" w:rsidRDefault="00BD4434" w:rsidP="00BD4434">
      <w:pPr>
        <w:spacing w:after="0" w:line="240" w:lineRule="auto"/>
        <w:jc w:val="both"/>
        <w:rPr>
          <w:rFonts w:asciiTheme="majorHAnsi" w:hAnsiTheme="majorHAnsi" w:cstheme="majorHAnsi"/>
          <w:sz w:val="22"/>
          <w:szCs w:val="22"/>
        </w:rPr>
      </w:pPr>
      <w:r w:rsidRPr="00000894">
        <w:rPr>
          <w:rFonts w:asciiTheme="majorHAnsi" w:hAnsiTheme="majorHAnsi" w:cstheme="majorHAnsi"/>
          <w:sz w:val="22"/>
          <w:szCs w:val="22"/>
        </w:rPr>
        <w:t>Test cases would be prioritized as High, Medium, and Low based on the following</w:t>
      </w:r>
    </w:p>
    <w:p w14:paraId="4C3E6FF9"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Transaction complexity</w:t>
      </w:r>
    </w:p>
    <w:p w14:paraId="4C3E6FFA"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State Complexity</w:t>
      </w:r>
    </w:p>
    <w:p w14:paraId="4C3E6FFB"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Business Rules</w:t>
      </w:r>
    </w:p>
    <w:p w14:paraId="4C3E6FFC" w14:textId="77777777" w:rsidR="00BD4434" w:rsidRPr="00000894" w:rsidRDefault="00BD4434" w:rsidP="007B35E2">
      <w:pPr>
        <w:pStyle w:val="ListParagraph"/>
        <w:numPr>
          <w:ilvl w:val="0"/>
          <w:numId w:val="5"/>
        </w:numPr>
        <w:spacing w:after="0" w:line="240" w:lineRule="auto"/>
        <w:jc w:val="both"/>
        <w:rPr>
          <w:rFonts w:asciiTheme="majorHAnsi" w:hAnsiTheme="majorHAnsi" w:cstheme="majorHAnsi"/>
        </w:rPr>
      </w:pPr>
      <w:r w:rsidRPr="00000894">
        <w:rPr>
          <w:rFonts w:asciiTheme="majorHAnsi" w:hAnsiTheme="majorHAnsi" w:cstheme="majorHAnsi"/>
        </w:rPr>
        <w:t>Critical workflows &amp; common business functions/operations</w:t>
      </w:r>
    </w:p>
    <w:p w14:paraId="4C3E6FFD" w14:textId="77777777" w:rsidR="00BD4434" w:rsidRDefault="00BD4434" w:rsidP="00BD4434">
      <w:pPr>
        <w:spacing w:after="0" w:line="240" w:lineRule="auto"/>
        <w:jc w:val="both"/>
        <w:rPr>
          <w:rFonts w:asciiTheme="majorHAnsi" w:hAnsiTheme="majorHAnsi" w:cstheme="majorHAnsi"/>
          <w:sz w:val="22"/>
          <w:szCs w:val="22"/>
        </w:rPr>
      </w:pPr>
    </w:p>
    <w:p w14:paraId="4C3E6FFE" w14:textId="1DE126F9" w:rsidR="00BD4434" w:rsidRPr="00000894" w:rsidRDefault="00BD4434" w:rsidP="00BD4434">
      <w:pPr>
        <w:spacing w:after="0" w:line="240" w:lineRule="auto"/>
        <w:jc w:val="both"/>
        <w:rPr>
          <w:rFonts w:asciiTheme="majorHAnsi" w:hAnsiTheme="majorHAnsi" w:cstheme="majorHAnsi"/>
          <w:sz w:val="22"/>
          <w:szCs w:val="22"/>
        </w:rPr>
      </w:pPr>
      <w:r>
        <w:rPr>
          <w:rFonts w:asciiTheme="majorHAnsi" w:hAnsiTheme="majorHAnsi" w:cstheme="majorHAnsi"/>
          <w:sz w:val="22"/>
          <w:szCs w:val="22"/>
        </w:rPr>
        <w:t>End-to-End</w:t>
      </w:r>
      <w:r w:rsidRPr="00000894">
        <w:rPr>
          <w:rFonts w:asciiTheme="majorHAnsi" w:hAnsiTheme="majorHAnsi" w:cstheme="majorHAnsi"/>
          <w:sz w:val="22"/>
          <w:szCs w:val="22"/>
        </w:rPr>
        <w:t xml:space="preserve"> test suite will test from start by encompassing various scenarios. The objective of these tests is to test the application close to the </w:t>
      </w:r>
      <w:r w:rsidR="001E6C26" w:rsidRPr="00000894">
        <w:rPr>
          <w:rFonts w:asciiTheme="majorHAnsi" w:hAnsiTheme="majorHAnsi" w:cstheme="majorHAnsi"/>
          <w:sz w:val="22"/>
          <w:szCs w:val="22"/>
        </w:rPr>
        <w:t>real-world</w:t>
      </w:r>
      <w:r w:rsidRPr="00000894">
        <w:rPr>
          <w:rFonts w:asciiTheme="majorHAnsi" w:hAnsiTheme="majorHAnsi" w:cstheme="majorHAnsi"/>
          <w:sz w:val="22"/>
          <w:szCs w:val="22"/>
        </w:rPr>
        <w:t xml:space="preserve"> scenarios. Test team will work with Analysts to identify a suite of test scenarios, which will be automated as part of </w:t>
      </w:r>
      <w:r>
        <w:rPr>
          <w:rFonts w:asciiTheme="majorHAnsi" w:hAnsiTheme="majorHAnsi" w:cstheme="majorHAnsi"/>
          <w:sz w:val="22"/>
          <w:szCs w:val="22"/>
        </w:rPr>
        <w:t>End-to-End</w:t>
      </w:r>
      <w:r w:rsidRPr="00000894">
        <w:rPr>
          <w:rFonts w:asciiTheme="majorHAnsi" w:hAnsiTheme="majorHAnsi" w:cstheme="majorHAnsi"/>
          <w:sz w:val="22"/>
          <w:szCs w:val="22"/>
        </w:rPr>
        <w:t xml:space="preserve"> tests. Testers will also be re-use existing functional test cases and explore the option of stringing them together</w:t>
      </w:r>
      <w:r>
        <w:rPr>
          <w:rFonts w:asciiTheme="majorHAnsi" w:hAnsiTheme="majorHAnsi" w:cstheme="majorHAnsi"/>
          <w:sz w:val="22"/>
          <w:szCs w:val="22"/>
        </w:rPr>
        <w:t>.</w:t>
      </w:r>
    </w:p>
    <w:p w14:paraId="4C3E6FFF" w14:textId="77777777" w:rsidR="00BD4434" w:rsidRDefault="00BD4434" w:rsidP="00BD4434">
      <w:pPr>
        <w:spacing w:after="0" w:line="240" w:lineRule="auto"/>
        <w:jc w:val="both"/>
        <w:rPr>
          <w:rFonts w:asciiTheme="majorHAnsi" w:hAnsiTheme="majorHAnsi" w:cstheme="majorHAnsi"/>
          <w:sz w:val="22"/>
          <w:szCs w:val="22"/>
        </w:rPr>
      </w:pPr>
    </w:p>
    <w:p w14:paraId="4C3E7000" w14:textId="77777777" w:rsidR="0067270A" w:rsidRPr="00000894" w:rsidRDefault="0067270A" w:rsidP="00A957CB">
      <w:pPr>
        <w:spacing w:after="0" w:line="240" w:lineRule="auto"/>
        <w:jc w:val="both"/>
        <w:rPr>
          <w:rFonts w:asciiTheme="majorHAnsi" w:hAnsiTheme="majorHAnsi" w:cstheme="majorHAnsi"/>
          <w:sz w:val="22"/>
          <w:szCs w:val="22"/>
        </w:rPr>
      </w:pPr>
      <w:r w:rsidRPr="00000894">
        <w:rPr>
          <w:rFonts w:asciiTheme="majorHAnsi" w:hAnsiTheme="majorHAnsi" w:cstheme="majorHAnsi"/>
          <w:sz w:val="22"/>
          <w:szCs w:val="22"/>
        </w:rPr>
        <w:t>All end to end test scenarios are mapped to primary functionality and all other secondary functionalities as part of the end to end flow</w:t>
      </w:r>
    </w:p>
    <w:p w14:paraId="4C3E7001" w14:textId="77777777" w:rsidR="00BD4434" w:rsidRDefault="00BD4434" w:rsidP="00A957CB">
      <w:pPr>
        <w:spacing w:after="0" w:line="240" w:lineRule="auto"/>
        <w:rPr>
          <w:rFonts w:asciiTheme="majorHAnsi" w:hAnsiTheme="majorHAnsi" w:cstheme="majorHAnsi"/>
          <w:sz w:val="22"/>
          <w:szCs w:val="22"/>
        </w:rPr>
      </w:pPr>
    </w:p>
    <w:p w14:paraId="4C3E7002" w14:textId="77777777" w:rsidR="0067270A" w:rsidRPr="00000894" w:rsidRDefault="0067270A" w:rsidP="00A957CB">
      <w:pPr>
        <w:spacing w:after="0" w:line="240" w:lineRule="auto"/>
        <w:rPr>
          <w:rFonts w:asciiTheme="majorHAnsi" w:hAnsiTheme="majorHAnsi" w:cstheme="majorHAnsi"/>
          <w:sz w:val="22"/>
          <w:szCs w:val="22"/>
        </w:rPr>
      </w:pPr>
      <w:r w:rsidRPr="00000894">
        <w:rPr>
          <w:rFonts w:asciiTheme="majorHAnsi" w:hAnsiTheme="majorHAnsi" w:cstheme="majorHAnsi"/>
          <w:sz w:val="22"/>
          <w:szCs w:val="22"/>
        </w:rPr>
        <w:t>End to end scenarios includes NBUS, Endorsements, Cancel, Rewrite, Reissue, Renewal, Reinstate, OOSE, Premium, Billing, Claims, Forms and user roles validation</w:t>
      </w:r>
    </w:p>
    <w:p w14:paraId="4C3E7003" w14:textId="77777777" w:rsidR="00BD4434" w:rsidRDefault="00BD4434" w:rsidP="00A957CB">
      <w:pPr>
        <w:spacing w:after="0" w:line="240" w:lineRule="auto"/>
        <w:jc w:val="both"/>
        <w:rPr>
          <w:rFonts w:asciiTheme="majorHAnsi" w:hAnsiTheme="majorHAnsi" w:cstheme="majorHAnsi"/>
          <w:sz w:val="22"/>
          <w:szCs w:val="22"/>
        </w:rPr>
      </w:pPr>
    </w:p>
    <w:p w14:paraId="4C3E7004" w14:textId="77777777" w:rsidR="0067270A" w:rsidRPr="00000894" w:rsidRDefault="0067270A" w:rsidP="00A957CB">
      <w:pPr>
        <w:spacing w:after="0" w:line="240" w:lineRule="auto"/>
        <w:jc w:val="both"/>
        <w:rPr>
          <w:rFonts w:asciiTheme="majorHAnsi" w:hAnsiTheme="majorHAnsi" w:cstheme="majorHAnsi"/>
          <w:sz w:val="22"/>
          <w:szCs w:val="22"/>
        </w:rPr>
      </w:pPr>
      <w:r w:rsidRPr="00000894">
        <w:rPr>
          <w:rFonts w:asciiTheme="majorHAnsi" w:hAnsiTheme="majorHAnsi" w:cstheme="majorHAnsi"/>
          <w:sz w:val="22"/>
          <w:szCs w:val="22"/>
        </w:rPr>
        <w:t>A subset of critical path scenarios to be identified to validate EDW, UW and Financial reports.  Coordinated data identification for end to end testing with these systems will planned ahead of the schedule.</w:t>
      </w:r>
    </w:p>
    <w:p w14:paraId="4C3E7005" w14:textId="77777777" w:rsidR="0067270A" w:rsidRDefault="0067270A" w:rsidP="00A957CB">
      <w:pPr>
        <w:spacing w:after="0" w:line="240" w:lineRule="auto"/>
      </w:pPr>
      <w:r>
        <w:rPr>
          <w:noProof/>
          <w:lang w:eastAsia="en-IN"/>
        </w:rPr>
        <w:lastRenderedPageBreak/>
        <w:drawing>
          <wp:inline distT="0" distB="0" distL="0" distR="0" wp14:anchorId="4C3E7290" wp14:editId="4C3E7291">
            <wp:extent cx="5825434" cy="25200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25434" cy="2520000"/>
                    </a:xfrm>
                    <a:prstGeom prst="rect">
                      <a:avLst/>
                    </a:prstGeom>
                    <a:noFill/>
                  </pic:spPr>
                </pic:pic>
              </a:graphicData>
            </a:graphic>
          </wp:inline>
        </w:drawing>
      </w:r>
    </w:p>
    <w:p w14:paraId="4C3E7006" w14:textId="77777777" w:rsidR="0067270A" w:rsidRDefault="0067270A" w:rsidP="00A957CB">
      <w:pPr>
        <w:spacing w:after="0" w:line="240" w:lineRule="auto"/>
      </w:pPr>
      <w:r>
        <w:t>I</w:t>
      </w:r>
      <w:r w:rsidRPr="00D2326E">
        <w:t>ndividual functional testing and then forming E2E test cases</w:t>
      </w:r>
    </w:p>
    <w:p w14:paraId="4C3E7007" w14:textId="77777777" w:rsidR="0067270A" w:rsidRDefault="0067270A" w:rsidP="00A957CB">
      <w:pPr>
        <w:spacing w:after="0" w:line="240" w:lineRule="auto"/>
      </w:pPr>
      <w:r>
        <w:rPr>
          <w:noProof/>
          <w:lang w:eastAsia="en-IN"/>
        </w:rPr>
        <w:drawing>
          <wp:inline distT="0" distB="0" distL="0" distR="0" wp14:anchorId="4C3E7292" wp14:editId="4C3E7293">
            <wp:extent cx="5856205" cy="21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6205" cy="2160000"/>
                    </a:xfrm>
                    <a:prstGeom prst="rect">
                      <a:avLst/>
                    </a:prstGeom>
                    <a:noFill/>
                  </pic:spPr>
                </pic:pic>
              </a:graphicData>
            </a:graphic>
          </wp:inline>
        </w:drawing>
      </w:r>
    </w:p>
    <w:p w14:paraId="4C3E7008" w14:textId="77777777" w:rsidR="0067270A" w:rsidRDefault="0067270A" w:rsidP="00A957CB">
      <w:pPr>
        <w:spacing w:after="0" w:line="240" w:lineRule="auto"/>
      </w:pPr>
    </w:p>
    <w:tbl>
      <w:tblPr>
        <w:tblStyle w:val="GridTable4-Accent11"/>
        <w:tblW w:w="5000" w:type="pct"/>
        <w:tblLook w:val="0420" w:firstRow="1" w:lastRow="0" w:firstColumn="0" w:lastColumn="0" w:noHBand="0" w:noVBand="1"/>
      </w:tblPr>
      <w:tblGrid>
        <w:gridCol w:w="1524"/>
        <w:gridCol w:w="2681"/>
        <w:gridCol w:w="1762"/>
        <w:gridCol w:w="3049"/>
      </w:tblGrid>
      <w:tr w:rsidR="0067270A" w:rsidRPr="00D2326E" w14:paraId="4C3E700D" w14:textId="77777777" w:rsidTr="00D80315">
        <w:trPr>
          <w:cnfStyle w:val="100000000000" w:firstRow="1" w:lastRow="0" w:firstColumn="0" w:lastColumn="0" w:oddVBand="0" w:evenVBand="0" w:oddHBand="0" w:evenHBand="0" w:firstRowFirstColumn="0" w:firstRowLastColumn="0" w:lastRowFirstColumn="0" w:lastRowLastColumn="0"/>
          <w:trHeight w:val="740"/>
        </w:trPr>
        <w:tc>
          <w:tcPr>
            <w:tcW w:w="845" w:type="pct"/>
            <w:hideMark/>
          </w:tcPr>
          <w:p w14:paraId="4C3E7009"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kern w:val="24"/>
                <w:szCs w:val="24"/>
                <w:lang w:eastAsia="en-IN"/>
              </w:rPr>
              <w:t>Flow</w:t>
            </w:r>
          </w:p>
        </w:tc>
        <w:tc>
          <w:tcPr>
            <w:tcW w:w="1487" w:type="pct"/>
            <w:hideMark/>
          </w:tcPr>
          <w:p w14:paraId="4C3E700A"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kern w:val="24"/>
                <w:szCs w:val="24"/>
                <w:lang w:eastAsia="en-IN"/>
              </w:rPr>
              <w:t>Application</w:t>
            </w:r>
          </w:p>
        </w:tc>
        <w:tc>
          <w:tcPr>
            <w:tcW w:w="977" w:type="pct"/>
            <w:hideMark/>
          </w:tcPr>
          <w:p w14:paraId="4C3E700B"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kern w:val="24"/>
                <w:szCs w:val="24"/>
                <w:lang w:eastAsia="en-IN"/>
              </w:rPr>
              <w:t>Toolset</w:t>
            </w:r>
          </w:p>
        </w:tc>
        <w:tc>
          <w:tcPr>
            <w:tcW w:w="1691" w:type="pct"/>
            <w:hideMark/>
          </w:tcPr>
          <w:p w14:paraId="4C3E700C"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kern w:val="24"/>
                <w:szCs w:val="24"/>
                <w:lang w:eastAsia="en-IN"/>
              </w:rPr>
              <w:t>Focus areas</w:t>
            </w:r>
          </w:p>
        </w:tc>
      </w:tr>
      <w:tr w:rsidR="0067270A" w:rsidRPr="00D2326E" w14:paraId="4C3E7012" w14:textId="77777777" w:rsidTr="00D80315">
        <w:trPr>
          <w:cnfStyle w:val="000000100000" w:firstRow="0" w:lastRow="0" w:firstColumn="0" w:lastColumn="0" w:oddVBand="0" w:evenVBand="0" w:oddHBand="1" w:evenHBand="0" w:firstRowFirstColumn="0" w:firstRowLastColumn="0" w:lastRowFirstColumn="0" w:lastRowLastColumn="0"/>
          <w:trHeight w:val="413"/>
        </w:trPr>
        <w:tc>
          <w:tcPr>
            <w:tcW w:w="845" w:type="pct"/>
            <w:hideMark/>
          </w:tcPr>
          <w:p w14:paraId="4C3E700E"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b/>
                <w:bCs/>
                <w:color w:val="000000"/>
                <w:kern w:val="24"/>
                <w:szCs w:val="24"/>
                <w:lang w:eastAsia="en-IN"/>
              </w:rPr>
              <w:t>1 and 2</w:t>
            </w:r>
          </w:p>
        </w:tc>
        <w:tc>
          <w:tcPr>
            <w:tcW w:w="1487" w:type="pct"/>
            <w:hideMark/>
          </w:tcPr>
          <w:p w14:paraId="4C3E700F"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Sales UI &amp; Sales API</w:t>
            </w:r>
          </w:p>
        </w:tc>
        <w:tc>
          <w:tcPr>
            <w:tcW w:w="977" w:type="pct"/>
            <w:hideMark/>
          </w:tcPr>
          <w:p w14:paraId="4C3E7010"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ETF</w:t>
            </w:r>
          </w:p>
        </w:tc>
        <w:tc>
          <w:tcPr>
            <w:tcW w:w="1691" w:type="pct"/>
            <w:hideMark/>
          </w:tcPr>
          <w:p w14:paraId="4C3E7011"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UI and Service testing</w:t>
            </w:r>
          </w:p>
        </w:tc>
      </w:tr>
      <w:tr w:rsidR="0067270A" w:rsidRPr="00D2326E" w14:paraId="4C3E7017" w14:textId="77777777" w:rsidTr="00D80315">
        <w:trPr>
          <w:trHeight w:val="480"/>
        </w:trPr>
        <w:tc>
          <w:tcPr>
            <w:tcW w:w="845" w:type="pct"/>
            <w:hideMark/>
          </w:tcPr>
          <w:p w14:paraId="4C3E7013"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b/>
                <w:bCs/>
                <w:color w:val="000000"/>
                <w:kern w:val="24"/>
                <w:szCs w:val="24"/>
                <w:lang w:eastAsia="en-IN"/>
              </w:rPr>
              <w:t>1.1 and 2.2</w:t>
            </w:r>
          </w:p>
        </w:tc>
        <w:tc>
          <w:tcPr>
            <w:tcW w:w="1487" w:type="pct"/>
            <w:hideMark/>
          </w:tcPr>
          <w:p w14:paraId="4C3E7014"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Service UI &amp; Service API</w:t>
            </w:r>
          </w:p>
        </w:tc>
        <w:tc>
          <w:tcPr>
            <w:tcW w:w="977" w:type="pct"/>
            <w:hideMark/>
          </w:tcPr>
          <w:p w14:paraId="4C3E7015"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ETF</w:t>
            </w:r>
          </w:p>
        </w:tc>
        <w:tc>
          <w:tcPr>
            <w:tcW w:w="1691" w:type="pct"/>
            <w:hideMark/>
          </w:tcPr>
          <w:p w14:paraId="4C3E7016"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UI and Service testing</w:t>
            </w:r>
          </w:p>
        </w:tc>
      </w:tr>
      <w:tr w:rsidR="0067270A" w:rsidRPr="00D2326E" w14:paraId="4C3E701C" w14:textId="77777777" w:rsidTr="00D80315">
        <w:trPr>
          <w:cnfStyle w:val="000000100000" w:firstRow="0" w:lastRow="0" w:firstColumn="0" w:lastColumn="0" w:oddVBand="0" w:evenVBand="0" w:oddHBand="1" w:evenHBand="0" w:firstRowFirstColumn="0" w:firstRowLastColumn="0" w:lastRowFirstColumn="0" w:lastRowLastColumn="0"/>
          <w:trHeight w:val="480"/>
        </w:trPr>
        <w:tc>
          <w:tcPr>
            <w:tcW w:w="845" w:type="pct"/>
            <w:vMerge w:val="restart"/>
            <w:hideMark/>
          </w:tcPr>
          <w:p w14:paraId="4C3E7018"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b/>
                <w:bCs/>
                <w:color w:val="000000"/>
                <w:kern w:val="24"/>
                <w:szCs w:val="24"/>
                <w:lang w:eastAsia="en-IN"/>
              </w:rPr>
              <w:t>3, 4 and 5</w:t>
            </w:r>
          </w:p>
        </w:tc>
        <w:tc>
          <w:tcPr>
            <w:tcW w:w="1487" w:type="pct"/>
            <w:hideMark/>
          </w:tcPr>
          <w:p w14:paraId="4C3E7019"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Duck Creek PAS/Billing/Rating</w:t>
            </w:r>
          </w:p>
        </w:tc>
        <w:tc>
          <w:tcPr>
            <w:tcW w:w="977" w:type="pct"/>
            <w:hideMark/>
          </w:tcPr>
          <w:p w14:paraId="4C3E701A"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ETF and TAC</w:t>
            </w:r>
          </w:p>
        </w:tc>
        <w:tc>
          <w:tcPr>
            <w:tcW w:w="1691" w:type="pct"/>
            <w:hideMark/>
          </w:tcPr>
          <w:p w14:paraId="4C3E701B"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 xml:space="preserve">Rules, Rates and Express UI validation (if required) </w:t>
            </w:r>
          </w:p>
        </w:tc>
      </w:tr>
      <w:tr w:rsidR="0067270A" w:rsidRPr="00D2326E" w14:paraId="4C3E7021" w14:textId="77777777" w:rsidTr="00D80315">
        <w:trPr>
          <w:trHeight w:val="480"/>
        </w:trPr>
        <w:tc>
          <w:tcPr>
            <w:tcW w:w="845" w:type="pct"/>
            <w:vMerge/>
            <w:hideMark/>
          </w:tcPr>
          <w:p w14:paraId="4C3E701D" w14:textId="77777777" w:rsidR="0067270A" w:rsidRPr="00D2326E" w:rsidRDefault="0067270A" w:rsidP="00A957CB">
            <w:pPr>
              <w:rPr>
                <w:rFonts w:asciiTheme="minorHAnsi" w:eastAsia="Times New Roman" w:hAnsiTheme="minorHAnsi" w:cstheme="minorHAnsi"/>
                <w:szCs w:val="36"/>
                <w:lang w:eastAsia="en-IN"/>
              </w:rPr>
            </w:pPr>
          </w:p>
        </w:tc>
        <w:tc>
          <w:tcPr>
            <w:tcW w:w="1487" w:type="pct"/>
            <w:hideMark/>
          </w:tcPr>
          <w:p w14:paraId="4C3E701E"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 xml:space="preserve">Duck Creek Forms </w:t>
            </w:r>
          </w:p>
        </w:tc>
        <w:tc>
          <w:tcPr>
            <w:tcW w:w="977" w:type="pct"/>
            <w:hideMark/>
          </w:tcPr>
          <w:p w14:paraId="4C3E701F"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ETF, TAC, PDF Compare</w:t>
            </w:r>
          </w:p>
        </w:tc>
        <w:tc>
          <w:tcPr>
            <w:tcW w:w="1691" w:type="pct"/>
            <w:hideMark/>
          </w:tcPr>
          <w:p w14:paraId="4C3E7020"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 xml:space="preserve">Forms validation at User story, Feature and EPIC level </w:t>
            </w:r>
          </w:p>
        </w:tc>
      </w:tr>
      <w:tr w:rsidR="0067270A" w:rsidRPr="00D2326E" w14:paraId="4C3E7027" w14:textId="77777777" w:rsidTr="00D80315">
        <w:trPr>
          <w:cnfStyle w:val="000000100000" w:firstRow="0" w:lastRow="0" w:firstColumn="0" w:lastColumn="0" w:oddVBand="0" w:evenVBand="0" w:oddHBand="1" w:evenHBand="0" w:firstRowFirstColumn="0" w:firstRowLastColumn="0" w:lastRowFirstColumn="0" w:lastRowLastColumn="0"/>
          <w:trHeight w:val="480"/>
        </w:trPr>
        <w:tc>
          <w:tcPr>
            <w:tcW w:w="845" w:type="pct"/>
            <w:hideMark/>
          </w:tcPr>
          <w:p w14:paraId="4C3E7022"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b/>
                <w:bCs/>
                <w:color w:val="000000"/>
                <w:kern w:val="24"/>
                <w:szCs w:val="24"/>
                <w:lang w:eastAsia="en-IN"/>
              </w:rPr>
              <w:t>6, 7, 8 and 9</w:t>
            </w:r>
          </w:p>
        </w:tc>
        <w:tc>
          <w:tcPr>
            <w:tcW w:w="1487" w:type="pct"/>
            <w:hideMark/>
          </w:tcPr>
          <w:p w14:paraId="4C3E7023" w14:textId="77777777" w:rsidR="0067270A" w:rsidRPr="00D2326E" w:rsidRDefault="0067270A" w:rsidP="00A957CB">
            <w:pPr>
              <w:jc w:val="cente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Downstream applications</w:t>
            </w:r>
          </w:p>
        </w:tc>
        <w:tc>
          <w:tcPr>
            <w:tcW w:w="2668" w:type="pct"/>
            <w:gridSpan w:val="2"/>
            <w:hideMark/>
          </w:tcPr>
          <w:p w14:paraId="4C3E7024"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Coordinate with downstream test teams to validate critical data flows</w:t>
            </w:r>
          </w:p>
          <w:p w14:paraId="4C3E7025"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Automate downstream validation based on feasibility</w:t>
            </w:r>
          </w:p>
          <w:p w14:paraId="4C3E7026" w14:textId="77777777" w:rsidR="0067270A" w:rsidRPr="00D2326E" w:rsidRDefault="0067270A" w:rsidP="00A957CB">
            <w:pPr>
              <w:rPr>
                <w:rFonts w:asciiTheme="minorHAnsi" w:eastAsia="Times New Roman" w:hAnsiTheme="minorHAnsi" w:cstheme="minorHAnsi"/>
                <w:szCs w:val="36"/>
                <w:lang w:eastAsia="en-IN"/>
              </w:rPr>
            </w:pPr>
            <w:r w:rsidRPr="00D2326E">
              <w:rPr>
                <w:rFonts w:asciiTheme="minorHAnsi" w:eastAsia="Times New Roman" w:hAnsiTheme="minorHAnsi" w:cstheme="minorHAnsi"/>
                <w:color w:val="000000"/>
                <w:kern w:val="24"/>
                <w:szCs w:val="24"/>
                <w:lang w:eastAsia="en-IN"/>
              </w:rPr>
              <w:t>Toolset will be finalized post feasibility analysis</w:t>
            </w:r>
          </w:p>
        </w:tc>
      </w:tr>
    </w:tbl>
    <w:p w14:paraId="4C3E7029" w14:textId="77777777" w:rsidR="00430837" w:rsidRDefault="00C959DB" w:rsidP="00BA6F32">
      <w:pPr>
        <w:pStyle w:val="Heading2"/>
        <w:rPr>
          <w:lang w:val="en-US"/>
        </w:rPr>
      </w:pPr>
      <w:bookmarkStart w:id="812" w:name="_Toc527943113"/>
      <w:r>
        <w:rPr>
          <w:lang w:val="en-US"/>
        </w:rPr>
        <w:t>UAT</w:t>
      </w:r>
      <w:bookmarkEnd w:id="812"/>
    </w:p>
    <w:p w14:paraId="5521EF8D" w14:textId="52F165FB" w:rsidR="00CC51BB" w:rsidRDefault="00CC51BB" w:rsidP="00BD4434">
      <w:pPr>
        <w:rPr>
          <w:rFonts w:eastAsia="Times New Roman"/>
          <w:lang w:val="en-US"/>
        </w:rPr>
      </w:pPr>
      <w:r>
        <w:rPr>
          <w:rFonts w:eastAsia="Times New Roman"/>
          <w:lang w:val="en-US"/>
        </w:rPr>
        <w:t>Guidelines</w:t>
      </w:r>
      <w:r w:rsidR="009619D4">
        <w:rPr>
          <w:rFonts w:eastAsia="Times New Roman"/>
          <w:lang w:val="en-US"/>
        </w:rPr>
        <w:t xml:space="preserve"> for UAT</w:t>
      </w:r>
    </w:p>
    <w:p w14:paraId="1EF694D5" w14:textId="77777777" w:rsidR="00622448" w:rsidRDefault="009619D4" w:rsidP="00BD4434">
      <w:pPr>
        <w:rPr>
          <w:rFonts w:eastAsia="Times New Roman"/>
          <w:lang w:val="en-US"/>
        </w:rPr>
      </w:pPr>
      <w:r>
        <w:rPr>
          <w:rFonts w:eastAsia="Times New Roman"/>
          <w:noProof/>
          <w:lang w:eastAsia="en-IN"/>
        </w:rPr>
        <w:lastRenderedPageBreak/>
        <w:drawing>
          <wp:inline distT="0" distB="0" distL="0" distR="0" wp14:anchorId="3D794DE9" wp14:editId="32894129">
            <wp:extent cx="5725962" cy="343073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2089" cy="3446384"/>
                    </a:xfrm>
                    <a:prstGeom prst="rect">
                      <a:avLst/>
                    </a:prstGeom>
                    <a:noFill/>
                  </pic:spPr>
                </pic:pic>
              </a:graphicData>
            </a:graphic>
          </wp:inline>
        </w:drawing>
      </w:r>
    </w:p>
    <w:p w14:paraId="0C7356EE" w14:textId="77777777" w:rsidR="00622448" w:rsidRDefault="00622448" w:rsidP="00BD4434">
      <w:pPr>
        <w:rPr>
          <w:rFonts w:eastAsia="Times New Roman"/>
        </w:rPr>
      </w:pPr>
      <w:r w:rsidRPr="00622448">
        <w:rPr>
          <w:rFonts w:eastAsia="Times New Roman"/>
        </w:rPr>
        <w:t>Assigning defect severity will differ between functional test phase and UAT – given below are the guidelines for defect severity assignments</w:t>
      </w:r>
      <w:r>
        <w:rPr>
          <w:rFonts w:eastAsia="Times New Roman"/>
        </w:rPr>
        <w:t>.</w:t>
      </w:r>
    </w:p>
    <w:tbl>
      <w:tblPr>
        <w:tblStyle w:val="GridTable4-Accent11"/>
        <w:tblW w:w="0" w:type="auto"/>
        <w:tblLook w:val="04A0" w:firstRow="1" w:lastRow="0" w:firstColumn="1" w:lastColumn="0" w:noHBand="0" w:noVBand="1"/>
      </w:tblPr>
      <w:tblGrid>
        <w:gridCol w:w="708"/>
        <w:gridCol w:w="1051"/>
        <w:gridCol w:w="3384"/>
        <w:gridCol w:w="3873"/>
      </w:tblGrid>
      <w:tr w:rsidR="00622448" w:rsidRPr="006F0365" w14:paraId="3D2185A2" w14:textId="77777777" w:rsidTr="006F03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60AE6BF" w14:textId="258F96F8" w:rsidR="00622448" w:rsidRPr="006F0365" w:rsidRDefault="00622448" w:rsidP="00BD4434">
            <w:pPr>
              <w:rPr>
                <w:rFonts w:asciiTheme="majorHAnsi" w:eastAsia="Times New Roman" w:hAnsiTheme="majorHAnsi" w:cstheme="majorHAnsi"/>
              </w:rPr>
            </w:pPr>
            <w:proofErr w:type="spellStart"/>
            <w:r w:rsidRPr="006F0365">
              <w:rPr>
                <w:rFonts w:asciiTheme="majorHAnsi" w:eastAsia="Times New Roman" w:hAnsiTheme="majorHAnsi" w:cstheme="majorHAnsi"/>
              </w:rPr>
              <w:t>S.No</w:t>
            </w:r>
            <w:proofErr w:type="spellEnd"/>
          </w:p>
        </w:tc>
        <w:tc>
          <w:tcPr>
            <w:tcW w:w="971" w:type="dxa"/>
          </w:tcPr>
          <w:p w14:paraId="4B430F51" w14:textId="7FCB1925" w:rsidR="00622448" w:rsidRPr="006F0365" w:rsidRDefault="00622448" w:rsidP="00BD4434">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Severity</w:t>
            </w:r>
          </w:p>
        </w:tc>
        <w:tc>
          <w:tcPr>
            <w:tcW w:w="3420" w:type="dxa"/>
          </w:tcPr>
          <w:p w14:paraId="66AF7FC6" w14:textId="7395F52F" w:rsidR="00622448" w:rsidRPr="006F0365" w:rsidRDefault="00622448" w:rsidP="00BD4434">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Description</w:t>
            </w:r>
          </w:p>
        </w:tc>
        <w:tc>
          <w:tcPr>
            <w:tcW w:w="3981" w:type="dxa"/>
          </w:tcPr>
          <w:p w14:paraId="75C5B79A" w14:textId="0CCC83FB" w:rsidR="00622448" w:rsidRPr="006F0365" w:rsidRDefault="00622448" w:rsidP="00BD4434">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Example</w:t>
            </w:r>
          </w:p>
        </w:tc>
      </w:tr>
      <w:tr w:rsidR="00622448" w:rsidRPr="006F0365" w14:paraId="21A911F0" w14:textId="77777777" w:rsidTr="006F0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A1066E7" w14:textId="1995BBA5" w:rsidR="00622448" w:rsidRPr="006F0365" w:rsidRDefault="00622448" w:rsidP="00BD4434">
            <w:pPr>
              <w:rPr>
                <w:rFonts w:asciiTheme="majorHAnsi" w:eastAsia="Times New Roman" w:hAnsiTheme="majorHAnsi" w:cstheme="majorHAnsi"/>
              </w:rPr>
            </w:pPr>
            <w:r w:rsidRPr="006F0365">
              <w:rPr>
                <w:rFonts w:asciiTheme="majorHAnsi" w:eastAsia="Times New Roman" w:hAnsiTheme="majorHAnsi" w:cstheme="majorHAnsi"/>
              </w:rPr>
              <w:t>1</w:t>
            </w:r>
          </w:p>
        </w:tc>
        <w:tc>
          <w:tcPr>
            <w:tcW w:w="971" w:type="dxa"/>
          </w:tcPr>
          <w:p w14:paraId="72487798" w14:textId="171D3FCA" w:rsidR="00622448" w:rsidRPr="006F0365" w:rsidRDefault="00622448" w:rsidP="00BD443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Critical</w:t>
            </w:r>
          </w:p>
        </w:tc>
        <w:tc>
          <w:tcPr>
            <w:tcW w:w="3420" w:type="dxa"/>
          </w:tcPr>
          <w:p w14:paraId="25CAEB22"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Business will be severely impacted because they cannot proceed with a major part of functionality</w:t>
            </w:r>
          </w:p>
          <w:p w14:paraId="74AB2DAC"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Catastrophic System Failure.  No further processing is possible</w:t>
            </w:r>
          </w:p>
          <w:p w14:paraId="660413C5" w14:textId="639BE52B"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The issue blocks a significantly high volume of UAT test scripts for a core system (</w:t>
            </w:r>
            <w:ins w:id="813" w:author="Viswanath Maddali" w:date="2018-10-22T05:23:00Z">
              <w:r w:rsidR="00772E2A">
                <w:rPr>
                  <w:rFonts w:asciiTheme="majorHAnsi" w:eastAsia="Times New Roman" w:hAnsiTheme="majorHAnsi" w:cstheme="majorHAnsi"/>
                  <w:lang w:val="en-CA"/>
                </w:rPr>
                <w:t>Duck Creek</w:t>
              </w:r>
            </w:ins>
            <w:del w:id="814" w:author="Viswanath Maddali" w:date="2018-10-22T05:23:00Z">
              <w:r w:rsidRPr="006F0365" w:rsidDel="00772E2A">
                <w:rPr>
                  <w:rFonts w:asciiTheme="majorHAnsi" w:eastAsia="Times New Roman" w:hAnsiTheme="majorHAnsi" w:cstheme="majorHAnsi"/>
                  <w:lang w:val="en-CA"/>
                </w:rPr>
                <w:delText>AEX, PolicyCenter</w:delText>
              </w:r>
            </w:del>
            <w:ins w:id="815" w:author="Viswanath Maddali" w:date="2018-10-22T05:23:00Z">
              <w:r w:rsidR="00772E2A">
                <w:rPr>
                  <w:rFonts w:asciiTheme="majorHAnsi" w:eastAsia="Times New Roman" w:hAnsiTheme="majorHAnsi" w:cstheme="majorHAnsi"/>
                  <w:lang w:val="en-CA"/>
                </w:rPr>
                <w:t>)</w:t>
              </w:r>
            </w:ins>
            <w:del w:id="816" w:author="Viswanath Maddali" w:date="2018-10-22T05:23:00Z">
              <w:r w:rsidRPr="006F0365" w:rsidDel="00772E2A">
                <w:rPr>
                  <w:rFonts w:asciiTheme="majorHAnsi" w:eastAsia="Times New Roman" w:hAnsiTheme="majorHAnsi" w:cstheme="majorHAnsi"/>
                  <w:lang w:val="en-CA"/>
                </w:rPr>
                <w:delText>)</w:delText>
              </w:r>
            </w:del>
            <w:r w:rsidRPr="006F0365">
              <w:rPr>
                <w:rFonts w:asciiTheme="majorHAnsi" w:eastAsia="Times New Roman" w:hAnsiTheme="majorHAnsi" w:cstheme="majorHAnsi"/>
                <w:lang w:val="en-CA"/>
              </w:rPr>
              <w:t xml:space="preserve"> in the scenario navigational path because the data from a dependent application or interface cannot be processed</w:t>
            </w:r>
          </w:p>
          <w:p w14:paraId="4577692C"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It is determined that this defect will risk testing schedule and there is no alternate work around/mitigation to recuperate from the delay</w:t>
            </w:r>
          </w:p>
          <w:p w14:paraId="6120ED97" w14:textId="7636FC6F" w:rsidR="00622448"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lastRenderedPageBreak/>
              <w:t xml:space="preserve">It’s been determined that the functionality impacts customer critical components and will severely impact customer </w:t>
            </w:r>
            <w:del w:id="817" w:author="Viswanath Maddali" w:date="2018-10-22T05:23:00Z">
              <w:r w:rsidRPr="006F0365" w:rsidDel="00772E2A">
                <w:rPr>
                  <w:rFonts w:asciiTheme="majorHAnsi" w:eastAsia="Times New Roman" w:hAnsiTheme="majorHAnsi" w:cstheme="majorHAnsi"/>
                  <w:lang w:val="en-CA"/>
                </w:rPr>
                <w:delText> </w:delText>
              </w:r>
            </w:del>
            <w:r w:rsidRPr="006F0365">
              <w:rPr>
                <w:rFonts w:asciiTheme="majorHAnsi" w:eastAsia="Times New Roman" w:hAnsiTheme="majorHAnsi" w:cstheme="majorHAnsi"/>
                <w:lang w:val="en-CA"/>
              </w:rPr>
              <w:t>satisfaction, agent experience or the financial and regulatory aspects of the  business</w:t>
            </w:r>
          </w:p>
        </w:tc>
        <w:tc>
          <w:tcPr>
            <w:tcW w:w="3981" w:type="dxa"/>
          </w:tcPr>
          <w:p w14:paraId="32C076D1"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lastRenderedPageBreak/>
              <w:t>Entire Server goes down and the URLs don’t work</w:t>
            </w:r>
          </w:p>
          <w:p w14:paraId="1C9B08DE"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User authentication service is broken and users cannot log into the system</w:t>
            </w:r>
          </w:p>
          <w:p w14:paraId="02AFF76E"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Critical rating errors blocking quote and bind</w:t>
            </w:r>
          </w:p>
          <w:p w14:paraId="33B3F514" w14:textId="77777777" w:rsidR="003563E9"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Policy processing cannot continue because account cannot be created, there is no existing account</w:t>
            </w:r>
          </w:p>
          <w:p w14:paraId="47479EEF" w14:textId="3FBBE705" w:rsidR="00622448" w:rsidRPr="006F0365" w:rsidRDefault="009A5489" w:rsidP="00622448">
            <w:pPr>
              <w:numPr>
                <w:ilvl w:val="0"/>
                <w:numId w:val="36"/>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Environment unavailability</w:t>
            </w:r>
          </w:p>
        </w:tc>
      </w:tr>
      <w:tr w:rsidR="00622448" w:rsidRPr="006F0365" w14:paraId="58007FBA" w14:textId="77777777" w:rsidTr="006F0365">
        <w:tc>
          <w:tcPr>
            <w:cnfStyle w:val="001000000000" w:firstRow="0" w:lastRow="0" w:firstColumn="1" w:lastColumn="0" w:oddVBand="0" w:evenVBand="0" w:oddHBand="0" w:evenHBand="0" w:firstRowFirstColumn="0" w:firstRowLastColumn="0" w:lastRowFirstColumn="0" w:lastRowLastColumn="0"/>
            <w:tcW w:w="644" w:type="dxa"/>
          </w:tcPr>
          <w:p w14:paraId="6E21F93B" w14:textId="204C65B6" w:rsidR="00622448" w:rsidRPr="006F0365" w:rsidRDefault="00622448" w:rsidP="00BD4434">
            <w:pPr>
              <w:rPr>
                <w:rFonts w:asciiTheme="majorHAnsi" w:eastAsia="Times New Roman" w:hAnsiTheme="majorHAnsi" w:cstheme="majorHAnsi"/>
              </w:rPr>
            </w:pPr>
            <w:r w:rsidRPr="006F0365">
              <w:rPr>
                <w:rFonts w:asciiTheme="majorHAnsi" w:eastAsia="Times New Roman" w:hAnsiTheme="majorHAnsi" w:cstheme="majorHAnsi"/>
              </w:rPr>
              <w:t>2</w:t>
            </w:r>
          </w:p>
        </w:tc>
        <w:tc>
          <w:tcPr>
            <w:tcW w:w="971" w:type="dxa"/>
          </w:tcPr>
          <w:p w14:paraId="28632C7E" w14:textId="065A1049" w:rsidR="00622448" w:rsidRPr="006F0365" w:rsidRDefault="00622448" w:rsidP="00BD443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High</w:t>
            </w:r>
          </w:p>
        </w:tc>
        <w:tc>
          <w:tcPr>
            <w:tcW w:w="3420" w:type="dxa"/>
          </w:tcPr>
          <w:p w14:paraId="1C05783F" w14:textId="77777777" w:rsidR="003563E9" w:rsidRPr="006F0365" w:rsidRDefault="009A5489" w:rsidP="00622448">
            <w:pPr>
              <w:numPr>
                <w:ilvl w:val="0"/>
                <w:numId w:val="37"/>
              </w:numPr>
              <w:tabs>
                <w:tab w:val="num" w:pos="720"/>
              </w:tabs>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Business will be impacted because selected functionality is not working and has a limited work around</w:t>
            </w:r>
          </w:p>
          <w:p w14:paraId="7FAEB284" w14:textId="1F730BA2" w:rsidR="00622448"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It’s been determined that the functionality impacts customer critical components and will adversely affect customer  satisfaction, agent experience or the financial and regulatory aspects of the  business</w:t>
            </w:r>
          </w:p>
        </w:tc>
        <w:tc>
          <w:tcPr>
            <w:tcW w:w="3981" w:type="dxa"/>
          </w:tcPr>
          <w:p w14:paraId="76138325" w14:textId="77777777" w:rsidR="003563E9"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Incorrect premiums are sent to customers</w:t>
            </w:r>
          </w:p>
          <w:p w14:paraId="659B21F8" w14:textId="77777777" w:rsidR="003563E9"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Billing errors on the invoice like incorrect billing amounts, incorrect due dates</w:t>
            </w:r>
          </w:p>
          <w:p w14:paraId="0B7306EE" w14:textId="77777777" w:rsidR="003563E9"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Premature delinquency failures, company cannot send delinquency letters</w:t>
            </w:r>
          </w:p>
          <w:p w14:paraId="56DD9826" w14:textId="77777777" w:rsidR="003563E9"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A legal and financial report or document sent to the customer doesn’t have the proper legal verbiage that is necessary for legal protection</w:t>
            </w:r>
          </w:p>
          <w:p w14:paraId="0E22D2C8" w14:textId="77777777" w:rsidR="003563E9"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Premiums charged are significantly less than expected, it might impact company’s financial outcomes</w:t>
            </w:r>
          </w:p>
          <w:p w14:paraId="6C035C80" w14:textId="4C929254" w:rsidR="00622448" w:rsidRPr="006F0365" w:rsidRDefault="009A5489" w:rsidP="00622448">
            <w:pPr>
              <w:numPr>
                <w:ilvl w:val="0"/>
                <w:numId w:val="37"/>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Regulatory reports have missing key fields which are necessary for the regulators to assess compliance</w:t>
            </w:r>
          </w:p>
        </w:tc>
      </w:tr>
      <w:tr w:rsidR="00622448" w:rsidRPr="006F0365" w14:paraId="449707DF" w14:textId="77777777" w:rsidTr="006F03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52E8076" w14:textId="7115E07B" w:rsidR="00622448" w:rsidRPr="006F0365" w:rsidRDefault="00622448" w:rsidP="00BD4434">
            <w:pPr>
              <w:rPr>
                <w:rFonts w:asciiTheme="majorHAnsi" w:eastAsia="Times New Roman" w:hAnsiTheme="majorHAnsi" w:cstheme="majorHAnsi"/>
              </w:rPr>
            </w:pPr>
            <w:r w:rsidRPr="006F0365">
              <w:rPr>
                <w:rFonts w:asciiTheme="majorHAnsi" w:eastAsia="Times New Roman" w:hAnsiTheme="majorHAnsi" w:cstheme="majorHAnsi"/>
              </w:rPr>
              <w:t>3</w:t>
            </w:r>
          </w:p>
        </w:tc>
        <w:tc>
          <w:tcPr>
            <w:tcW w:w="971" w:type="dxa"/>
          </w:tcPr>
          <w:p w14:paraId="440311D9" w14:textId="5A7D9C8B" w:rsidR="00622448" w:rsidRPr="006F0365" w:rsidRDefault="00622448" w:rsidP="00BD4434">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Medium</w:t>
            </w:r>
          </w:p>
        </w:tc>
        <w:tc>
          <w:tcPr>
            <w:tcW w:w="3420" w:type="dxa"/>
          </w:tcPr>
          <w:p w14:paraId="44D089A6" w14:textId="71675A90" w:rsidR="00622448" w:rsidRPr="006F0365" w:rsidRDefault="00622448" w:rsidP="00622448">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N</w:t>
            </w:r>
            <w:r w:rsidR="009A5489" w:rsidRPr="006F0365">
              <w:rPr>
                <w:rFonts w:asciiTheme="majorHAnsi" w:eastAsia="Times New Roman" w:hAnsiTheme="majorHAnsi" w:cstheme="majorHAnsi"/>
                <w:lang w:val="en-CA"/>
              </w:rPr>
              <w:t>on customer critical or non-business critical issues which will not have a far reaching customer , regulatory, financial or legal impacts</w:t>
            </w:r>
          </w:p>
        </w:tc>
        <w:tc>
          <w:tcPr>
            <w:tcW w:w="3981" w:type="dxa"/>
          </w:tcPr>
          <w:p w14:paraId="397341B1" w14:textId="77777777" w:rsidR="003563E9" w:rsidRPr="006F0365" w:rsidRDefault="009A5489" w:rsidP="00622448">
            <w:pPr>
              <w:numPr>
                <w:ilvl w:val="0"/>
                <w:numId w:val="38"/>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Non critical customer information is truncated in documents, it doesn’t have any legal impact</w:t>
            </w:r>
          </w:p>
          <w:p w14:paraId="0F3D7AA7" w14:textId="4EF7765C" w:rsidR="00622448" w:rsidRPr="006F0365" w:rsidRDefault="009A5489" w:rsidP="00622448">
            <w:pPr>
              <w:numPr>
                <w:ilvl w:val="0"/>
                <w:numId w:val="38"/>
              </w:num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System is sending incorrect non-financial information to legacy</w:t>
            </w:r>
          </w:p>
        </w:tc>
      </w:tr>
      <w:tr w:rsidR="00622448" w:rsidRPr="006F0365" w14:paraId="55FE028E" w14:textId="77777777" w:rsidTr="006F0365">
        <w:tc>
          <w:tcPr>
            <w:cnfStyle w:val="001000000000" w:firstRow="0" w:lastRow="0" w:firstColumn="1" w:lastColumn="0" w:oddVBand="0" w:evenVBand="0" w:oddHBand="0" w:evenHBand="0" w:firstRowFirstColumn="0" w:firstRowLastColumn="0" w:lastRowFirstColumn="0" w:lastRowLastColumn="0"/>
            <w:tcW w:w="644" w:type="dxa"/>
          </w:tcPr>
          <w:p w14:paraId="6A51E918" w14:textId="0CB4DB5A" w:rsidR="00622448" w:rsidRPr="006F0365" w:rsidRDefault="00622448" w:rsidP="00BD4434">
            <w:pPr>
              <w:rPr>
                <w:rFonts w:asciiTheme="majorHAnsi" w:eastAsia="Times New Roman" w:hAnsiTheme="majorHAnsi" w:cstheme="majorHAnsi"/>
              </w:rPr>
            </w:pPr>
            <w:r w:rsidRPr="006F0365">
              <w:rPr>
                <w:rFonts w:asciiTheme="majorHAnsi" w:eastAsia="Times New Roman" w:hAnsiTheme="majorHAnsi" w:cstheme="majorHAnsi"/>
              </w:rPr>
              <w:t>4</w:t>
            </w:r>
          </w:p>
        </w:tc>
        <w:tc>
          <w:tcPr>
            <w:tcW w:w="971" w:type="dxa"/>
          </w:tcPr>
          <w:p w14:paraId="636826C4" w14:textId="7679322D" w:rsidR="00622448" w:rsidRPr="006F0365" w:rsidRDefault="00622448" w:rsidP="00BD443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rPr>
              <w:t>Low</w:t>
            </w:r>
          </w:p>
        </w:tc>
        <w:tc>
          <w:tcPr>
            <w:tcW w:w="3420" w:type="dxa"/>
          </w:tcPr>
          <w:p w14:paraId="2DA4205F" w14:textId="5EE006A6" w:rsidR="00622448" w:rsidRPr="006F0365" w:rsidRDefault="00622448" w:rsidP="00BD4434">
            <w:p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Minor cosmetic change affecting internal customers only</w:t>
            </w:r>
          </w:p>
        </w:tc>
        <w:tc>
          <w:tcPr>
            <w:tcW w:w="3981" w:type="dxa"/>
          </w:tcPr>
          <w:p w14:paraId="2FAF5308" w14:textId="77777777" w:rsidR="003563E9" w:rsidRPr="006F0365" w:rsidRDefault="009A5489" w:rsidP="00622448">
            <w:pPr>
              <w:numPr>
                <w:ilvl w:val="0"/>
                <w:numId w:val="39"/>
              </w:numPr>
              <w:tabs>
                <w:tab w:val="num" w:pos="720"/>
              </w:tabs>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Field labels have minor mismatches</w:t>
            </w:r>
          </w:p>
          <w:p w14:paraId="74113098" w14:textId="77777777" w:rsidR="003563E9" w:rsidRPr="006F0365" w:rsidRDefault="009A5489" w:rsidP="00622448">
            <w:pPr>
              <w:numPr>
                <w:ilvl w:val="0"/>
                <w:numId w:val="39"/>
              </w:numPr>
              <w:tabs>
                <w:tab w:val="num" w:pos="720"/>
              </w:tabs>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Warning message is incorrect or obscure</w:t>
            </w:r>
          </w:p>
          <w:p w14:paraId="0C7A96F6" w14:textId="5DF363D2" w:rsidR="00622448" w:rsidRPr="006F0365" w:rsidRDefault="009A5489" w:rsidP="00622448">
            <w:pPr>
              <w:numPr>
                <w:ilvl w:val="0"/>
                <w:numId w:val="39"/>
              </w:numP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rPr>
            </w:pPr>
            <w:r w:rsidRPr="006F0365">
              <w:rPr>
                <w:rFonts w:asciiTheme="majorHAnsi" w:eastAsia="Times New Roman" w:hAnsiTheme="majorHAnsi" w:cstheme="majorHAnsi"/>
                <w:lang w:val="en-CA"/>
              </w:rPr>
              <w:t>Errors from an integration are not user friendly</w:t>
            </w:r>
          </w:p>
        </w:tc>
      </w:tr>
    </w:tbl>
    <w:p w14:paraId="4C3E702A" w14:textId="23E93788" w:rsidR="003A38A3" w:rsidRDefault="003A38A3" w:rsidP="00BD4434">
      <w:pPr>
        <w:rPr>
          <w:rFonts w:eastAsia="Times New Roman"/>
          <w:lang w:val="en-US"/>
        </w:rPr>
      </w:pPr>
    </w:p>
    <w:p w14:paraId="6F4FCFA3" w14:textId="58124725" w:rsidR="00FE4F61" w:rsidRPr="009D6F1E" w:rsidRDefault="00FE4F61" w:rsidP="00BD4434">
      <w:pPr>
        <w:rPr>
          <w:rFonts w:eastAsia="Times New Roman"/>
          <w:b/>
          <w:lang w:val="en-US"/>
        </w:rPr>
      </w:pPr>
      <w:r w:rsidRPr="009D6F1E">
        <w:rPr>
          <w:rFonts w:eastAsia="Times New Roman"/>
          <w:b/>
          <w:lang w:val="en-US"/>
        </w:rPr>
        <w:t>UAT Entry criteria</w:t>
      </w:r>
    </w:p>
    <w:tbl>
      <w:tblPr>
        <w:tblStyle w:val="GridTable4-Accent11"/>
        <w:tblW w:w="0" w:type="auto"/>
        <w:tblLook w:val="04A0" w:firstRow="1" w:lastRow="0" w:firstColumn="1" w:lastColumn="0" w:noHBand="0" w:noVBand="1"/>
      </w:tblPr>
      <w:tblGrid>
        <w:gridCol w:w="1975"/>
        <w:gridCol w:w="4035"/>
        <w:gridCol w:w="3006"/>
      </w:tblGrid>
      <w:tr w:rsidR="006F0365" w:rsidRPr="0013319D" w14:paraId="4DA99790" w14:textId="77777777" w:rsidTr="001331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AEC5215" w14:textId="29F81576" w:rsidR="006F0365" w:rsidRPr="0013319D" w:rsidRDefault="006F0365" w:rsidP="00BD4434">
            <w:pPr>
              <w:rPr>
                <w:rFonts w:asciiTheme="majorHAnsi" w:hAnsiTheme="majorHAnsi" w:cstheme="majorHAnsi"/>
                <w:spacing w:val="3"/>
              </w:rPr>
            </w:pPr>
            <w:r w:rsidRPr="0013319D">
              <w:rPr>
                <w:rFonts w:asciiTheme="majorHAnsi" w:hAnsiTheme="majorHAnsi" w:cstheme="majorHAnsi"/>
                <w:spacing w:val="3"/>
              </w:rPr>
              <w:lastRenderedPageBreak/>
              <w:t>Criteria</w:t>
            </w:r>
          </w:p>
        </w:tc>
        <w:tc>
          <w:tcPr>
            <w:tcW w:w="4035" w:type="dxa"/>
          </w:tcPr>
          <w:p w14:paraId="1715CF51" w14:textId="3B7B9D0E" w:rsidR="006F0365" w:rsidRPr="0013319D" w:rsidRDefault="006F0365" w:rsidP="00BD443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Condition</w:t>
            </w:r>
          </w:p>
        </w:tc>
        <w:tc>
          <w:tcPr>
            <w:tcW w:w="3006" w:type="dxa"/>
          </w:tcPr>
          <w:p w14:paraId="3ABF082E" w14:textId="0BE9994B" w:rsidR="006F0365" w:rsidRPr="0013319D" w:rsidRDefault="006F0365" w:rsidP="00BD4434">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Evidence by</w:t>
            </w:r>
          </w:p>
        </w:tc>
      </w:tr>
      <w:tr w:rsidR="006F0365" w:rsidRPr="0013319D" w14:paraId="6C52A0F5" w14:textId="77777777" w:rsidTr="00133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E285AC2" w14:textId="13ACB7CE" w:rsidR="006F0365" w:rsidRPr="0013319D" w:rsidRDefault="0013319D" w:rsidP="00BD4434">
            <w:pPr>
              <w:rPr>
                <w:rFonts w:asciiTheme="majorHAnsi" w:hAnsiTheme="majorHAnsi" w:cstheme="majorHAnsi"/>
                <w:spacing w:val="3"/>
              </w:rPr>
            </w:pPr>
            <w:r w:rsidRPr="0013319D">
              <w:rPr>
                <w:rFonts w:asciiTheme="majorHAnsi" w:hAnsiTheme="majorHAnsi" w:cstheme="majorHAnsi"/>
                <w:spacing w:val="3"/>
              </w:rPr>
              <w:t>Predecessor deliverables</w:t>
            </w:r>
          </w:p>
        </w:tc>
        <w:tc>
          <w:tcPr>
            <w:tcW w:w="4035" w:type="dxa"/>
          </w:tcPr>
          <w:p w14:paraId="6AC7FFEC" w14:textId="77777777" w:rsidR="003563E9" w:rsidRPr="0013319D" w:rsidRDefault="009A5489" w:rsidP="0013319D">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 xml:space="preserve">Pre-requisite deliverables signed off by respective stake holders </w:t>
            </w:r>
          </w:p>
          <w:p w14:paraId="6D2EB072" w14:textId="31197609" w:rsidR="006F0365" w:rsidRPr="0013319D" w:rsidRDefault="009A5489" w:rsidP="0013319D">
            <w:pPr>
              <w:numPr>
                <w:ilvl w:val="0"/>
                <w:numId w:val="40"/>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Master test strategy, epics, business requirements, process maps, personas &amp; journey maps</w:t>
            </w:r>
          </w:p>
        </w:tc>
        <w:tc>
          <w:tcPr>
            <w:tcW w:w="3006" w:type="dxa"/>
          </w:tcPr>
          <w:p w14:paraId="3333FBE0" w14:textId="120ED172" w:rsidR="006F0365" w:rsidRPr="0013319D" w:rsidRDefault="009A5489" w:rsidP="0013319D">
            <w:pPr>
              <w:ind w:left="36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Status / Sign-off from business and system test leads</w:t>
            </w:r>
          </w:p>
        </w:tc>
      </w:tr>
      <w:tr w:rsidR="006F0365" w:rsidRPr="0013319D" w14:paraId="2ABC0DD0" w14:textId="77777777" w:rsidTr="0013319D">
        <w:tc>
          <w:tcPr>
            <w:cnfStyle w:val="001000000000" w:firstRow="0" w:lastRow="0" w:firstColumn="1" w:lastColumn="0" w:oddVBand="0" w:evenVBand="0" w:oddHBand="0" w:evenHBand="0" w:firstRowFirstColumn="0" w:firstRowLastColumn="0" w:lastRowFirstColumn="0" w:lastRowLastColumn="0"/>
            <w:tcW w:w="1975" w:type="dxa"/>
          </w:tcPr>
          <w:p w14:paraId="74C31656" w14:textId="77777777" w:rsidR="0013319D" w:rsidRPr="0013319D" w:rsidRDefault="0013319D" w:rsidP="0013319D">
            <w:pPr>
              <w:rPr>
                <w:rFonts w:asciiTheme="majorHAnsi" w:hAnsiTheme="majorHAnsi" w:cstheme="majorHAnsi"/>
                <w:spacing w:val="3"/>
              </w:rPr>
            </w:pPr>
            <w:r w:rsidRPr="0013319D">
              <w:rPr>
                <w:rFonts w:asciiTheme="majorHAnsi" w:hAnsiTheme="majorHAnsi" w:cstheme="majorHAnsi"/>
                <w:spacing w:val="3"/>
              </w:rPr>
              <w:t xml:space="preserve">Development &amp; </w:t>
            </w:r>
          </w:p>
          <w:p w14:paraId="38F5B604" w14:textId="5EC52B29" w:rsidR="006F0365" w:rsidRPr="0013319D" w:rsidRDefault="0013319D" w:rsidP="00BD4434">
            <w:pPr>
              <w:rPr>
                <w:rFonts w:asciiTheme="majorHAnsi" w:hAnsiTheme="majorHAnsi" w:cstheme="majorHAnsi"/>
                <w:spacing w:val="3"/>
              </w:rPr>
            </w:pPr>
            <w:r w:rsidRPr="0013319D">
              <w:rPr>
                <w:rFonts w:asciiTheme="majorHAnsi" w:hAnsiTheme="majorHAnsi" w:cstheme="majorHAnsi"/>
                <w:spacing w:val="3"/>
              </w:rPr>
              <w:t>End to End System Testing</w:t>
            </w:r>
          </w:p>
        </w:tc>
        <w:tc>
          <w:tcPr>
            <w:tcW w:w="4035" w:type="dxa"/>
          </w:tcPr>
          <w:p w14:paraId="1F55E116" w14:textId="11271F82" w:rsidR="003563E9" w:rsidRPr="0013319D" w:rsidRDefault="009A5489" w:rsidP="009D6F1E">
            <w:pPr>
              <w:numPr>
                <w:ilvl w:val="0"/>
                <w:numId w:val="4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 xml:space="preserve">Development </w:t>
            </w:r>
            <w:r w:rsidR="00FF5FB7">
              <w:rPr>
                <w:rFonts w:asciiTheme="majorHAnsi" w:hAnsiTheme="majorHAnsi" w:cstheme="majorHAnsi"/>
                <w:spacing w:val="3"/>
              </w:rPr>
              <w:t xml:space="preserve">and testing </w:t>
            </w:r>
            <w:r w:rsidRPr="0013319D">
              <w:rPr>
                <w:rFonts w:asciiTheme="majorHAnsi" w:hAnsiTheme="majorHAnsi" w:cstheme="majorHAnsi"/>
                <w:spacing w:val="3"/>
              </w:rPr>
              <w:t>complete</w:t>
            </w:r>
            <w:r w:rsidR="00FF5FB7">
              <w:rPr>
                <w:rFonts w:asciiTheme="majorHAnsi" w:hAnsiTheme="majorHAnsi" w:cstheme="majorHAnsi"/>
                <w:spacing w:val="3"/>
              </w:rPr>
              <w:t xml:space="preserve"> for all User stories (done) in scope</w:t>
            </w:r>
          </w:p>
          <w:p w14:paraId="3CA8B93F" w14:textId="77777777" w:rsidR="003563E9" w:rsidRPr="0013319D" w:rsidRDefault="009A5489" w:rsidP="009D6F1E">
            <w:pPr>
              <w:numPr>
                <w:ilvl w:val="0"/>
                <w:numId w:val="4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E2E System test execution complete</w:t>
            </w:r>
          </w:p>
          <w:p w14:paraId="2FD77ED4" w14:textId="77777777" w:rsidR="003563E9" w:rsidRPr="0013319D" w:rsidRDefault="009A5489" w:rsidP="009D6F1E">
            <w:pPr>
              <w:numPr>
                <w:ilvl w:val="1"/>
                <w:numId w:val="4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No open defects with critical or high severity</w:t>
            </w:r>
          </w:p>
          <w:p w14:paraId="45547738" w14:textId="0283BFCC" w:rsidR="006F0365" w:rsidRPr="0013319D" w:rsidRDefault="009A5489" w:rsidP="009D6F1E">
            <w:pPr>
              <w:numPr>
                <w:ilvl w:val="1"/>
                <w:numId w:val="4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Agreed workaround for medium &amp; low severity defects</w:t>
            </w:r>
          </w:p>
        </w:tc>
        <w:tc>
          <w:tcPr>
            <w:tcW w:w="3006" w:type="dxa"/>
          </w:tcPr>
          <w:p w14:paraId="47A6F674" w14:textId="0DABB9D5" w:rsidR="00FF5FB7" w:rsidRPr="0013319D" w:rsidRDefault="00FF5FB7" w:rsidP="009D6F1E">
            <w:pPr>
              <w:numPr>
                <w:ilvl w:val="0"/>
                <w:numId w:val="4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Pr>
                <w:rFonts w:asciiTheme="majorHAnsi" w:hAnsiTheme="majorHAnsi" w:cstheme="majorHAnsi"/>
                <w:spacing w:val="3"/>
              </w:rPr>
              <w:t>User Story</w:t>
            </w:r>
            <w:r w:rsidRPr="0013319D">
              <w:rPr>
                <w:rFonts w:asciiTheme="majorHAnsi" w:hAnsiTheme="majorHAnsi" w:cstheme="majorHAnsi"/>
                <w:spacing w:val="3"/>
              </w:rPr>
              <w:t xml:space="preserve"> status from </w:t>
            </w:r>
            <w:r>
              <w:rPr>
                <w:rFonts w:asciiTheme="majorHAnsi" w:hAnsiTheme="majorHAnsi" w:cstheme="majorHAnsi"/>
                <w:spacing w:val="3"/>
              </w:rPr>
              <w:t>Azure DevOps</w:t>
            </w:r>
          </w:p>
          <w:p w14:paraId="546E68EC" w14:textId="2C9B3A87" w:rsidR="006F0365" w:rsidRPr="0013319D" w:rsidRDefault="009A5489" w:rsidP="009D6F1E">
            <w:pPr>
              <w:numPr>
                <w:ilvl w:val="0"/>
                <w:numId w:val="41"/>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E2E ST Completion report</w:t>
            </w:r>
          </w:p>
        </w:tc>
      </w:tr>
      <w:tr w:rsidR="0013319D" w:rsidRPr="0013319D" w14:paraId="2A71FCA8" w14:textId="77777777" w:rsidTr="00133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59278F6" w14:textId="4859646F" w:rsidR="0013319D" w:rsidRPr="0013319D" w:rsidRDefault="0013319D" w:rsidP="0013319D">
            <w:pPr>
              <w:rPr>
                <w:rFonts w:asciiTheme="majorHAnsi" w:hAnsiTheme="majorHAnsi" w:cstheme="majorHAnsi"/>
                <w:spacing w:val="3"/>
              </w:rPr>
            </w:pPr>
            <w:r w:rsidRPr="0013319D">
              <w:rPr>
                <w:rFonts w:asciiTheme="majorHAnsi" w:hAnsiTheme="majorHAnsi" w:cstheme="majorHAnsi"/>
                <w:spacing w:val="3"/>
              </w:rPr>
              <w:t>UAT Artifacts</w:t>
            </w:r>
          </w:p>
        </w:tc>
        <w:tc>
          <w:tcPr>
            <w:tcW w:w="4035" w:type="dxa"/>
          </w:tcPr>
          <w:p w14:paraId="7C3D89A8" w14:textId="77777777" w:rsidR="003563E9" w:rsidRPr="0013319D"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Strategy created, reviewed &amp; approved</w:t>
            </w:r>
          </w:p>
          <w:p w14:paraId="5FD6F6E1" w14:textId="77777777" w:rsidR="003563E9" w:rsidRPr="0013319D"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Plan created, reviewed and approved</w:t>
            </w:r>
          </w:p>
          <w:p w14:paraId="54C9F186" w14:textId="77777777" w:rsidR="003563E9" w:rsidRPr="0013319D"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Scenarios created, reviewed and approved</w:t>
            </w:r>
          </w:p>
          <w:p w14:paraId="62438F13" w14:textId="77777777" w:rsidR="003563E9" w:rsidRPr="0013319D"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Respective test scripts created and reviewed prior to each cycles</w:t>
            </w:r>
          </w:p>
          <w:p w14:paraId="6F376921" w14:textId="00E053C7" w:rsidR="0013319D" w:rsidRPr="0013319D"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Request relevant E2E System test outputs for verification. e.g.: Policy #s, forms, test execution logs</w:t>
            </w:r>
          </w:p>
        </w:tc>
        <w:tc>
          <w:tcPr>
            <w:tcW w:w="3006" w:type="dxa"/>
          </w:tcPr>
          <w:p w14:paraId="3BC9092E" w14:textId="37994256" w:rsidR="0013319D" w:rsidRPr="0013319D" w:rsidRDefault="009A5489" w:rsidP="009D6F1E">
            <w:pPr>
              <w:numPr>
                <w:ilvl w:val="0"/>
                <w:numId w:val="41"/>
              </w:numPr>
              <w:tabs>
                <w:tab w:val="clear" w:pos="720"/>
              </w:tabs>
              <w:ind w:left="35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Approval documentation for UAT strategy, plan &amp; scenarios</w:t>
            </w:r>
          </w:p>
        </w:tc>
      </w:tr>
      <w:tr w:rsidR="0013319D" w:rsidRPr="0013319D" w14:paraId="3A7F732C" w14:textId="77777777" w:rsidTr="0013319D">
        <w:tc>
          <w:tcPr>
            <w:cnfStyle w:val="001000000000" w:firstRow="0" w:lastRow="0" w:firstColumn="1" w:lastColumn="0" w:oddVBand="0" w:evenVBand="0" w:oddHBand="0" w:evenHBand="0" w:firstRowFirstColumn="0" w:firstRowLastColumn="0" w:lastRowFirstColumn="0" w:lastRowLastColumn="0"/>
            <w:tcW w:w="1975" w:type="dxa"/>
          </w:tcPr>
          <w:p w14:paraId="29098731" w14:textId="4B93A800" w:rsidR="0013319D" w:rsidRPr="0013319D" w:rsidRDefault="0013319D" w:rsidP="0013319D">
            <w:pPr>
              <w:rPr>
                <w:rFonts w:asciiTheme="majorHAnsi" w:hAnsiTheme="majorHAnsi" w:cstheme="majorHAnsi"/>
                <w:spacing w:val="3"/>
              </w:rPr>
            </w:pPr>
            <w:r w:rsidRPr="0013319D">
              <w:rPr>
                <w:rFonts w:asciiTheme="majorHAnsi" w:hAnsiTheme="majorHAnsi" w:cstheme="majorHAnsi"/>
                <w:spacing w:val="3"/>
              </w:rPr>
              <w:t>Users (UAT Resources)</w:t>
            </w:r>
          </w:p>
        </w:tc>
        <w:tc>
          <w:tcPr>
            <w:tcW w:w="4035" w:type="dxa"/>
          </w:tcPr>
          <w:p w14:paraId="6D943B97" w14:textId="094BD3D0" w:rsidR="0013319D" w:rsidRPr="0013319D" w:rsidRDefault="009A5489" w:rsidP="009D6F1E">
            <w:pPr>
              <w:numPr>
                <w:ilvl w:val="0"/>
                <w:numId w:val="41"/>
              </w:numPr>
              <w:tabs>
                <w:tab w:val="clear" w:pos="72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UAT testing and business resources are identified, available, trained and staffed</w:t>
            </w:r>
          </w:p>
        </w:tc>
        <w:tc>
          <w:tcPr>
            <w:tcW w:w="3006" w:type="dxa"/>
          </w:tcPr>
          <w:p w14:paraId="6ABEF30F" w14:textId="5B1DC456" w:rsidR="0013319D" w:rsidRPr="0013319D" w:rsidRDefault="009A5489" w:rsidP="009D6F1E">
            <w:pPr>
              <w:numPr>
                <w:ilvl w:val="0"/>
                <w:numId w:val="41"/>
              </w:numPr>
              <w:tabs>
                <w:tab w:val="clear" w:pos="720"/>
              </w:tabs>
              <w:ind w:left="35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13319D">
              <w:rPr>
                <w:rFonts w:asciiTheme="majorHAnsi" w:hAnsiTheme="majorHAnsi" w:cstheme="majorHAnsi"/>
                <w:spacing w:val="3"/>
              </w:rPr>
              <w:t>Staffing Plan</w:t>
            </w:r>
          </w:p>
        </w:tc>
      </w:tr>
      <w:tr w:rsidR="009D6F1E" w:rsidRPr="0013319D" w14:paraId="0136A9D2" w14:textId="77777777" w:rsidTr="00133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4D73E53" w14:textId="77777777" w:rsidR="009D6F1E" w:rsidRPr="009D6F1E" w:rsidRDefault="009D6F1E" w:rsidP="009D6F1E">
            <w:pPr>
              <w:rPr>
                <w:rFonts w:asciiTheme="majorHAnsi" w:hAnsiTheme="majorHAnsi" w:cstheme="majorHAnsi"/>
                <w:spacing w:val="3"/>
              </w:rPr>
            </w:pPr>
            <w:r w:rsidRPr="009D6F1E">
              <w:rPr>
                <w:rFonts w:asciiTheme="majorHAnsi" w:hAnsiTheme="majorHAnsi" w:cstheme="majorHAnsi"/>
                <w:spacing w:val="3"/>
              </w:rPr>
              <w:t>User configuration,</w:t>
            </w:r>
          </w:p>
          <w:p w14:paraId="607ECAD2" w14:textId="77777777" w:rsidR="009D6F1E" w:rsidRPr="009D6F1E" w:rsidRDefault="009D6F1E" w:rsidP="009D6F1E">
            <w:pPr>
              <w:rPr>
                <w:rFonts w:asciiTheme="majorHAnsi" w:hAnsiTheme="majorHAnsi" w:cstheme="majorHAnsi"/>
                <w:spacing w:val="3"/>
              </w:rPr>
            </w:pPr>
            <w:r w:rsidRPr="009D6F1E">
              <w:rPr>
                <w:rFonts w:asciiTheme="majorHAnsi" w:hAnsiTheme="majorHAnsi" w:cstheme="majorHAnsi"/>
                <w:spacing w:val="3"/>
              </w:rPr>
              <w:t>Test Data</w:t>
            </w:r>
          </w:p>
          <w:p w14:paraId="33882A07" w14:textId="77777777" w:rsidR="009D6F1E" w:rsidRPr="0013319D" w:rsidRDefault="009D6F1E" w:rsidP="0013319D">
            <w:pPr>
              <w:rPr>
                <w:rFonts w:asciiTheme="majorHAnsi" w:hAnsiTheme="majorHAnsi" w:cstheme="majorHAnsi"/>
                <w:b w:val="0"/>
                <w:bCs w:val="0"/>
                <w:spacing w:val="3"/>
              </w:rPr>
            </w:pPr>
          </w:p>
        </w:tc>
        <w:tc>
          <w:tcPr>
            <w:tcW w:w="4035" w:type="dxa"/>
          </w:tcPr>
          <w:p w14:paraId="5C69FA66" w14:textId="77777777" w:rsidR="003563E9" w:rsidRPr="009D6F1E" w:rsidRDefault="009A5489" w:rsidP="009D6F1E">
            <w:pPr>
              <w:numPr>
                <w:ilvl w:val="0"/>
                <w:numId w:val="42"/>
              </w:numPr>
              <w:tabs>
                <w:tab w:val="num" w:pos="720"/>
              </w:tabs>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All needed  roles &amp; permissions are configured in UAT test environment</w:t>
            </w:r>
          </w:p>
          <w:p w14:paraId="68B7F0C5" w14:textId="77777777" w:rsidR="003563E9" w:rsidRPr="009D6F1E" w:rsidRDefault="009A5489" w:rsidP="00654EBC">
            <w:pPr>
              <w:numPr>
                <w:ilvl w:val="0"/>
                <w:numId w:val="4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 xml:space="preserve">Test data </w:t>
            </w:r>
          </w:p>
          <w:p w14:paraId="739CADF9" w14:textId="77777777" w:rsidR="003563E9" w:rsidRPr="009D6F1E" w:rsidRDefault="009A5489" w:rsidP="00654EBC">
            <w:pPr>
              <w:numPr>
                <w:ilvl w:val="1"/>
                <w:numId w:val="4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Agreement on process and communication plan between UAT &amp; TDM teams for requesting &amp; receiving test data.</w:t>
            </w:r>
          </w:p>
          <w:p w14:paraId="09C11ECB" w14:textId="20C399FB" w:rsidR="009D6F1E" w:rsidRPr="009D6F1E" w:rsidRDefault="009A5489" w:rsidP="00654EBC">
            <w:pPr>
              <w:numPr>
                <w:ilvl w:val="1"/>
                <w:numId w:val="42"/>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 xml:space="preserve">Test data request shared with type of test data and volume </w:t>
            </w:r>
          </w:p>
        </w:tc>
        <w:tc>
          <w:tcPr>
            <w:tcW w:w="3006" w:type="dxa"/>
          </w:tcPr>
          <w:p w14:paraId="253ED084" w14:textId="77777777" w:rsidR="003563E9" w:rsidRPr="009D6F1E" w:rsidRDefault="009A5489" w:rsidP="009D6F1E">
            <w:pPr>
              <w:numPr>
                <w:ilvl w:val="0"/>
                <w:numId w:val="41"/>
              </w:numPr>
              <w:tabs>
                <w:tab w:val="clear" w:pos="720"/>
              </w:tabs>
              <w:ind w:left="35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UAT Test strategy</w:t>
            </w:r>
          </w:p>
          <w:p w14:paraId="50C719D4" w14:textId="48DC03DE" w:rsidR="009D6F1E" w:rsidRPr="009D6F1E" w:rsidRDefault="009A5489" w:rsidP="009D6F1E">
            <w:pPr>
              <w:numPr>
                <w:ilvl w:val="0"/>
                <w:numId w:val="41"/>
              </w:numPr>
              <w:tabs>
                <w:tab w:val="clear" w:pos="720"/>
              </w:tabs>
              <w:ind w:left="35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Test Data request log</w:t>
            </w:r>
          </w:p>
        </w:tc>
      </w:tr>
      <w:tr w:rsidR="009D6F1E" w:rsidRPr="0013319D" w14:paraId="6D00E719" w14:textId="77777777" w:rsidTr="0013319D">
        <w:tc>
          <w:tcPr>
            <w:cnfStyle w:val="001000000000" w:firstRow="0" w:lastRow="0" w:firstColumn="1" w:lastColumn="0" w:oddVBand="0" w:evenVBand="0" w:oddHBand="0" w:evenHBand="0" w:firstRowFirstColumn="0" w:firstRowLastColumn="0" w:lastRowFirstColumn="0" w:lastRowLastColumn="0"/>
            <w:tcW w:w="1975" w:type="dxa"/>
          </w:tcPr>
          <w:p w14:paraId="1FEAB2A4" w14:textId="23A26E73" w:rsidR="009D6F1E" w:rsidRPr="009D6F1E" w:rsidRDefault="009D6F1E" w:rsidP="009D6F1E">
            <w:pPr>
              <w:rPr>
                <w:rFonts w:asciiTheme="majorHAnsi" w:hAnsiTheme="majorHAnsi" w:cstheme="majorHAnsi"/>
                <w:spacing w:val="3"/>
              </w:rPr>
            </w:pPr>
            <w:r>
              <w:rPr>
                <w:rFonts w:asciiTheme="majorHAnsi" w:hAnsiTheme="majorHAnsi" w:cstheme="majorHAnsi"/>
                <w:spacing w:val="3"/>
              </w:rPr>
              <w:lastRenderedPageBreak/>
              <w:t>T</w:t>
            </w:r>
            <w:r w:rsidRPr="009D6F1E">
              <w:rPr>
                <w:rFonts w:asciiTheme="majorHAnsi" w:hAnsiTheme="majorHAnsi" w:cstheme="majorHAnsi"/>
                <w:spacing w:val="3"/>
              </w:rPr>
              <w:t>est Environment</w:t>
            </w:r>
          </w:p>
          <w:p w14:paraId="6B91ED77" w14:textId="77777777" w:rsidR="009D6F1E" w:rsidRPr="009D6F1E" w:rsidRDefault="009D6F1E" w:rsidP="009D6F1E">
            <w:pPr>
              <w:rPr>
                <w:rFonts w:asciiTheme="majorHAnsi" w:hAnsiTheme="majorHAnsi" w:cstheme="majorHAnsi"/>
                <w:spacing w:val="3"/>
              </w:rPr>
            </w:pPr>
          </w:p>
        </w:tc>
        <w:tc>
          <w:tcPr>
            <w:tcW w:w="4035" w:type="dxa"/>
          </w:tcPr>
          <w:p w14:paraId="386E7A11" w14:textId="77777777" w:rsidR="003563E9" w:rsidRPr="009D6F1E" w:rsidRDefault="009A5489" w:rsidP="009D6F1E">
            <w:pPr>
              <w:numPr>
                <w:ilvl w:val="0"/>
                <w:numId w:val="41"/>
              </w:numPr>
              <w:tabs>
                <w:tab w:val="clear" w:pos="72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Environment calendar with the information below are published, reviewed and agreed</w:t>
            </w:r>
          </w:p>
          <w:p w14:paraId="014DB074" w14:textId="77777777" w:rsidR="003563E9" w:rsidRPr="009D6F1E" w:rsidRDefault="009A5489" w:rsidP="009D6F1E">
            <w:pPr>
              <w:numPr>
                <w:ilvl w:val="0"/>
                <w:numId w:val="41"/>
              </w:numPr>
              <w:tabs>
                <w:tab w:val="clear" w:pos="720"/>
                <w:tab w:val="num" w:pos="144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Known environment downtime</w:t>
            </w:r>
          </w:p>
          <w:p w14:paraId="1C76F030" w14:textId="77777777" w:rsidR="003563E9" w:rsidRPr="009D6F1E" w:rsidRDefault="009A5489" w:rsidP="009D6F1E">
            <w:pPr>
              <w:numPr>
                <w:ilvl w:val="0"/>
                <w:numId w:val="41"/>
              </w:numPr>
              <w:tabs>
                <w:tab w:val="clear" w:pos="720"/>
                <w:tab w:val="num" w:pos="144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Service down test schedule</w:t>
            </w:r>
          </w:p>
          <w:p w14:paraId="19E93510" w14:textId="77777777" w:rsidR="003563E9" w:rsidRPr="009D6F1E" w:rsidRDefault="009A5489" w:rsidP="009D6F1E">
            <w:pPr>
              <w:numPr>
                <w:ilvl w:val="0"/>
                <w:numId w:val="41"/>
              </w:numPr>
              <w:tabs>
                <w:tab w:val="clear" w:pos="720"/>
                <w:tab w:val="num" w:pos="144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Flow calendar with system and policy effective dates</w:t>
            </w:r>
          </w:p>
          <w:p w14:paraId="22A55AB4" w14:textId="77777777" w:rsidR="003563E9" w:rsidRPr="009D6F1E" w:rsidRDefault="009A5489" w:rsidP="009D6F1E">
            <w:pPr>
              <w:numPr>
                <w:ilvl w:val="0"/>
                <w:numId w:val="41"/>
              </w:numPr>
              <w:tabs>
                <w:tab w:val="clear" w:pos="720"/>
                <w:tab w:val="num" w:pos="144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Code drop and / or DB drop schedule (if any)</w:t>
            </w:r>
          </w:p>
          <w:p w14:paraId="3C9569D8" w14:textId="77777777" w:rsidR="003563E9" w:rsidRPr="009D6F1E" w:rsidRDefault="009A5489" w:rsidP="009D6F1E">
            <w:pPr>
              <w:numPr>
                <w:ilvl w:val="0"/>
                <w:numId w:val="41"/>
              </w:numPr>
              <w:tabs>
                <w:tab w:val="clear" w:pos="720"/>
                <w:tab w:val="num" w:pos="144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Environment reset  (if any)</w:t>
            </w:r>
          </w:p>
          <w:p w14:paraId="4B0A5960" w14:textId="77777777" w:rsidR="003563E9" w:rsidRPr="009D6F1E" w:rsidRDefault="009A5489" w:rsidP="009D6F1E">
            <w:pPr>
              <w:numPr>
                <w:ilvl w:val="0"/>
                <w:numId w:val="41"/>
              </w:numPr>
              <w:tabs>
                <w:tab w:val="clear" w:pos="72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Test Environment incident reporting and support approach is defined, reviewed, implemented and approved</w:t>
            </w:r>
          </w:p>
          <w:p w14:paraId="67138832" w14:textId="77777777" w:rsidR="003563E9" w:rsidRPr="009D6F1E" w:rsidRDefault="009A5489" w:rsidP="009D6F1E">
            <w:pPr>
              <w:numPr>
                <w:ilvl w:val="0"/>
                <w:numId w:val="41"/>
              </w:numPr>
              <w:tabs>
                <w:tab w:val="clear" w:pos="72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User Acceptance Test Environment has been delivered with:</w:t>
            </w:r>
          </w:p>
          <w:p w14:paraId="735CDB93" w14:textId="77777777" w:rsidR="003563E9" w:rsidRPr="009D6F1E" w:rsidRDefault="009A5489" w:rsidP="009D6F1E">
            <w:pPr>
              <w:numPr>
                <w:ilvl w:val="0"/>
                <w:numId w:val="41"/>
              </w:numPr>
              <w:tabs>
                <w:tab w:val="clear" w:pos="720"/>
                <w:tab w:val="num" w:pos="216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All standard pre-handover tests completed</w:t>
            </w:r>
          </w:p>
          <w:p w14:paraId="584FE36B" w14:textId="010E743C" w:rsidR="009D6F1E" w:rsidRPr="009D6F1E" w:rsidRDefault="009A5489" w:rsidP="009D6F1E">
            <w:pPr>
              <w:numPr>
                <w:ilvl w:val="0"/>
                <w:numId w:val="41"/>
              </w:numPr>
              <w:tabs>
                <w:tab w:val="clear" w:pos="720"/>
                <w:tab w:val="num" w:pos="2160"/>
              </w:tabs>
              <w:ind w:left="432"/>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Shakeout activities agreed and assigned</w:t>
            </w:r>
          </w:p>
        </w:tc>
        <w:tc>
          <w:tcPr>
            <w:tcW w:w="3006" w:type="dxa"/>
          </w:tcPr>
          <w:p w14:paraId="3D3E24D4" w14:textId="77777777" w:rsidR="003563E9" w:rsidRPr="009D6F1E" w:rsidRDefault="009A5489" w:rsidP="009D6F1E">
            <w:pPr>
              <w:numPr>
                <w:ilvl w:val="0"/>
                <w:numId w:val="41"/>
              </w:numPr>
              <w:tabs>
                <w:tab w:val="clear" w:pos="720"/>
              </w:tabs>
              <w:ind w:left="35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Environment calendar</w:t>
            </w:r>
          </w:p>
          <w:p w14:paraId="0BD45D03" w14:textId="0B35F2D9" w:rsidR="009D6F1E" w:rsidRPr="009D6F1E" w:rsidRDefault="009A5489" w:rsidP="009D6F1E">
            <w:pPr>
              <w:numPr>
                <w:ilvl w:val="0"/>
                <w:numId w:val="41"/>
              </w:numPr>
              <w:tabs>
                <w:tab w:val="clear" w:pos="720"/>
              </w:tabs>
              <w:ind w:left="356"/>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Environment Shakeout test results</w:t>
            </w:r>
          </w:p>
        </w:tc>
      </w:tr>
      <w:tr w:rsidR="009D6F1E" w:rsidRPr="0013319D" w14:paraId="018E9EF4" w14:textId="77777777" w:rsidTr="001331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629445" w14:textId="60C0887F" w:rsidR="009D6F1E" w:rsidRPr="009D6F1E" w:rsidRDefault="009D6F1E" w:rsidP="009D6F1E">
            <w:pPr>
              <w:rPr>
                <w:rFonts w:asciiTheme="majorHAnsi" w:hAnsiTheme="majorHAnsi" w:cstheme="majorHAnsi"/>
                <w:spacing w:val="3"/>
              </w:rPr>
            </w:pPr>
            <w:r w:rsidRPr="009D6F1E">
              <w:rPr>
                <w:rFonts w:asciiTheme="majorHAnsi" w:hAnsiTheme="majorHAnsi" w:cstheme="majorHAnsi"/>
                <w:spacing w:val="3"/>
              </w:rPr>
              <w:t>Configuration &amp; Release Management</w:t>
            </w:r>
          </w:p>
        </w:tc>
        <w:tc>
          <w:tcPr>
            <w:tcW w:w="4035" w:type="dxa"/>
          </w:tcPr>
          <w:p w14:paraId="04F01C1E" w14:textId="77777777" w:rsidR="003563E9" w:rsidRPr="009D6F1E"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Agreement on code deployment schedule – no new functionality or feature to be introduced without prior agreement and approval. Builds will include only defect fixes</w:t>
            </w:r>
          </w:p>
          <w:p w14:paraId="0A7370CF" w14:textId="77777777" w:rsidR="003563E9" w:rsidRPr="009D6F1E"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Configuration and Release Management approach is defined, agreed and implemented.</w:t>
            </w:r>
          </w:p>
          <w:p w14:paraId="09BB7ABC" w14:textId="77777777" w:rsidR="003563E9" w:rsidRPr="009D6F1E" w:rsidRDefault="009A5489" w:rsidP="009D6F1E">
            <w:pPr>
              <w:numPr>
                <w:ilvl w:val="0"/>
                <w:numId w:val="41"/>
              </w:numPr>
              <w:tabs>
                <w:tab w:val="clear" w:pos="72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Provision of a release note detailing:</w:t>
            </w:r>
          </w:p>
          <w:p w14:paraId="78604759" w14:textId="77777777" w:rsidR="003563E9" w:rsidRPr="009D6F1E" w:rsidRDefault="009A5489" w:rsidP="009D6F1E">
            <w:pPr>
              <w:numPr>
                <w:ilvl w:val="0"/>
                <w:numId w:val="41"/>
              </w:numPr>
              <w:tabs>
                <w:tab w:val="clear" w:pos="720"/>
                <w:tab w:val="num" w:pos="216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All relevant code libraries/versions of code</w:t>
            </w:r>
          </w:p>
          <w:p w14:paraId="209E255C" w14:textId="77777777" w:rsidR="003563E9" w:rsidRPr="009D6F1E" w:rsidRDefault="009A5489" w:rsidP="009D6F1E">
            <w:pPr>
              <w:numPr>
                <w:ilvl w:val="0"/>
                <w:numId w:val="41"/>
              </w:numPr>
              <w:tabs>
                <w:tab w:val="clear" w:pos="720"/>
                <w:tab w:val="num" w:pos="216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Defects with fixes</w:t>
            </w:r>
          </w:p>
          <w:p w14:paraId="6E0BEFFE" w14:textId="77777777" w:rsidR="003563E9" w:rsidRPr="009D6F1E" w:rsidRDefault="009A5489" w:rsidP="009D6F1E">
            <w:pPr>
              <w:numPr>
                <w:ilvl w:val="0"/>
                <w:numId w:val="41"/>
              </w:numPr>
              <w:tabs>
                <w:tab w:val="clear" w:pos="720"/>
                <w:tab w:val="num" w:pos="216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Installation patches or changes</w:t>
            </w:r>
          </w:p>
          <w:p w14:paraId="2ADF0DA2" w14:textId="3DCB7849" w:rsidR="009D6F1E" w:rsidRPr="009D6F1E" w:rsidRDefault="009A5489" w:rsidP="009D6F1E">
            <w:pPr>
              <w:numPr>
                <w:ilvl w:val="0"/>
                <w:numId w:val="41"/>
              </w:numPr>
              <w:tabs>
                <w:tab w:val="clear" w:pos="720"/>
                <w:tab w:val="num" w:pos="2160"/>
              </w:tabs>
              <w:ind w:left="432"/>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Versions of configuration data</w:t>
            </w:r>
          </w:p>
        </w:tc>
        <w:tc>
          <w:tcPr>
            <w:tcW w:w="3006" w:type="dxa"/>
          </w:tcPr>
          <w:p w14:paraId="7148E366" w14:textId="77777777" w:rsidR="003563E9" w:rsidRPr="009D6F1E" w:rsidRDefault="009A5489" w:rsidP="009D6F1E">
            <w:pPr>
              <w:numPr>
                <w:ilvl w:val="0"/>
                <w:numId w:val="41"/>
              </w:numPr>
              <w:tabs>
                <w:tab w:val="clear" w:pos="720"/>
              </w:tabs>
              <w:ind w:left="35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Build &amp; deployment schedule</w:t>
            </w:r>
          </w:p>
          <w:p w14:paraId="4A1ACF46" w14:textId="2C885985" w:rsidR="009D6F1E" w:rsidRPr="009D6F1E" w:rsidRDefault="009A5489" w:rsidP="009D6F1E">
            <w:pPr>
              <w:numPr>
                <w:ilvl w:val="0"/>
                <w:numId w:val="41"/>
              </w:numPr>
              <w:tabs>
                <w:tab w:val="clear" w:pos="720"/>
              </w:tabs>
              <w:ind w:left="356"/>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pacing w:val="3"/>
              </w:rPr>
            </w:pPr>
            <w:r w:rsidRPr="009D6F1E">
              <w:rPr>
                <w:rFonts w:asciiTheme="majorHAnsi" w:hAnsiTheme="majorHAnsi" w:cstheme="majorHAnsi"/>
                <w:spacing w:val="3"/>
              </w:rPr>
              <w:t>Release notes</w:t>
            </w:r>
          </w:p>
        </w:tc>
      </w:tr>
    </w:tbl>
    <w:p w14:paraId="1D5177BD" w14:textId="77777777" w:rsidR="00654EBC" w:rsidRDefault="00654EBC" w:rsidP="00BD4434">
      <w:pPr>
        <w:rPr>
          <w:rFonts w:asciiTheme="majorHAnsi" w:hAnsiTheme="majorHAnsi" w:cstheme="majorHAnsi"/>
          <w:spacing w:val="3"/>
          <w:sz w:val="22"/>
          <w:szCs w:val="22"/>
        </w:rPr>
      </w:pPr>
    </w:p>
    <w:p w14:paraId="0FCD2102" w14:textId="334C9DE0" w:rsidR="009D6F1E" w:rsidRDefault="009D6F1E" w:rsidP="00BD4434">
      <w:pPr>
        <w:rPr>
          <w:rFonts w:asciiTheme="majorHAnsi" w:hAnsiTheme="majorHAnsi" w:cstheme="majorHAnsi"/>
          <w:spacing w:val="3"/>
          <w:sz w:val="22"/>
          <w:szCs w:val="22"/>
        </w:rPr>
      </w:pPr>
      <w:r>
        <w:rPr>
          <w:rFonts w:asciiTheme="majorHAnsi" w:hAnsiTheme="majorHAnsi" w:cstheme="majorHAnsi"/>
          <w:spacing w:val="3"/>
          <w:sz w:val="22"/>
          <w:szCs w:val="22"/>
        </w:rPr>
        <w:t>UAT Exit criteria</w:t>
      </w:r>
    </w:p>
    <w:tbl>
      <w:tblPr>
        <w:tblW w:w="9000" w:type="dxa"/>
        <w:tblCellMar>
          <w:left w:w="0" w:type="dxa"/>
          <w:right w:w="0" w:type="dxa"/>
        </w:tblCellMar>
        <w:tblLook w:val="0420" w:firstRow="1" w:lastRow="0" w:firstColumn="0" w:lastColumn="0" w:noHBand="0" w:noVBand="1"/>
      </w:tblPr>
      <w:tblGrid>
        <w:gridCol w:w="1759"/>
        <w:gridCol w:w="4975"/>
        <w:gridCol w:w="2266"/>
      </w:tblGrid>
      <w:tr w:rsidR="000D2FFE" w:rsidRPr="000D2FFE" w14:paraId="4B6B7E96" w14:textId="77777777" w:rsidTr="00603864">
        <w:trPr>
          <w:trHeight w:val="268"/>
        </w:trPr>
        <w:tc>
          <w:tcPr>
            <w:tcW w:w="175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541D1B33" w14:textId="77777777" w:rsidR="000D2FFE" w:rsidRPr="000D2FFE" w:rsidRDefault="000D2FFE" w:rsidP="000D2FFE">
            <w:pPr>
              <w:rPr>
                <w:lang w:val="en-US"/>
              </w:rPr>
            </w:pPr>
            <w:r w:rsidRPr="000D2FFE">
              <w:rPr>
                <w:b/>
                <w:bCs/>
                <w:lang w:val="en-US"/>
              </w:rPr>
              <w:t>Criteria</w:t>
            </w:r>
          </w:p>
        </w:tc>
        <w:tc>
          <w:tcPr>
            <w:tcW w:w="497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5" w:type="dxa"/>
            </w:tcMar>
            <w:vAlign w:val="center"/>
            <w:hideMark/>
          </w:tcPr>
          <w:p w14:paraId="7BA95A8D" w14:textId="77777777" w:rsidR="000D2FFE" w:rsidRPr="000D2FFE" w:rsidRDefault="000D2FFE" w:rsidP="000D2FFE">
            <w:pPr>
              <w:rPr>
                <w:lang w:val="en-US"/>
              </w:rPr>
            </w:pPr>
            <w:r w:rsidRPr="000D2FFE">
              <w:rPr>
                <w:b/>
                <w:bCs/>
                <w:lang w:val="en-US"/>
              </w:rPr>
              <w:t>Condition</w:t>
            </w:r>
          </w:p>
        </w:tc>
        <w:tc>
          <w:tcPr>
            <w:tcW w:w="226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5" w:type="dxa"/>
            </w:tcMar>
            <w:vAlign w:val="center"/>
            <w:hideMark/>
          </w:tcPr>
          <w:p w14:paraId="2B03CA0F" w14:textId="77777777" w:rsidR="000D2FFE" w:rsidRPr="000D2FFE" w:rsidRDefault="000D2FFE" w:rsidP="000D2FFE">
            <w:pPr>
              <w:rPr>
                <w:lang w:val="en-US"/>
              </w:rPr>
            </w:pPr>
            <w:r w:rsidRPr="000D2FFE">
              <w:rPr>
                <w:b/>
                <w:bCs/>
                <w:lang w:val="en-US"/>
              </w:rPr>
              <w:t>Evidenced by</w:t>
            </w:r>
          </w:p>
        </w:tc>
      </w:tr>
      <w:tr w:rsidR="000D2FFE" w:rsidRPr="000D2FFE" w14:paraId="1396A039" w14:textId="77777777" w:rsidTr="000D2FFE">
        <w:trPr>
          <w:trHeight w:val="705"/>
        </w:trPr>
        <w:tc>
          <w:tcPr>
            <w:tcW w:w="175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5E411DD" w14:textId="77777777" w:rsidR="000D2FFE" w:rsidRPr="000D2FFE" w:rsidRDefault="000D2FFE" w:rsidP="000D2FFE">
            <w:pPr>
              <w:rPr>
                <w:lang w:val="en-US"/>
              </w:rPr>
            </w:pPr>
            <w:r w:rsidRPr="000D2FFE">
              <w:rPr>
                <w:lang w:val="en-US"/>
              </w:rPr>
              <w:lastRenderedPageBreak/>
              <w:t>Test Execution</w:t>
            </w:r>
          </w:p>
        </w:tc>
        <w:tc>
          <w:tcPr>
            <w:tcW w:w="4975" w:type="dxa"/>
            <w:tcBorders>
              <w:top w:val="single" w:sz="24" w:space="0" w:color="FFFFFF"/>
              <w:left w:val="single" w:sz="8" w:space="0" w:color="FFFFFF"/>
              <w:bottom w:val="single" w:sz="8" w:space="0" w:color="FFFFFF"/>
              <w:right w:val="single" w:sz="8" w:space="0" w:color="FFFFFF"/>
            </w:tcBorders>
            <w:shd w:val="clear" w:color="auto" w:fill="D0D8E8"/>
            <w:tcMar>
              <w:top w:w="8" w:type="dxa"/>
              <w:left w:w="8" w:type="dxa"/>
              <w:bottom w:w="0" w:type="dxa"/>
              <w:right w:w="8" w:type="dxa"/>
            </w:tcMar>
            <w:vAlign w:val="center"/>
            <w:hideMark/>
          </w:tcPr>
          <w:p w14:paraId="498E2F2A" w14:textId="77777777" w:rsidR="003563E9" w:rsidRPr="000D2FFE" w:rsidRDefault="009A5489" w:rsidP="00603864">
            <w:pPr>
              <w:numPr>
                <w:ilvl w:val="0"/>
                <w:numId w:val="43"/>
              </w:numPr>
              <w:rPr>
                <w:lang w:val="en-US"/>
              </w:rPr>
            </w:pPr>
            <w:r w:rsidRPr="000D2FFE">
              <w:rPr>
                <w:lang w:val="en-US"/>
              </w:rPr>
              <w:t xml:space="preserve">All tests defined within the UAT execution scope post Risk Based Testing analysis has been executed </w:t>
            </w:r>
          </w:p>
        </w:tc>
        <w:tc>
          <w:tcPr>
            <w:tcW w:w="226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EB43D0A" w14:textId="77777777" w:rsidR="003563E9" w:rsidRPr="000D2FFE" w:rsidRDefault="009A5489" w:rsidP="000D2FFE">
            <w:pPr>
              <w:numPr>
                <w:ilvl w:val="0"/>
                <w:numId w:val="43"/>
              </w:numPr>
              <w:tabs>
                <w:tab w:val="num" w:pos="720"/>
              </w:tabs>
              <w:rPr>
                <w:lang w:val="en-US"/>
              </w:rPr>
            </w:pPr>
            <w:r w:rsidRPr="000D2FFE">
              <w:rPr>
                <w:lang w:val="en-US"/>
              </w:rPr>
              <w:t>Test Execution log</w:t>
            </w:r>
          </w:p>
        </w:tc>
      </w:tr>
      <w:tr w:rsidR="000D2FFE" w:rsidRPr="000D2FFE" w14:paraId="73931361" w14:textId="77777777" w:rsidTr="000D2FFE">
        <w:trPr>
          <w:trHeight w:val="1519"/>
        </w:trPr>
        <w:tc>
          <w:tcPr>
            <w:tcW w:w="17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48D5A4A" w14:textId="77777777" w:rsidR="000D2FFE" w:rsidRPr="000D2FFE" w:rsidRDefault="000D2FFE" w:rsidP="000D2FFE">
            <w:pPr>
              <w:rPr>
                <w:lang w:val="en-US"/>
              </w:rPr>
            </w:pPr>
            <w:r w:rsidRPr="000D2FFE">
              <w:rPr>
                <w:lang w:val="en-US"/>
              </w:rPr>
              <w:t>Defect Management</w:t>
            </w:r>
          </w:p>
        </w:tc>
        <w:tc>
          <w:tcPr>
            <w:tcW w:w="4975"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0DCD8979" w14:textId="77777777" w:rsidR="003563E9" w:rsidRPr="000D2FFE" w:rsidRDefault="009A5489" w:rsidP="00603864">
            <w:pPr>
              <w:numPr>
                <w:ilvl w:val="0"/>
                <w:numId w:val="44"/>
              </w:numPr>
              <w:rPr>
                <w:lang w:val="en-US"/>
              </w:rPr>
            </w:pPr>
            <w:r w:rsidRPr="000D2FFE">
              <w:rPr>
                <w:lang w:val="en-US"/>
              </w:rPr>
              <w:t>All critical &amp; high severity defects have been fixed and successfully retested</w:t>
            </w:r>
          </w:p>
          <w:p w14:paraId="211FB077" w14:textId="77777777" w:rsidR="003563E9" w:rsidRPr="000D2FFE" w:rsidRDefault="009A5489" w:rsidP="00603864">
            <w:pPr>
              <w:numPr>
                <w:ilvl w:val="0"/>
                <w:numId w:val="44"/>
              </w:numPr>
              <w:rPr>
                <w:lang w:val="en-US"/>
              </w:rPr>
            </w:pPr>
            <w:r w:rsidRPr="000D2FFE">
              <w:rPr>
                <w:lang w:val="en-US"/>
              </w:rPr>
              <w:t>All medium severity defects with higher priority (based on business impact assessment in triage) are documented &amp; have workaround(s)</w:t>
            </w:r>
          </w:p>
          <w:p w14:paraId="57C17FF9" w14:textId="77777777" w:rsidR="003563E9" w:rsidRPr="000D2FFE" w:rsidRDefault="009A5489" w:rsidP="00603864">
            <w:pPr>
              <w:numPr>
                <w:ilvl w:val="0"/>
                <w:numId w:val="44"/>
              </w:numPr>
              <w:rPr>
                <w:lang w:val="en-US"/>
              </w:rPr>
            </w:pPr>
            <w:r w:rsidRPr="000D2FFE">
              <w:rPr>
                <w:lang w:val="en-US"/>
              </w:rPr>
              <w:t xml:space="preserve">All medium severity defects with lower priority and low severity defects are documented </w:t>
            </w:r>
          </w:p>
        </w:tc>
        <w:tc>
          <w:tcPr>
            <w:tcW w:w="22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5575CE2" w14:textId="1612D49B" w:rsidR="003563E9" w:rsidRPr="000D2FFE" w:rsidRDefault="009A5489" w:rsidP="000D2FFE">
            <w:pPr>
              <w:numPr>
                <w:ilvl w:val="0"/>
                <w:numId w:val="44"/>
              </w:numPr>
              <w:tabs>
                <w:tab w:val="num" w:pos="720"/>
              </w:tabs>
              <w:rPr>
                <w:lang w:val="en-US"/>
              </w:rPr>
            </w:pPr>
            <w:del w:id="818" w:author="Viswanath Maddali" w:date="2018-10-22T05:23:00Z">
              <w:r w:rsidRPr="000D2FFE" w:rsidDel="00772E2A">
                <w:rPr>
                  <w:lang w:val="en-US"/>
                </w:rPr>
                <w:delText>Quality Center (QC)</w:delText>
              </w:r>
            </w:del>
            <w:ins w:id="819" w:author="Viswanath Maddali" w:date="2018-10-22T05:23:00Z">
              <w:r w:rsidR="00772E2A">
                <w:rPr>
                  <w:lang w:val="en-US"/>
                </w:rPr>
                <w:t>Azure DevOps</w:t>
              </w:r>
            </w:ins>
            <w:r w:rsidRPr="000D2FFE">
              <w:rPr>
                <w:lang w:val="en-US"/>
              </w:rPr>
              <w:t xml:space="preserve"> </w:t>
            </w:r>
            <w:del w:id="820" w:author="Viswanath Maddali" w:date="2018-10-22T05:24:00Z">
              <w:r w:rsidRPr="000D2FFE" w:rsidDel="00772E2A">
                <w:rPr>
                  <w:lang w:val="en-US"/>
                </w:rPr>
                <w:delText xml:space="preserve">log </w:delText>
              </w:r>
            </w:del>
          </w:p>
        </w:tc>
      </w:tr>
      <w:tr w:rsidR="000D2FFE" w:rsidRPr="000D2FFE" w14:paraId="72F9FAAA" w14:textId="77777777" w:rsidTr="000D2FFE">
        <w:trPr>
          <w:trHeight w:val="1248"/>
        </w:trPr>
        <w:tc>
          <w:tcPr>
            <w:tcW w:w="175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C5B62CD" w14:textId="77777777" w:rsidR="000D2FFE" w:rsidRPr="000D2FFE" w:rsidRDefault="000D2FFE" w:rsidP="000D2FFE">
            <w:pPr>
              <w:rPr>
                <w:lang w:val="en-US"/>
              </w:rPr>
            </w:pPr>
            <w:r w:rsidRPr="000D2FFE">
              <w:rPr>
                <w:lang w:val="en-US"/>
              </w:rPr>
              <w:t>Test Completion report</w:t>
            </w:r>
          </w:p>
        </w:tc>
        <w:tc>
          <w:tcPr>
            <w:tcW w:w="4975" w:type="dxa"/>
            <w:tcBorders>
              <w:top w:val="single" w:sz="8" w:space="0" w:color="FFFFFF"/>
              <w:left w:val="single" w:sz="8" w:space="0" w:color="FFFFFF"/>
              <w:bottom w:val="single" w:sz="8" w:space="0" w:color="FFFFFF"/>
              <w:right w:val="single" w:sz="8" w:space="0" w:color="FFFFFF"/>
            </w:tcBorders>
            <w:shd w:val="clear" w:color="auto" w:fill="D0D8E8"/>
            <w:tcMar>
              <w:top w:w="8" w:type="dxa"/>
              <w:left w:w="8" w:type="dxa"/>
              <w:bottom w:w="0" w:type="dxa"/>
              <w:right w:w="8" w:type="dxa"/>
            </w:tcMar>
            <w:vAlign w:val="center"/>
            <w:hideMark/>
          </w:tcPr>
          <w:p w14:paraId="08EA4857" w14:textId="77777777" w:rsidR="003563E9" w:rsidRPr="000D2FFE" w:rsidRDefault="009A5489" w:rsidP="00603864">
            <w:pPr>
              <w:numPr>
                <w:ilvl w:val="0"/>
                <w:numId w:val="45"/>
              </w:numPr>
              <w:rPr>
                <w:lang w:val="en-US"/>
              </w:rPr>
            </w:pPr>
            <w:r w:rsidRPr="000D2FFE">
              <w:rPr>
                <w:lang w:val="en-US"/>
              </w:rPr>
              <w:t xml:space="preserve">Test Completion Report created and distributed with test metrics, outstanding defects, outstanding areas of risk and results based inputs/recommendation for program level ‘Go or Not to Go’ live decision making process  </w:t>
            </w:r>
          </w:p>
        </w:tc>
        <w:tc>
          <w:tcPr>
            <w:tcW w:w="22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EE5DA72" w14:textId="77777777" w:rsidR="003563E9" w:rsidRPr="000D2FFE" w:rsidRDefault="009A5489" w:rsidP="000D2FFE">
            <w:pPr>
              <w:numPr>
                <w:ilvl w:val="0"/>
                <w:numId w:val="45"/>
              </w:numPr>
              <w:tabs>
                <w:tab w:val="num" w:pos="720"/>
              </w:tabs>
              <w:rPr>
                <w:lang w:val="en-US"/>
              </w:rPr>
            </w:pPr>
            <w:r w:rsidRPr="000D2FFE">
              <w:rPr>
                <w:lang w:val="en-US"/>
              </w:rPr>
              <w:t>Test completion report</w:t>
            </w:r>
          </w:p>
        </w:tc>
      </w:tr>
      <w:tr w:rsidR="000D2FFE" w:rsidRPr="000D2FFE" w14:paraId="66609B74" w14:textId="77777777" w:rsidTr="000D2FFE">
        <w:trPr>
          <w:trHeight w:val="660"/>
        </w:trPr>
        <w:tc>
          <w:tcPr>
            <w:tcW w:w="175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B122EE2" w14:textId="77777777" w:rsidR="000D2FFE" w:rsidRPr="000D2FFE" w:rsidRDefault="000D2FFE" w:rsidP="000D2FFE">
            <w:pPr>
              <w:rPr>
                <w:lang w:val="en-US"/>
              </w:rPr>
            </w:pPr>
            <w:r w:rsidRPr="000D2FFE">
              <w:rPr>
                <w:lang w:val="en-US"/>
              </w:rPr>
              <w:t>Document Management</w:t>
            </w:r>
          </w:p>
        </w:tc>
        <w:tc>
          <w:tcPr>
            <w:tcW w:w="4975" w:type="dxa"/>
            <w:tcBorders>
              <w:top w:val="single" w:sz="8" w:space="0" w:color="FFFFFF"/>
              <w:left w:val="single" w:sz="8" w:space="0" w:color="FFFFFF"/>
              <w:bottom w:val="single" w:sz="8" w:space="0" w:color="FFFFFF"/>
              <w:right w:val="single" w:sz="8" w:space="0" w:color="FFFFFF"/>
            </w:tcBorders>
            <w:shd w:val="clear" w:color="auto" w:fill="E9EDF4"/>
            <w:tcMar>
              <w:top w:w="8" w:type="dxa"/>
              <w:left w:w="8" w:type="dxa"/>
              <w:bottom w:w="0" w:type="dxa"/>
              <w:right w:w="8" w:type="dxa"/>
            </w:tcMar>
            <w:vAlign w:val="center"/>
            <w:hideMark/>
          </w:tcPr>
          <w:p w14:paraId="039DA04C" w14:textId="7A5208BC" w:rsidR="003563E9" w:rsidRPr="000D2FFE" w:rsidRDefault="009A5489" w:rsidP="00603864">
            <w:pPr>
              <w:numPr>
                <w:ilvl w:val="0"/>
                <w:numId w:val="46"/>
              </w:numPr>
              <w:rPr>
                <w:lang w:val="en-US"/>
              </w:rPr>
            </w:pPr>
            <w:r w:rsidRPr="000D2FFE">
              <w:rPr>
                <w:lang w:val="en-US"/>
              </w:rPr>
              <w:t xml:space="preserve">All required test evidence and artifacts are stored within the agreed configuration libraries maintained within </w:t>
            </w:r>
            <w:r w:rsidR="00603864">
              <w:rPr>
                <w:lang w:val="en-US"/>
              </w:rPr>
              <w:t>Azure DevOps</w:t>
            </w:r>
            <w:r w:rsidRPr="000D2FFE">
              <w:rPr>
                <w:lang w:val="en-US"/>
              </w:rPr>
              <w:t xml:space="preserve"> </w:t>
            </w:r>
          </w:p>
          <w:p w14:paraId="511B3164" w14:textId="2879242D" w:rsidR="003563E9" w:rsidRPr="000D2FFE" w:rsidRDefault="009A5489" w:rsidP="00603864">
            <w:pPr>
              <w:numPr>
                <w:ilvl w:val="0"/>
                <w:numId w:val="46"/>
              </w:numPr>
              <w:rPr>
                <w:lang w:val="en-US"/>
              </w:rPr>
            </w:pPr>
            <w:r w:rsidRPr="000D2FFE">
              <w:rPr>
                <w:lang w:val="en-US"/>
              </w:rPr>
              <w:t xml:space="preserve">Test scripts and results are stored and maintained in </w:t>
            </w:r>
            <w:r w:rsidR="00603864">
              <w:rPr>
                <w:lang w:val="en-US"/>
              </w:rPr>
              <w:t>Azure DevOps</w:t>
            </w:r>
          </w:p>
        </w:tc>
        <w:tc>
          <w:tcPr>
            <w:tcW w:w="22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B42A27F" w14:textId="20F8D2CF" w:rsidR="003563E9" w:rsidRPr="000D2FFE" w:rsidRDefault="00603864" w:rsidP="00603864">
            <w:pPr>
              <w:numPr>
                <w:ilvl w:val="0"/>
                <w:numId w:val="46"/>
              </w:numPr>
              <w:rPr>
                <w:lang w:val="en-US"/>
              </w:rPr>
            </w:pPr>
            <w:r>
              <w:rPr>
                <w:lang w:val="en-US"/>
              </w:rPr>
              <w:t>Azure DevOps</w:t>
            </w:r>
          </w:p>
        </w:tc>
      </w:tr>
    </w:tbl>
    <w:p w14:paraId="787414E4" w14:textId="2338AF9F" w:rsidR="006F0365" w:rsidRDefault="000D2FFE">
      <w:pPr>
        <w:rPr>
          <w:rFonts w:asciiTheme="majorHAnsi" w:eastAsiaTheme="majorEastAsia" w:hAnsiTheme="majorHAnsi" w:cstheme="majorBidi"/>
          <w:color w:val="2E74B5" w:themeColor="accent1" w:themeShade="BF"/>
          <w:sz w:val="36"/>
          <w:szCs w:val="36"/>
        </w:rPr>
      </w:pPr>
      <w:r w:rsidRPr="000D2FFE">
        <w:t xml:space="preserve"> </w:t>
      </w:r>
      <w:r w:rsidR="006F0365">
        <w:br w:type="page"/>
      </w:r>
    </w:p>
    <w:p w14:paraId="4C3E702B" w14:textId="1BAA89C5" w:rsidR="00430837" w:rsidRDefault="00430837" w:rsidP="00A957CB">
      <w:pPr>
        <w:pStyle w:val="Heading1"/>
        <w:spacing w:after="0"/>
        <w:ind w:left="0"/>
        <w:rPr>
          <w:rFonts w:eastAsia="Times New Roman"/>
          <w:lang w:val="en-US"/>
        </w:rPr>
      </w:pPr>
      <w:bookmarkStart w:id="821" w:name="_Toc527943114"/>
      <w:r w:rsidRPr="00C959DB">
        <w:lastRenderedPageBreak/>
        <w:t>Environments</w:t>
      </w:r>
      <w:r w:rsidR="00C861BC">
        <w:t xml:space="preserve"> and tests conducted</w:t>
      </w:r>
      <w:bookmarkEnd w:id="821"/>
    </w:p>
    <w:tbl>
      <w:tblPr>
        <w:tblStyle w:val="GridTable4-Accent1"/>
        <w:tblW w:w="0" w:type="auto"/>
        <w:tblLook w:val="04A0" w:firstRow="1" w:lastRow="0" w:firstColumn="1" w:lastColumn="0" w:noHBand="0" w:noVBand="1"/>
      </w:tblPr>
      <w:tblGrid>
        <w:gridCol w:w="2245"/>
        <w:gridCol w:w="6539"/>
      </w:tblGrid>
      <w:tr w:rsidR="0067270A" w14:paraId="4C3E702D" w14:textId="77777777" w:rsidTr="00267223">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784" w:type="dxa"/>
            <w:gridSpan w:val="2"/>
            <w:vAlign w:val="center"/>
          </w:tcPr>
          <w:p w14:paraId="4C3E702C" w14:textId="77777777" w:rsidR="0067270A" w:rsidRPr="00574E94" w:rsidRDefault="0067270A" w:rsidP="00A957CB">
            <w:pPr>
              <w:pStyle w:val="BodyText"/>
              <w:jc w:val="center"/>
              <w:rPr>
                <w:rFonts w:asciiTheme="minorHAnsi" w:eastAsiaTheme="minorEastAsia" w:hAnsiTheme="minorHAnsi" w:cstheme="minorBidi"/>
                <w:bCs w:val="0"/>
                <w:szCs w:val="21"/>
                <w:lang w:val="en-IN"/>
              </w:rPr>
            </w:pPr>
            <w:r>
              <w:rPr>
                <w:rFonts w:asciiTheme="minorHAnsi" w:eastAsiaTheme="minorEastAsia" w:hAnsiTheme="minorHAnsi" w:cstheme="minorBidi"/>
                <w:bCs w:val="0"/>
                <w:szCs w:val="21"/>
                <w:lang w:val="en-IN"/>
              </w:rPr>
              <w:t>List of Environments</w:t>
            </w:r>
          </w:p>
        </w:tc>
      </w:tr>
      <w:tr w:rsidR="00267223" w14:paraId="4C3E7030" w14:textId="77777777" w:rsidTr="00BD032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45" w:type="dxa"/>
          </w:tcPr>
          <w:p w14:paraId="4C3E702E" w14:textId="77777777" w:rsidR="00267223" w:rsidRPr="005F3046" w:rsidRDefault="00267223" w:rsidP="00A957CB">
            <w:pPr>
              <w:pStyle w:val="BodyText"/>
              <w:jc w:val="center"/>
              <w:rPr>
                <w:rFonts w:asciiTheme="minorHAnsi" w:eastAsiaTheme="minorEastAsia" w:hAnsiTheme="minorHAnsi" w:cstheme="minorBidi"/>
                <w:bCs w:val="0"/>
                <w:szCs w:val="21"/>
                <w:lang w:val="en-IN"/>
              </w:rPr>
            </w:pPr>
            <w:r w:rsidRPr="005F3046">
              <w:rPr>
                <w:rFonts w:asciiTheme="minorHAnsi" w:eastAsiaTheme="minorEastAsia" w:hAnsiTheme="minorHAnsi" w:cstheme="minorBidi"/>
                <w:bCs w:val="0"/>
                <w:szCs w:val="21"/>
                <w:lang w:val="en-IN"/>
              </w:rPr>
              <w:t>Environment</w:t>
            </w:r>
          </w:p>
        </w:tc>
        <w:tc>
          <w:tcPr>
            <w:tcW w:w="6539" w:type="dxa"/>
          </w:tcPr>
          <w:p w14:paraId="4C3E702F" w14:textId="77777777" w:rsidR="00267223" w:rsidRPr="005F3046" w:rsidRDefault="00267223" w:rsidP="00A957CB">
            <w:pPr>
              <w:pStyle w:val="BodyText"/>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szCs w:val="21"/>
                <w:lang w:val="en-IN"/>
              </w:rPr>
            </w:pPr>
            <w:r>
              <w:rPr>
                <w:rFonts w:asciiTheme="minorHAnsi" w:eastAsiaTheme="minorEastAsia" w:hAnsiTheme="minorHAnsi" w:cstheme="minorBidi"/>
                <w:b/>
                <w:bCs/>
                <w:szCs w:val="21"/>
                <w:lang w:val="en-IN"/>
              </w:rPr>
              <w:t>Purpose</w:t>
            </w:r>
          </w:p>
        </w:tc>
      </w:tr>
      <w:tr w:rsidR="00267223" w14:paraId="4C3E7033" w14:textId="77777777" w:rsidTr="00BD0326">
        <w:trPr>
          <w:trHeight w:val="276"/>
        </w:trPr>
        <w:tc>
          <w:tcPr>
            <w:cnfStyle w:val="001000000000" w:firstRow="0" w:lastRow="0" w:firstColumn="1" w:lastColumn="0" w:oddVBand="0" w:evenVBand="0" w:oddHBand="0" w:evenHBand="0" w:firstRowFirstColumn="0" w:firstRowLastColumn="0" w:lastRowFirstColumn="0" w:lastRowLastColumn="0"/>
            <w:tcW w:w="2245" w:type="dxa"/>
          </w:tcPr>
          <w:p w14:paraId="4C3E7031" w14:textId="77777777" w:rsidR="00267223" w:rsidRPr="00574E94" w:rsidRDefault="00267223" w:rsidP="00267223">
            <w:pPr>
              <w:pStyle w:val="BodyText"/>
              <w:rPr>
                <w:rFonts w:asciiTheme="minorHAnsi" w:eastAsiaTheme="minorEastAsia" w:hAnsiTheme="minorHAnsi" w:cstheme="minorBidi"/>
                <w:b w:val="0"/>
                <w:bCs w:val="0"/>
                <w:sz w:val="21"/>
                <w:szCs w:val="21"/>
                <w:lang w:val="en-IN"/>
              </w:rPr>
            </w:pPr>
            <w:r>
              <w:rPr>
                <w:rFonts w:asciiTheme="minorHAnsi" w:eastAsiaTheme="minorEastAsia" w:hAnsiTheme="minorHAnsi" w:cstheme="minorBidi"/>
                <w:b w:val="0"/>
                <w:bCs w:val="0"/>
                <w:sz w:val="21"/>
                <w:szCs w:val="21"/>
                <w:lang w:val="en-IN"/>
              </w:rPr>
              <w:t>SB1</w:t>
            </w:r>
          </w:p>
        </w:tc>
        <w:tc>
          <w:tcPr>
            <w:tcW w:w="6539" w:type="dxa"/>
          </w:tcPr>
          <w:p w14:paraId="4C3E7032" w14:textId="77777777" w:rsidR="00267223" w:rsidRPr="00574E94" w:rsidRDefault="00267223" w:rsidP="00A957CB">
            <w:pPr>
              <w:pStyle w:val="BodyTex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 xml:space="preserve">Sandbox </w:t>
            </w:r>
            <w:r w:rsidR="00DA416A">
              <w:rPr>
                <w:rFonts w:asciiTheme="minorHAnsi" w:eastAsiaTheme="minorEastAsia" w:hAnsiTheme="minorHAnsi" w:cstheme="minorBidi"/>
                <w:sz w:val="21"/>
                <w:szCs w:val="21"/>
                <w:lang w:val="en-IN"/>
              </w:rPr>
              <w:t>environment</w:t>
            </w:r>
          </w:p>
        </w:tc>
      </w:tr>
      <w:tr w:rsidR="00267223" w14:paraId="4C3E7036" w14:textId="77777777" w:rsidTr="00BD032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45" w:type="dxa"/>
          </w:tcPr>
          <w:p w14:paraId="4C3E7034" w14:textId="77777777" w:rsidR="00267223" w:rsidRPr="00574E94" w:rsidRDefault="00267223" w:rsidP="00A957CB">
            <w:pPr>
              <w:pStyle w:val="BodyText"/>
              <w:rPr>
                <w:rFonts w:asciiTheme="minorHAnsi" w:eastAsiaTheme="minorEastAsia" w:hAnsiTheme="minorHAnsi" w:cstheme="minorBidi"/>
                <w:b w:val="0"/>
                <w:bCs w:val="0"/>
                <w:sz w:val="21"/>
                <w:szCs w:val="21"/>
                <w:lang w:val="en-IN"/>
              </w:rPr>
            </w:pPr>
            <w:r>
              <w:rPr>
                <w:rFonts w:asciiTheme="minorHAnsi" w:eastAsiaTheme="minorEastAsia" w:hAnsiTheme="minorHAnsi" w:cstheme="minorBidi"/>
                <w:b w:val="0"/>
                <w:bCs w:val="0"/>
                <w:sz w:val="21"/>
                <w:szCs w:val="21"/>
                <w:lang w:val="en-IN"/>
              </w:rPr>
              <w:t>IN1</w:t>
            </w:r>
          </w:p>
        </w:tc>
        <w:tc>
          <w:tcPr>
            <w:tcW w:w="6539" w:type="dxa"/>
          </w:tcPr>
          <w:p w14:paraId="4C3E7035" w14:textId="77777777" w:rsidR="00267223" w:rsidRPr="00574E94" w:rsidRDefault="00267223" w:rsidP="00267223">
            <w:pPr>
              <w:pStyle w:val="BodyText"/>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Integrated environment with rest of the downstream and integrated systems</w:t>
            </w:r>
          </w:p>
        </w:tc>
      </w:tr>
      <w:tr w:rsidR="00267223" w14:paraId="4C3E7039" w14:textId="77777777" w:rsidTr="00BD0326">
        <w:trPr>
          <w:trHeight w:val="276"/>
        </w:trPr>
        <w:tc>
          <w:tcPr>
            <w:cnfStyle w:val="001000000000" w:firstRow="0" w:lastRow="0" w:firstColumn="1" w:lastColumn="0" w:oddVBand="0" w:evenVBand="0" w:oddHBand="0" w:evenHBand="0" w:firstRowFirstColumn="0" w:firstRowLastColumn="0" w:lastRowFirstColumn="0" w:lastRowLastColumn="0"/>
            <w:tcW w:w="2245" w:type="dxa"/>
          </w:tcPr>
          <w:p w14:paraId="4C3E7037" w14:textId="77777777" w:rsidR="00267223" w:rsidRPr="00574E94" w:rsidRDefault="00267223" w:rsidP="00A957CB">
            <w:pPr>
              <w:pStyle w:val="BodyText"/>
              <w:rPr>
                <w:rFonts w:asciiTheme="minorHAnsi" w:eastAsiaTheme="minorEastAsia" w:hAnsiTheme="minorHAnsi" w:cstheme="minorBidi"/>
                <w:b w:val="0"/>
                <w:bCs w:val="0"/>
                <w:sz w:val="21"/>
                <w:szCs w:val="21"/>
                <w:lang w:val="en-IN"/>
              </w:rPr>
            </w:pPr>
            <w:r>
              <w:rPr>
                <w:rFonts w:asciiTheme="minorHAnsi" w:eastAsiaTheme="minorEastAsia" w:hAnsiTheme="minorHAnsi" w:cstheme="minorBidi"/>
                <w:b w:val="0"/>
                <w:bCs w:val="0"/>
                <w:sz w:val="21"/>
                <w:szCs w:val="21"/>
                <w:lang w:val="en-IN"/>
              </w:rPr>
              <w:t>UT1</w:t>
            </w:r>
          </w:p>
        </w:tc>
        <w:tc>
          <w:tcPr>
            <w:tcW w:w="6539" w:type="dxa"/>
          </w:tcPr>
          <w:p w14:paraId="4C3E7038" w14:textId="77777777" w:rsidR="00267223" w:rsidRPr="00574E94" w:rsidRDefault="00267223" w:rsidP="00A957CB">
            <w:pPr>
              <w:pStyle w:val="BodyTex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User Sign-off</w:t>
            </w:r>
          </w:p>
        </w:tc>
      </w:tr>
      <w:tr w:rsidR="00267223" w14:paraId="4C3E703C" w14:textId="77777777" w:rsidTr="00BD0326">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45" w:type="dxa"/>
          </w:tcPr>
          <w:p w14:paraId="4C3E703A" w14:textId="77777777" w:rsidR="00267223" w:rsidRPr="00574E94" w:rsidRDefault="00267223" w:rsidP="00A957CB">
            <w:pPr>
              <w:pStyle w:val="BodyText"/>
              <w:rPr>
                <w:rFonts w:asciiTheme="minorHAnsi" w:eastAsiaTheme="minorEastAsia" w:hAnsiTheme="minorHAnsi" w:cstheme="minorBidi"/>
                <w:b w:val="0"/>
                <w:bCs w:val="0"/>
                <w:sz w:val="21"/>
                <w:szCs w:val="21"/>
                <w:lang w:val="en-IN"/>
              </w:rPr>
            </w:pPr>
            <w:r>
              <w:rPr>
                <w:rFonts w:asciiTheme="minorHAnsi" w:eastAsiaTheme="minorEastAsia" w:hAnsiTheme="minorHAnsi" w:cstheme="minorBidi"/>
                <w:b w:val="0"/>
                <w:bCs w:val="0"/>
                <w:sz w:val="21"/>
                <w:szCs w:val="21"/>
                <w:lang w:val="en-IN"/>
              </w:rPr>
              <w:t>LT1</w:t>
            </w:r>
          </w:p>
        </w:tc>
        <w:tc>
          <w:tcPr>
            <w:tcW w:w="6539" w:type="dxa"/>
          </w:tcPr>
          <w:p w14:paraId="4C3E703B" w14:textId="77777777" w:rsidR="00267223" w:rsidRPr="00574E94" w:rsidRDefault="00267223" w:rsidP="00A957CB">
            <w:pPr>
              <w:pStyle w:val="BodyText"/>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Load Testing</w:t>
            </w:r>
          </w:p>
        </w:tc>
      </w:tr>
      <w:tr w:rsidR="00267223" w14:paraId="4C3E703F" w14:textId="77777777" w:rsidTr="00BD0326">
        <w:trPr>
          <w:trHeight w:val="542"/>
        </w:trPr>
        <w:tc>
          <w:tcPr>
            <w:cnfStyle w:val="001000000000" w:firstRow="0" w:lastRow="0" w:firstColumn="1" w:lastColumn="0" w:oddVBand="0" w:evenVBand="0" w:oddHBand="0" w:evenHBand="0" w:firstRowFirstColumn="0" w:firstRowLastColumn="0" w:lastRowFirstColumn="0" w:lastRowLastColumn="0"/>
            <w:tcW w:w="2245" w:type="dxa"/>
          </w:tcPr>
          <w:p w14:paraId="4C3E703D" w14:textId="77777777" w:rsidR="00267223" w:rsidRPr="00574E94" w:rsidRDefault="00267223" w:rsidP="007B3060">
            <w:pPr>
              <w:pStyle w:val="BodyText"/>
              <w:rPr>
                <w:rFonts w:asciiTheme="minorHAnsi" w:eastAsiaTheme="minorEastAsia" w:hAnsiTheme="minorHAnsi" w:cstheme="minorBidi"/>
                <w:b w:val="0"/>
                <w:bCs w:val="0"/>
                <w:sz w:val="21"/>
                <w:szCs w:val="21"/>
                <w:lang w:val="en-IN"/>
              </w:rPr>
            </w:pPr>
            <w:r>
              <w:rPr>
                <w:rFonts w:asciiTheme="minorHAnsi" w:eastAsiaTheme="minorEastAsia" w:hAnsiTheme="minorHAnsi" w:cstheme="minorBidi"/>
                <w:b w:val="0"/>
                <w:bCs w:val="0"/>
                <w:sz w:val="21"/>
                <w:szCs w:val="21"/>
                <w:lang w:val="en-IN"/>
              </w:rPr>
              <w:t>TR1</w:t>
            </w:r>
          </w:p>
        </w:tc>
        <w:tc>
          <w:tcPr>
            <w:tcW w:w="6539" w:type="dxa"/>
          </w:tcPr>
          <w:p w14:paraId="4C3E703E" w14:textId="77777777" w:rsidR="00267223" w:rsidRPr="00574E94" w:rsidRDefault="00267223" w:rsidP="00A957CB">
            <w:pPr>
              <w:pStyle w:val="BodyText"/>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Training counsellor before feature release to production</w:t>
            </w:r>
          </w:p>
        </w:tc>
      </w:tr>
      <w:tr w:rsidR="00267223" w14:paraId="4C3E7043" w14:textId="77777777" w:rsidTr="00BD0326">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245" w:type="dxa"/>
          </w:tcPr>
          <w:p w14:paraId="4C3E7040" w14:textId="77777777" w:rsidR="00267223" w:rsidRPr="00574E94" w:rsidRDefault="00267223" w:rsidP="00A957CB">
            <w:pPr>
              <w:pStyle w:val="BodyText"/>
              <w:rPr>
                <w:rFonts w:asciiTheme="minorHAnsi" w:eastAsiaTheme="minorEastAsia" w:hAnsiTheme="minorHAnsi" w:cstheme="minorBidi"/>
                <w:b w:val="0"/>
                <w:bCs w:val="0"/>
                <w:sz w:val="21"/>
                <w:szCs w:val="21"/>
                <w:lang w:val="en-IN"/>
              </w:rPr>
            </w:pPr>
            <w:r>
              <w:rPr>
                <w:rFonts w:asciiTheme="minorHAnsi" w:eastAsiaTheme="minorEastAsia" w:hAnsiTheme="minorHAnsi" w:cstheme="minorBidi"/>
                <w:b w:val="0"/>
                <w:bCs w:val="0"/>
                <w:sz w:val="21"/>
                <w:szCs w:val="21"/>
                <w:lang w:val="en-IN"/>
              </w:rPr>
              <w:t>PD1</w:t>
            </w:r>
            <w:r w:rsidR="001303FB">
              <w:rPr>
                <w:rFonts w:asciiTheme="minorHAnsi" w:eastAsiaTheme="minorEastAsia" w:hAnsiTheme="minorHAnsi" w:cstheme="minorBidi"/>
                <w:b w:val="0"/>
                <w:bCs w:val="0"/>
                <w:sz w:val="21"/>
                <w:szCs w:val="21"/>
                <w:lang w:val="en-IN"/>
              </w:rPr>
              <w:t>, PD8</w:t>
            </w:r>
          </w:p>
        </w:tc>
        <w:tc>
          <w:tcPr>
            <w:tcW w:w="6539" w:type="dxa"/>
          </w:tcPr>
          <w:p w14:paraId="4C3E7041" w14:textId="77777777" w:rsidR="00267223" w:rsidRDefault="001303FB" w:rsidP="00A957CB">
            <w:pPr>
              <w:pStyle w:val="BodyText"/>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 xml:space="preserve">PD1- Azure East (Primary </w:t>
            </w:r>
            <w:r w:rsidR="00267223">
              <w:rPr>
                <w:rFonts w:asciiTheme="minorHAnsi" w:eastAsiaTheme="minorEastAsia" w:hAnsiTheme="minorHAnsi" w:cstheme="minorBidi"/>
                <w:sz w:val="21"/>
                <w:szCs w:val="21"/>
                <w:lang w:val="en-IN"/>
              </w:rPr>
              <w:t>Production</w:t>
            </w:r>
            <w:r>
              <w:rPr>
                <w:rFonts w:asciiTheme="minorHAnsi" w:eastAsiaTheme="minorEastAsia" w:hAnsiTheme="minorHAnsi" w:cstheme="minorBidi"/>
                <w:sz w:val="21"/>
                <w:szCs w:val="21"/>
                <w:lang w:val="en-IN"/>
              </w:rPr>
              <w:t>)</w:t>
            </w:r>
            <w:r w:rsidR="000D10EE">
              <w:rPr>
                <w:rFonts w:asciiTheme="minorHAnsi" w:eastAsiaTheme="minorEastAsia" w:hAnsiTheme="minorHAnsi" w:cstheme="minorBidi"/>
                <w:sz w:val="21"/>
                <w:szCs w:val="21"/>
                <w:lang w:val="en-IN"/>
              </w:rPr>
              <w:t xml:space="preserve"> </w:t>
            </w:r>
          </w:p>
          <w:p w14:paraId="4C3E7042" w14:textId="77777777" w:rsidR="001303FB" w:rsidRPr="00574E94" w:rsidRDefault="001303FB" w:rsidP="0099423C">
            <w:pPr>
              <w:pStyle w:val="BodyText"/>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1"/>
                <w:szCs w:val="21"/>
                <w:lang w:val="en-IN"/>
              </w:rPr>
            </w:pPr>
            <w:r>
              <w:rPr>
                <w:rFonts w:asciiTheme="minorHAnsi" w:eastAsiaTheme="minorEastAsia" w:hAnsiTheme="minorHAnsi" w:cstheme="minorBidi"/>
                <w:sz w:val="21"/>
                <w:szCs w:val="21"/>
                <w:lang w:val="en-IN"/>
              </w:rPr>
              <w:t xml:space="preserve">PD8- Azure west (applicable based on business criticality of the application </w:t>
            </w:r>
            <w:r w:rsidR="0099423C">
              <w:rPr>
                <w:rFonts w:asciiTheme="minorHAnsi" w:eastAsiaTheme="minorEastAsia" w:hAnsiTheme="minorHAnsi" w:cstheme="minorBidi"/>
                <w:sz w:val="21"/>
                <w:szCs w:val="21"/>
                <w:lang w:val="en-IN"/>
              </w:rPr>
              <w:t xml:space="preserve">hosted </w:t>
            </w:r>
            <w:r>
              <w:rPr>
                <w:rFonts w:asciiTheme="minorHAnsi" w:eastAsiaTheme="minorEastAsia" w:hAnsiTheme="minorHAnsi" w:cstheme="minorBidi"/>
                <w:sz w:val="21"/>
                <w:szCs w:val="21"/>
                <w:lang w:val="en-IN"/>
              </w:rPr>
              <w:t>on Azure)</w:t>
            </w:r>
          </w:p>
        </w:tc>
      </w:tr>
    </w:tbl>
    <w:p w14:paraId="27AAC239" w14:textId="77777777" w:rsidR="00BD0326" w:rsidRDefault="0067270A" w:rsidP="007B3060">
      <w:pPr>
        <w:pStyle w:val="BodyText"/>
        <w:rPr>
          <w:rFonts w:asciiTheme="minorHAnsi" w:eastAsiaTheme="minorEastAsia" w:hAnsiTheme="minorHAnsi" w:cstheme="minorBidi"/>
          <w:i/>
          <w:sz w:val="21"/>
          <w:szCs w:val="21"/>
          <w:lang w:val="en-IN"/>
        </w:rPr>
      </w:pPr>
      <w:r w:rsidRPr="005F3046">
        <w:rPr>
          <w:rFonts w:asciiTheme="minorHAnsi" w:eastAsiaTheme="minorEastAsia" w:hAnsiTheme="minorHAnsi" w:cstheme="minorBidi"/>
          <w:i/>
          <w:sz w:val="21"/>
          <w:szCs w:val="21"/>
          <w:lang w:val="en-IN"/>
        </w:rPr>
        <w:t xml:space="preserve">* </w:t>
      </w:r>
      <w:r w:rsidR="007B3060">
        <w:rPr>
          <w:rFonts w:asciiTheme="minorHAnsi" w:eastAsiaTheme="minorEastAsia" w:hAnsiTheme="minorHAnsi" w:cstheme="minorBidi"/>
          <w:i/>
          <w:sz w:val="21"/>
          <w:szCs w:val="21"/>
          <w:lang w:val="en-IN"/>
        </w:rPr>
        <w:t xml:space="preserve">list of environments for Commercial for other applications in scope for testing, this list will be </w:t>
      </w:r>
      <w:r w:rsidR="00267223">
        <w:rPr>
          <w:rFonts w:asciiTheme="minorHAnsi" w:eastAsiaTheme="minorEastAsia" w:hAnsiTheme="minorHAnsi" w:cstheme="minorBidi"/>
          <w:i/>
          <w:sz w:val="21"/>
          <w:szCs w:val="21"/>
          <w:lang w:val="en-IN"/>
        </w:rPr>
        <w:t>revisited</w:t>
      </w:r>
    </w:p>
    <w:p w14:paraId="4C3E7044" w14:textId="5CE9D301" w:rsidR="00C959DB" w:rsidRPr="0067270A" w:rsidRDefault="00C959DB" w:rsidP="007B3060">
      <w:pPr>
        <w:pStyle w:val="BodyText"/>
        <w:rPr>
          <w:rFonts w:asciiTheme="minorHAnsi" w:eastAsiaTheme="minorEastAsia" w:hAnsiTheme="minorHAnsi" w:cstheme="minorBidi"/>
          <w:i/>
          <w:sz w:val="21"/>
          <w:szCs w:val="21"/>
          <w:lang w:val="en-IN"/>
        </w:rPr>
      </w:pPr>
    </w:p>
    <w:p w14:paraId="4C3E7046" w14:textId="77777777" w:rsidR="00FF3010" w:rsidRDefault="00FF3010" w:rsidP="00A957CB">
      <w:pPr>
        <w:spacing w:after="0" w:line="240" w:lineRule="auto"/>
        <w:rPr>
          <w:rFonts w:eastAsiaTheme="majorEastAsia" w:cstheme="majorBidi"/>
          <w:bCs/>
          <w:noProof/>
        </w:rPr>
      </w:pPr>
      <w:r>
        <w:rPr>
          <w:rFonts w:eastAsiaTheme="majorEastAsia" w:cstheme="majorBidi"/>
          <w:bCs/>
          <w:noProof/>
        </w:rPr>
        <w:t>F</w:t>
      </w:r>
      <w:r w:rsidRPr="00073AA9">
        <w:rPr>
          <w:rFonts w:eastAsiaTheme="majorEastAsia" w:cstheme="majorBidi"/>
          <w:bCs/>
          <w:noProof/>
        </w:rPr>
        <w:t xml:space="preserve">ollowing table details the frequency and timelines for </w:t>
      </w:r>
      <w:r>
        <w:rPr>
          <w:rFonts w:eastAsiaTheme="majorEastAsia" w:cstheme="majorBidi"/>
          <w:bCs/>
          <w:noProof/>
        </w:rPr>
        <w:t>different types of testing:</w:t>
      </w:r>
    </w:p>
    <w:p w14:paraId="4C3E7047" w14:textId="77777777" w:rsidR="00A33744" w:rsidRDefault="00A33744" w:rsidP="00A957CB">
      <w:pPr>
        <w:spacing w:after="0" w:line="240" w:lineRule="auto"/>
        <w:rPr>
          <w:rFonts w:eastAsiaTheme="majorEastAsia" w:cstheme="majorBidi"/>
          <w:bCs/>
          <w:i/>
          <w:noProof/>
          <w:sz w:val="17"/>
        </w:rPr>
      </w:pPr>
    </w:p>
    <w:p w14:paraId="4C3E7048" w14:textId="77777777" w:rsidR="00A33744" w:rsidRPr="00A33744" w:rsidRDefault="00A33744" w:rsidP="00A957CB">
      <w:pPr>
        <w:spacing w:after="0" w:line="240" w:lineRule="auto"/>
        <w:rPr>
          <w:i/>
          <w:sz w:val="17"/>
        </w:rPr>
      </w:pPr>
      <w:r w:rsidRPr="00A33744">
        <w:rPr>
          <w:rFonts w:eastAsiaTheme="majorEastAsia" w:cstheme="majorBidi"/>
          <w:bCs/>
          <w:i/>
          <w:noProof/>
          <w:sz w:val="17"/>
        </w:rPr>
        <w:t>(will be reviwed with Analyst team)</w:t>
      </w:r>
    </w:p>
    <w:tbl>
      <w:tblPr>
        <w:tblStyle w:val="GridTable5Dark-Accent1"/>
        <w:tblW w:w="0" w:type="auto"/>
        <w:tblLook w:val="0420" w:firstRow="1" w:lastRow="0" w:firstColumn="0" w:lastColumn="0" w:noHBand="0" w:noVBand="1"/>
      </w:tblPr>
      <w:tblGrid>
        <w:gridCol w:w="2972"/>
        <w:gridCol w:w="1418"/>
        <w:gridCol w:w="613"/>
        <w:gridCol w:w="992"/>
        <w:gridCol w:w="714"/>
        <w:gridCol w:w="540"/>
        <w:gridCol w:w="851"/>
      </w:tblGrid>
      <w:tr w:rsidR="00FF3010" w:rsidRPr="000C43A7" w14:paraId="4C3E704B" w14:textId="77777777" w:rsidTr="00B25BB2">
        <w:trPr>
          <w:cnfStyle w:val="100000000000" w:firstRow="1" w:lastRow="0" w:firstColumn="0" w:lastColumn="0" w:oddVBand="0" w:evenVBand="0" w:oddHBand="0" w:evenHBand="0" w:firstRowFirstColumn="0" w:firstRowLastColumn="0" w:lastRowFirstColumn="0" w:lastRowLastColumn="0"/>
          <w:trHeight w:val="420"/>
        </w:trPr>
        <w:tc>
          <w:tcPr>
            <w:tcW w:w="2972" w:type="dxa"/>
          </w:tcPr>
          <w:p w14:paraId="4C3E7049" w14:textId="77777777" w:rsidR="00FF3010" w:rsidRPr="000C43A7" w:rsidRDefault="00FF3010" w:rsidP="00A957CB">
            <w:pPr>
              <w:jc w:val="center"/>
              <w:rPr>
                <w:rFonts w:cstheme="minorHAnsi"/>
                <w:sz w:val="22"/>
                <w:szCs w:val="22"/>
              </w:rPr>
            </w:pPr>
          </w:p>
        </w:tc>
        <w:tc>
          <w:tcPr>
            <w:tcW w:w="5128" w:type="dxa"/>
            <w:gridSpan w:val="6"/>
            <w:noWrap/>
            <w:vAlign w:val="center"/>
            <w:hideMark/>
          </w:tcPr>
          <w:p w14:paraId="4C3E704A" w14:textId="77777777" w:rsidR="00FF3010" w:rsidRPr="000C43A7" w:rsidRDefault="00FF3010" w:rsidP="00A957CB">
            <w:pPr>
              <w:rPr>
                <w:rFonts w:eastAsia="Times New Roman" w:cstheme="minorHAnsi"/>
                <w:color w:val="auto"/>
                <w:sz w:val="22"/>
                <w:szCs w:val="22"/>
              </w:rPr>
            </w:pPr>
            <w:r w:rsidRPr="000C43A7">
              <w:rPr>
                <w:rFonts w:eastAsia="Times New Roman" w:cstheme="minorHAnsi"/>
                <w:color w:val="auto"/>
                <w:sz w:val="22"/>
                <w:szCs w:val="22"/>
              </w:rPr>
              <w:t xml:space="preserve">ENVIRONMENT – TEST </w:t>
            </w:r>
            <w:r>
              <w:rPr>
                <w:rFonts w:eastAsia="Times New Roman" w:cstheme="minorHAnsi"/>
                <w:color w:val="auto"/>
                <w:sz w:val="22"/>
                <w:szCs w:val="22"/>
              </w:rPr>
              <w:t>Type</w:t>
            </w:r>
            <w:r w:rsidRPr="000C43A7">
              <w:rPr>
                <w:rFonts w:eastAsia="Times New Roman" w:cstheme="minorHAnsi"/>
                <w:color w:val="auto"/>
                <w:sz w:val="22"/>
                <w:szCs w:val="22"/>
              </w:rPr>
              <w:t xml:space="preserve"> Mapping</w:t>
            </w:r>
          </w:p>
        </w:tc>
      </w:tr>
      <w:tr w:rsidR="00FF3010" w:rsidRPr="000C43A7" w14:paraId="4C3E7053" w14:textId="77777777" w:rsidTr="00B25BB2">
        <w:trPr>
          <w:cnfStyle w:val="000000100000" w:firstRow="0" w:lastRow="0" w:firstColumn="0" w:lastColumn="0" w:oddVBand="0" w:evenVBand="0" w:oddHBand="1" w:evenHBand="0" w:firstRowFirstColumn="0" w:firstRowLastColumn="0" w:lastRowFirstColumn="0" w:lastRowLastColumn="0"/>
          <w:trHeight w:val="300"/>
        </w:trPr>
        <w:tc>
          <w:tcPr>
            <w:tcW w:w="2972" w:type="dxa"/>
            <w:hideMark/>
          </w:tcPr>
          <w:p w14:paraId="4C3E704C" w14:textId="77777777" w:rsidR="00FF3010" w:rsidRPr="00824291" w:rsidRDefault="00FF3010" w:rsidP="00A957CB">
            <w:pPr>
              <w:rPr>
                <w:rFonts w:eastAsia="Times New Roman" w:cstheme="minorHAnsi"/>
                <w:b/>
                <w:sz w:val="22"/>
                <w:szCs w:val="22"/>
              </w:rPr>
            </w:pPr>
            <w:r w:rsidRPr="00824291">
              <w:rPr>
                <w:rFonts w:eastAsia="Times New Roman" w:cstheme="minorHAnsi"/>
                <w:b/>
                <w:sz w:val="22"/>
                <w:szCs w:val="22"/>
              </w:rPr>
              <w:t>Type of Testing</w:t>
            </w:r>
          </w:p>
        </w:tc>
        <w:tc>
          <w:tcPr>
            <w:tcW w:w="1418" w:type="dxa"/>
            <w:noWrap/>
            <w:vAlign w:val="center"/>
            <w:hideMark/>
          </w:tcPr>
          <w:p w14:paraId="4C3E704D" w14:textId="77777777" w:rsidR="00FF3010" w:rsidRPr="00824291" w:rsidRDefault="00FF3010" w:rsidP="00A957CB">
            <w:pPr>
              <w:jc w:val="center"/>
              <w:rPr>
                <w:rFonts w:eastAsia="Times New Roman" w:cstheme="minorHAnsi"/>
                <w:b/>
                <w:bCs/>
                <w:sz w:val="22"/>
                <w:szCs w:val="22"/>
              </w:rPr>
            </w:pPr>
            <w:r w:rsidRPr="00824291">
              <w:rPr>
                <w:rFonts w:eastAsia="Times New Roman" w:cstheme="minorHAnsi"/>
                <w:b/>
                <w:bCs/>
                <w:sz w:val="22"/>
                <w:szCs w:val="22"/>
              </w:rPr>
              <w:t>Frequency</w:t>
            </w:r>
          </w:p>
        </w:tc>
        <w:tc>
          <w:tcPr>
            <w:tcW w:w="613" w:type="dxa"/>
            <w:noWrap/>
            <w:hideMark/>
          </w:tcPr>
          <w:p w14:paraId="4C3E704E" w14:textId="77777777" w:rsidR="00FF3010" w:rsidRPr="00824291" w:rsidRDefault="00B25BB2" w:rsidP="00A957CB">
            <w:pPr>
              <w:jc w:val="center"/>
              <w:rPr>
                <w:rFonts w:eastAsia="Times New Roman" w:cstheme="minorHAnsi"/>
                <w:b/>
                <w:bCs/>
                <w:sz w:val="22"/>
                <w:szCs w:val="22"/>
              </w:rPr>
            </w:pPr>
            <w:r>
              <w:rPr>
                <w:rFonts w:eastAsia="Times New Roman" w:cstheme="minorHAnsi"/>
                <w:b/>
                <w:bCs/>
                <w:sz w:val="22"/>
                <w:szCs w:val="22"/>
              </w:rPr>
              <w:t>SB1</w:t>
            </w:r>
          </w:p>
        </w:tc>
        <w:tc>
          <w:tcPr>
            <w:tcW w:w="992" w:type="dxa"/>
            <w:noWrap/>
            <w:hideMark/>
          </w:tcPr>
          <w:p w14:paraId="4C3E704F" w14:textId="77777777" w:rsidR="00FF3010" w:rsidRPr="00824291" w:rsidRDefault="00B25BB2" w:rsidP="00A957CB">
            <w:pPr>
              <w:jc w:val="center"/>
              <w:rPr>
                <w:rFonts w:eastAsia="Times New Roman" w:cstheme="minorHAnsi"/>
                <w:b/>
                <w:bCs/>
                <w:sz w:val="22"/>
                <w:szCs w:val="22"/>
              </w:rPr>
            </w:pPr>
            <w:r>
              <w:rPr>
                <w:rFonts w:eastAsia="Times New Roman" w:cstheme="minorHAnsi"/>
                <w:b/>
                <w:bCs/>
                <w:sz w:val="22"/>
                <w:szCs w:val="22"/>
              </w:rPr>
              <w:t>IN1</w:t>
            </w:r>
          </w:p>
        </w:tc>
        <w:tc>
          <w:tcPr>
            <w:tcW w:w="714" w:type="dxa"/>
            <w:noWrap/>
            <w:hideMark/>
          </w:tcPr>
          <w:p w14:paraId="4C3E7050" w14:textId="77777777" w:rsidR="00FF3010" w:rsidRPr="00824291" w:rsidRDefault="00B25BB2" w:rsidP="00A957CB">
            <w:pPr>
              <w:jc w:val="center"/>
              <w:rPr>
                <w:rFonts w:eastAsia="Times New Roman" w:cstheme="minorHAnsi"/>
                <w:b/>
                <w:bCs/>
                <w:sz w:val="22"/>
                <w:szCs w:val="22"/>
              </w:rPr>
            </w:pPr>
            <w:r>
              <w:rPr>
                <w:rFonts w:eastAsia="Times New Roman" w:cstheme="minorHAnsi"/>
                <w:b/>
                <w:bCs/>
                <w:sz w:val="22"/>
                <w:szCs w:val="22"/>
              </w:rPr>
              <w:t>UT1</w:t>
            </w:r>
          </w:p>
        </w:tc>
        <w:tc>
          <w:tcPr>
            <w:tcW w:w="540" w:type="dxa"/>
            <w:noWrap/>
            <w:hideMark/>
          </w:tcPr>
          <w:p w14:paraId="4C3E7051" w14:textId="77777777" w:rsidR="00FF3010" w:rsidRPr="00824291" w:rsidRDefault="00A33744" w:rsidP="00A957CB">
            <w:pPr>
              <w:jc w:val="center"/>
              <w:rPr>
                <w:rFonts w:eastAsia="Times New Roman" w:cstheme="minorHAnsi"/>
                <w:b/>
                <w:bCs/>
                <w:sz w:val="22"/>
                <w:szCs w:val="22"/>
              </w:rPr>
            </w:pPr>
            <w:r>
              <w:rPr>
                <w:rFonts w:eastAsia="Times New Roman" w:cstheme="minorHAnsi"/>
                <w:b/>
                <w:bCs/>
                <w:sz w:val="22"/>
                <w:szCs w:val="22"/>
              </w:rPr>
              <w:t>LT1</w:t>
            </w:r>
          </w:p>
        </w:tc>
        <w:tc>
          <w:tcPr>
            <w:tcW w:w="851" w:type="dxa"/>
          </w:tcPr>
          <w:p w14:paraId="4C3E7052" w14:textId="77777777" w:rsidR="00FF3010" w:rsidRPr="00824291" w:rsidRDefault="00A33744" w:rsidP="00A957CB">
            <w:pPr>
              <w:jc w:val="center"/>
              <w:rPr>
                <w:rFonts w:eastAsia="Times New Roman" w:cstheme="minorHAnsi"/>
                <w:b/>
                <w:bCs/>
                <w:sz w:val="22"/>
                <w:szCs w:val="22"/>
              </w:rPr>
            </w:pPr>
            <w:r>
              <w:rPr>
                <w:rFonts w:eastAsia="Times New Roman" w:cstheme="minorHAnsi"/>
                <w:b/>
                <w:bCs/>
                <w:sz w:val="22"/>
                <w:szCs w:val="22"/>
              </w:rPr>
              <w:t>TR1</w:t>
            </w:r>
          </w:p>
        </w:tc>
      </w:tr>
      <w:tr w:rsidR="00FF3010" w:rsidRPr="000C43A7" w14:paraId="4C3E705B" w14:textId="77777777" w:rsidTr="00B25BB2">
        <w:trPr>
          <w:trHeight w:val="300"/>
        </w:trPr>
        <w:tc>
          <w:tcPr>
            <w:tcW w:w="2972" w:type="dxa"/>
            <w:hideMark/>
          </w:tcPr>
          <w:p w14:paraId="4C3E7054" w14:textId="77777777" w:rsidR="00FF3010" w:rsidRPr="000C43A7" w:rsidRDefault="00FF3010" w:rsidP="00A957CB">
            <w:pPr>
              <w:rPr>
                <w:rFonts w:eastAsia="Times New Roman" w:cstheme="minorHAnsi"/>
                <w:sz w:val="22"/>
                <w:szCs w:val="22"/>
              </w:rPr>
            </w:pPr>
            <w:r>
              <w:rPr>
                <w:rFonts w:eastAsia="Times New Roman" w:cstheme="minorHAnsi"/>
                <w:sz w:val="22"/>
                <w:szCs w:val="22"/>
              </w:rPr>
              <w:t>Smoke</w:t>
            </w:r>
            <w:r w:rsidRPr="000C43A7">
              <w:rPr>
                <w:rFonts w:eastAsia="Times New Roman" w:cstheme="minorHAnsi"/>
                <w:sz w:val="22"/>
                <w:szCs w:val="22"/>
              </w:rPr>
              <w:t xml:space="preserve"> T</w:t>
            </w:r>
            <w:r>
              <w:rPr>
                <w:rFonts w:eastAsia="Times New Roman" w:cstheme="minorHAnsi"/>
                <w:sz w:val="22"/>
                <w:szCs w:val="22"/>
              </w:rPr>
              <w:t>est</w:t>
            </w:r>
          </w:p>
        </w:tc>
        <w:tc>
          <w:tcPr>
            <w:tcW w:w="1418" w:type="dxa"/>
            <w:noWrap/>
            <w:hideMark/>
          </w:tcPr>
          <w:p w14:paraId="4C3E7055"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Each Build</w:t>
            </w:r>
          </w:p>
        </w:tc>
        <w:tc>
          <w:tcPr>
            <w:tcW w:w="613" w:type="dxa"/>
            <w:noWrap/>
            <w:vAlign w:val="center"/>
          </w:tcPr>
          <w:p w14:paraId="4C3E7056"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992" w:type="dxa"/>
            <w:noWrap/>
            <w:vAlign w:val="center"/>
          </w:tcPr>
          <w:p w14:paraId="4C3E7057"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714" w:type="dxa"/>
            <w:noWrap/>
            <w:vAlign w:val="center"/>
          </w:tcPr>
          <w:p w14:paraId="4C3E7058"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59" w14:textId="77777777" w:rsidR="00FF3010" w:rsidRPr="000C43A7" w:rsidRDefault="00FF3010" w:rsidP="00A957CB">
            <w:pPr>
              <w:jc w:val="center"/>
              <w:rPr>
                <w:rFonts w:eastAsia="Times New Roman" w:cstheme="minorHAnsi"/>
                <w:sz w:val="22"/>
                <w:szCs w:val="22"/>
              </w:rPr>
            </w:pPr>
          </w:p>
        </w:tc>
        <w:tc>
          <w:tcPr>
            <w:tcW w:w="851" w:type="dxa"/>
            <w:vAlign w:val="center"/>
          </w:tcPr>
          <w:p w14:paraId="4C3E705A" w14:textId="77777777" w:rsidR="00FF3010" w:rsidRPr="000C43A7" w:rsidRDefault="00A33744" w:rsidP="00A957CB">
            <w:pPr>
              <w:jc w:val="center"/>
              <w:rPr>
                <w:rFonts w:eastAsia="Times New Roman" w:cstheme="minorHAnsi"/>
                <w:sz w:val="22"/>
                <w:szCs w:val="22"/>
              </w:rPr>
            </w:pPr>
            <w:r w:rsidRPr="000C43A7">
              <w:rPr>
                <w:rFonts w:eastAsia="Times New Roman" w:cstheme="minorHAnsi"/>
                <w:sz w:val="22"/>
                <w:szCs w:val="22"/>
              </w:rPr>
              <w:sym w:font="Webdings" w:char="F061"/>
            </w:r>
          </w:p>
        </w:tc>
      </w:tr>
      <w:tr w:rsidR="00FF3010" w:rsidRPr="000C43A7" w14:paraId="4C3E7063" w14:textId="77777777" w:rsidTr="00B25BB2">
        <w:trPr>
          <w:cnfStyle w:val="000000100000" w:firstRow="0" w:lastRow="0" w:firstColumn="0" w:lastColumn="0" w:oddVBand="0" w:evenVBand="0" w:oddHBand="1" w:evenHBand="0" w:firstRowFirstColumn="0" w:firstRowLastColumn="0" w:lastRowFirstColumn="0" w:lastRowLastColumn="0"/>
          <w:trHeight w:val="300"/>
        </w:trPr>
        <w:tc>
          <w:tcPr>
            <w:tcW w:w="2972" w:type="dxa"/>
            <w:hideMark/>
          </w:tcPr>
          <w:p w14:paraId="4C3E705C"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Functional (Acceptance criteria)</w:t>
            </w:r>
          </w:p>
        </w:tc>
        <w:tc>
          <w:tcPr>
            <w:tcW w:w="1418" w:type="dxa"/>
            <w:noWrap/>
            <w:hideMark/>
          </w:tcPr>
          <w:p w14:paraId="4C3E705D"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Each Sprint</w:t>
            </w:r>
          </w:p>
        </w:tc>
        <w:tc>
          <w:tcPr>
            <w:tcW w:w="613" w:type="dxa"/>
            <w:noWrap/>
            <w:vAlign w:val="center"/>
          </w:tcPr>
          <w:p w14:paraId="4C3E705E"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992" w:type="dxa"/>
            <w:noWrap/>
            <w:vAlign w:val="center"/>
          </w:tcPr>
          <w:p w14:paraId="4C3E705F"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714" w:type="dxa"/>
            <w:noWrap/>
            <w:vAlign w:val="center"/>
          </w:tcPr>
          <w:p w14:paraId="4C3E7060" w14:textId="77777777" w:rsidR="00FF3010" w:rsidRPr="000C43A7" w:rsidRDefault="00B25BB2"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61" w14:textId="77777777" w:rsidR="00FF3010" w:rsidRPr="000C43A7" w:rsidRDefault="00FF3010" w:rsidP="00A957CB">
            <w:pPr>
              <w:jc w:val="center"/>
              <w:rPr>
                <w:rFonts w:eastAsia="Times New Roman" w:cstheme="minorHAnsi"/>
                <w:sz w:val="22"/>
                <w:szCs w:val="22"/>
              </w:rPr>
            </w:pPr>
          </w:p>
        </w:tc>
        <w:tc>
          <w:tcPr>
            <w:tcW w:w="851" w:type="dxa"/>
            <w:vAlign w:val="center"/>
          </w:tcPr>
          <w:p w14:paraId="4C3E7062" w14:textId="77777777" w:rsidR="00FF3010" w:rsidRPr="000C43A7" w:rsidRDefault="00FF3010" w:rsidP="00A957CB">
            <w:pPr>
              <w:jc w:val="center"/>
              <w:rPr>
                <w:rFonts w:eastAsia="Times New Roman" w:cstheme="minorHAnsi"/>
                <w:sz w:val="22"/>
                <w:szCs w:val="22"/>
              </w:rPr>
            </w:pPr>
          </w:p>
        </w:tc>
      </w:tr>
      <w:tr w:rsidR="00FF3010" w:rsidRPr="000C43A7" w14:paraId="4C3E706B" w14:textId="77777777" w:rsidTr="00B25BB2">
        <w:trPr>
          <w:trHeight w:val="300"/>
        </w:trPr>
        <w:tc>
          <w:tcPr>
            <w:tcW w:w="2972" w:type="dxa"/>
          </w:tcPr>
          <w:p w14:paraId="4C3E7064" w14:textId="77777777" w:rsidR="00FF3010" w:rsidRPr="000C43A7" w:rsidRDefault="00FF3010" w:rsidP="00A957CB">
            <w:pPr>
              <w:rPr>
                <w:rFonts w:eastAsia="Times New Roman" w:cstheme="minorHAnsi"/>
                <w:sz w:val="22"/>
                <w:szCs w:val="22"/>
              </w:rPr>
            </w:pPr>
            <w:r>
              <w:rPr>
                <w:rFonts w:eastAsia="Times New Roman" w:cstheme="minorHAnsi"/>
                <w:sz w:val="22"/>
                <w:szCs w:val="22"/>
              </w:rPr>
              <w:t>Integration Testing</w:t>
            </w:r>
          </w:p>
        </w:tc>
        <w:tc>
          <w:tcPr>
            <w:tcW w:w="1418" w:type="dxa"/>
            <w:noWrap/>
          </w:tcPr>
          <w:p w14:paraId="4C3E7065" w14:textId="77777777" w:rsidR="00FF3010" w:rsidRPr="000C43A7" w:rsidRDefault="003711D9" w:rsidP="00A957CB">
            <w:pPr>
              <w:rPr>
                <w:rFonts w:eastAsia="Times New Roman" w:cstheme="minorHAnsi"/>
                <w:sz w:val="22"/>
                <w:szCs w:val="22"/>
              </w:rPr>
            </w:pPr>
            <w:r w:rsidRPr="000C43A7">
              <w:rPr>
                <w:rFonts w:eastAsia="Times New Roman" w:cstheme="minorHAnsi"/>
                <w:sz w:val="22"/>
                <w:szCs w:val="22"/>
              </w:rPr>
              <w:t>Each Sprint</w:t>
            </w:r>
          </w:p>
        </w:tc>
        <w:tc>
          <w:tcPr>
            <w:tcW w:w="613" w:type="dxa"/>
            <w:noWrap/>
            <w:vAlign w:val="center"/>
          </w:tcPr>
          <w:p w14:paraId="4C3E7066" w14:textId="77777777" w:rsidR="00FF3010" w:rsidRPr="000C43A7" w:rsidRDefault="00FF3010" w:rsidP="00A957CB">
            <w:pPr>
              <w:jc w:val="center"/>
              <w:rPr>
                <w:rFonts w:eastAsia="Times New Roman" w:cstheme="minorHAnsi"/>
                <w:sz w:val="22"/>
                <w:szCs w:val="22"/>
              </w:rPr>
            </w:pPr>
          </w:p>
        </w:tc>
        <w:tc>
          <w:tcPr>
            <w:tcW w:w="992" w:type="dxa"/>
            <w:noWrap/>
            <w:vAlign w:val="center"/>
          </w:tcPr>
          <w:p w14:paraId="4C3E7067" w14:textId="77777777" w:rsidR="00FF3010" w:rsidRPr="000C43A7" w:rsidRDefault="00B25BB2"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714" w:type="dxa"/>
            <w:noWrap/>
            <w:vAlign w:val="center"/>
          </w:tcPr>
          <w:p w14:paraId="4C3E7068" w14:textId="77777777" w:rsidR="00FF3010" w:rsidRPr="000C43A7" w:rsidRDefault="00FF3010" w:rsidP="00A957CB">
            <w:pPr>
              <w:jc w:val="center"/>
              <w:rPr>
                <w:rFonts w:eastAsia="Times New Roman" w:cstheme="minorHAnsi"/>
                <w:sz w:val="22"/>
                <w:szCs w:val="22"/>
              </w:rPr>
            </w:pPr>
          </w:p>
        </w:tc>
        <w:tc>
          <w:tcPr>
            <w:tcW w:w="540" w:type="dxa"/>
            <w:noWrap/>
            <w:vAlign w:val="center"/>
          </w:tcPr>
          <w:p w14:paraId="4C3E7069" w14:textId="77777777" w:rsidR="00FF3010" w:rsidRPr="000C43A7" w:rsidRDefault="00FF3010" w:rsidP="00A957CB">
            <w:pPr>
              <w:jc w:val="center"/>
              <w:rPr>
                <w:rFonts w:eastAsia="Times New Roman" w:cstheme="minorHAnsi"/>
                <w:sz w:val="22"/>
                <w:szCs w:val="22"/>
              </w:rPr>
            </w:pPr>
          </w:p>
        </w:tc>
        <w:tc>
          <w:tcPr>
            <w:tcW w:w="851" w:type="dxa"/>
            <w:vAlign w:val="center"/>
          </w:tcPr>
          <w:p w14:paraId="4C3E706A" w14:textId="77777777" w:rsidR="00FF3010" w:rsidRPr="000C43A7" w:rsidRDefault="00FF3010" w:rsidP="00A957CB">
            <w:pPr>
              <w:jc w:val="center"/>
              <w:rPr>
                <w:rFonts w:eastAsia="Times New Roman" w:cstheme="minorHAnsi"/>
                <w:sz w:val="22"/>
                <w:szCs w:val="22"/>
              </w:rPr>
            </w:pPr>
          </w:p>
        </w:tc>
      </w:tr>
      <w:tr w:rsidR="00FF3010" w:rsidRPr="000C43A7" w14:paraId="4C3E7073" w14:textId="77777777" w:rsidTr="00B25BB2">
        <w:trPr>
          <w:cnfStyle w:val="000000100000" w:firstRow="0" w:lastRow="0" w:firstColumn="0" w:lastColumn="0" w:oddVBand="0" w:evenVBand="0" w:oddHBand="1" w:evenHBand="0" w:firstRowFirstColumn="0" w:firstRowLastColumn="0" w:lastRowFirstColumn="0" w:lastRowLastColumn="0"/>
          <w:trHeight w:val="300"/>
        </w:trPr>
        <w:tc>
          <w:tcPr>
            <w:tcW w:w="2972" w:type="dxa"/>
            <w:hideMark/>
          </w:tcPr>
          <w:p w14:paraId="4C3E706C"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Continuous Testing</w:t>
            </w:r>
          </w:p>
        </w:tc>
        <w:tc>
          <w:tcPr>
            <w:tcW w:w="1418" w:type="dxa"/>
            <w:noWrap/>
            <w:hideMark/>
          </w:tcPr>
          <w:p w14:paraId="4C3E706D"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Each Sprint</w:t>
            </w:r>
          </w:p>
        </w:tc>
        <w:tc>
          <w:tcPr>
            <w:tcW w:w="613" w:type="dxa"/>
            <w:noWrap/>
            <w:vAlign w:val="center"/>
          </w:tcPr>
          <w:p w14:paraId="4C3E706E" w14:textId="77777777" w:rsidR="00FF3010" w:rsidRPr="000C43A7" w:rsidRDefault="00FF3010" w:rsidP="00A957CB">
            <w:pPr>
              <w:jc w:val="center"/>
              <w:rPr>
                <w:rFonts w:eastAsia="Times New Roman" w:cstheme="minorHAnsi"/>
                <w:sz w:val="22"/>
                <w:szCs w:val="22"/>
              </w:rPr>
            </w:pPr>
          </w:p>
        </w:tc>
        <w:tc>
          <w:tcPr>
            <w:tcW w:w="992" w:type="dxa"/>
            <w:noWrap/>
            <w:vAlign w:val="center"/>
          </w:tcPr>
          <w:p w14:paraId="4C3E706F"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714" w:type="dxa"/>
            <w:noWrap/>
            <w:vAlign w:val="center"/>
          </w:tcPr>
          <w:p w14:paraId="4C3E7070"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71" w14:textId="77777777" w:rsidR="00FF3010" w:rsidRPr="000C43A7" w:rsidRDefault="00FF3010" w:rsidP="00A957CB">
            <w:pPr>
              <w:jc w:val="center"/>
              <w:rPr>
                <w:rFonts w:eastAsia="Times New Roman" w:cstheme="minorHAnsi"/>
                <w:sz w:val="22"/>
                <w:szCs w:val="22"/>
              </w:rPr>
            </w:pPr>
          </w:p>
        </w:tc>
        <w:tc>
          <w:tcPr>
            <w:tcW w:w="851" w:type="dxa"/>
            <w:vAlign w:val="center"/>
          </w:tcPr>
          <w:p w14:paraId="4C3E7072" w14:textId="77777777" w:rsidR="00FF3010" w:rsidRPr="000C43A7" w:rsidRDefault="00FF3010" w:rsidP="00A957CB">
            <w:pPr>
              <w:jc w:val="center"/>
              <w:rPr>
                <w:rFonts w:eastAsia="Times New Roman" w:cstheme="minorHAnsi"/>
                <w:sz w:val="22"/>
                <w:szCs w:val="22"/>
              </w:rPr>
            </w:pPr>
          </w:p>
        </w:tc>
      </w:tr>
      <w:tr w:rsidR="00FF3010" w:rsidRPr="000C43A7" w14:paraId="4C3E707B" w14:textId="77777777" w:rsidTr="00B25BB2">
        <w:trPr>
          <w:trHeight w:val="300"/>
        </w:trPr>
        <w:tc>
          <w:tcPr>
            <w:tcW w:w="2972" w:type="dxa"/>
            <w:hideMark/>
          </w:tcPr>
          <w:p w14:paraId="4C3E7074"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Mobile  - Tablets</w:t>
            </w:r>
          </w:p>
        </w:tc>
        <w:tc>
          <w:tcPr>
            <w:tcW w:w="1418" w:type="dxa"/>
            <w:noWrap/>
            <w:hideMark/>
          </w:tcPr>
          <w:p w14:paraId="4C3E7075" w14:textId="77777777" w:rsidR="00FF3010" w:rsidRPr="000C43A7" w:rsidRDefault="00FF3010" w:rsidP="00A957CB">
            <w:pPr>
              <w:rPr>
                <w:rFonts w:eastAsia="Times New Roman" w:cstheme="minorHAnsi"/>
                <w:sz w:val="22"/>
                <w:szCs w:val="22"/>
              </w:rPr>
            </w:pPr>
            <w:r>
              <w:rPr>
                <w:rFonts w:eastAsia="Times New Roman" w:cstheme="minorHAnsi"/>
                <w:sz w:val="22"/>
                <w:szCs w:val="22"/>
              </w:rPr>
              <w:t>Planned Sprint</w:t>
            </w:r>
          </w:p>
        </w:tc>
        <w:tc>
          <w:tcPr>
            <w:tcW w:w="613" w:type="dxa"/>
            <w:noWrap/>
            <w:vAlign w:val="center"/>
          </w:tcPr>
          <w:p w14:paraId="4C3E7076" w14:textId="77777777" w:rsidR="00FF3010" w:rsidRPr="000C43A7" w:rsidRDefault="00FF3010" w:rsidP="00A957CB">
            <w:pPr>
              <w:jc w:val="center"/>
              <w:rPr>
                <w:rFonts w:eastAsia="Times New Roman" w:cstheme="minorHAnsi"/>
                <w:sz w:val="22"/>
                <w:szCs w:val="22"/>
              </w:rPr>
            </w:pPr>
          </w:p>
        </w:tc>
        <w:tc>
          <w:tcPr>
            <w:tcW w:w="992" w:type="dxa"/>
            <w:noWrap/>
            <w:vAlign w:val="center"/>
          </w:tcPr>
          <w:p w14:paraId="4C3E7077"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714" w:type="dxa"/>
            <w:noWrap/>
            <w:vAlign w:val="center"/>
          </w:tcPr>
          <w:p w14:paraId="4C3E7078" w14:textId="77777777" w:rsidR="00FF3010" w:rsidRPr="000C43A7" w:rsidRDefault="00E75D99"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79" w14:textId="77777777" w:rsidR="00FF3010" w:rsidRPr="000C43A7" w:rsidRDefault="00FF3010" w:rsidP="00A957CB">
            <w:pPr>
              <w:jc w:val="center"/>
              <w:rPr>
                <w:rFonts w:eastAsia="Times New Roman" w:cstheme="minorHAnsi"/>
                <w:sz w:val="22"/>
                <w:szCs w:val="22"/>
              </w:rPr>
            </w:pPr>
          </w:p>
        </w:tc>
        <w:tc>
          <w:tcPr>
            <w:tcW w:w="851" w:type="dxa"/>
            <w:vAlign w:val="center"/>
          </w:tcPr>
          <w:p w14:paraId="4C3E707A" w14:textId="77777777" w:rsidR="00FF3010" w:rsidRPr="000C43A7" w:rsidRDefault="00FF3010" w:rsidP="00A957CB">
            <w:pPr>
              <w:jc w:val="center"/>
              <w:rPr>
                <w:rFonts w:eastAsia="Times New Roman" w:cstheme="minorHAnsi"/>
                <w:sz w:val="22"/>
                <w:szCs w:val="22"/>
              </w:rPr>
            </w:pPr>
          </w:p>
        </w:tc>
      </w:tr>
      <w:tr w:rsidR="00FF3010" w:rsidRPr="000C43A7" w14:paraId="4C3E7083" w14:textId="77777777" w:rsidTr="00B25BB2">
        <w:trPr>
          <w:cnfStyle w:val="000000100000" w:firstRow="0" w:lastRow="0" w:firstColumn="0" w:lastColumn="0" w:oddVBand="0" w:evenVBand="0" w:oddHBand="1" w:evenHBand="0" w:firstRowFirstColumn="0" w:firstRowLastColumn="0" w:lastRowFirstColumn="0" w:lastRowLastColumn="0"/>
          <w:trHeight w:val="300"/>
        </w:trPr>
        <w:tc>
          <w:tcPr>
            <w:tcW w:w="2972" w:type="dxa"/>
          </w:tcPr>
          <w:p w14:paraId="4C3E707C"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E2E test cases</w:t>
            </w:r>
          </w:p>
        </w:tc>
        <w:tc>
          <w:tcPr>
            <w:tcW w:w="1418" w:type="dxa"/>
            <w:noWrap/>
          </w:tcPr>
          <w:p w14:paraId="4C3E707D" w14:textId="77777777" w:rsidR="00FF3010" w:rsidRPr="000C43A7" w:rsidRDefault="00FF3010" w:rsidP="00A957CB">
            <w:pPr>
              <w:rPr>
                <w:rFonts w:eastAsia="Times New Roman" w:cstheme="minorHAnsi"/>
                <w:sz w:val="22"/>
                <w:szCs w:val="22"/>
              </w:rPr>
            </w:pPr>
            <w:r>
              <w:rPr>
                <w:rFonts w:eastAsia="Times New Roman" w:cstheme="minorHAnsi"/>
                <w:sz w:val="22"/>
                <w:szCs w:val="22"/>
              </w:rPr>
              <w:t>Planned Sprint</w:t>
            </w:r>
          </w:p>
        </w:tc>
        <w:tc>
          <w:tcPr>
            <w:tcW w:w="613" w:type="dxa"/>
            <w:noWrap/>
            <w:vAlign w:val="center"/>
          </w:tcPr>
          <w:p w14:paraId="4C3E707E" w14:textId="77777777" w:rsidR="00FF3010" w:rsidRPr="000C43A7" w:rsidRDefault="00FF3010" w:rsidP="00A957CB">
            <w:pPr>
              <w:jc w:val="center"/>
              <w:rPr>
                <w:rFonts w:eastAsia="Times New Roman" w:cstheme="minorHAnsi"/>
                <w:sz w:val="22"/>
                <w:szCs w:val="22"/>
              </w:rPr>
            </w:pPr>
          </w:p>
        </w:tc>
        <w:tc>
          <w:tcPr>
            <w:tcW w:w="992" w:type="dxa"/>
            <w:noWrap/>
            <w:vAlign w:val="center"/>
          </w:tcPr>
          <w:p w14:paraId="4C3E707F" w14:textId="77777777" w:rsidR="00FF3010" w:rsidRPr="000C43A7" w:rsidRDefault="00FF3010" w:rsidP="00A957CB">
            <w:pPr>
              <w:jc w:val="center"/>
              <w:rPr>
                <w:rFonts w:eastAsia="Times New Roman" w:cstheme="minorHAnsi"/>
                <w:sz w:val="22"/>
                <w:szCs w:val="22"/>
              </w:rPr>
            </w:pPr>
          </w:p>
        </w:tc>
        <w:tc>
          <w:tcPr>
            <w:tcW w:w="714" w:type="dxa"/>
            <w:noWrap/>
            <w:vAlign w:val="center"/>
          </w:tcPr>
          <w:p w14:paraId="4C3E7080"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81" w14:textId="77777777" w:rsidR="00FF3010" w:rsidRPr="000C43A7" w:rsidRDefault="00FF3010" w:rsidP="00A957CB">
            <w:pPr>
              <w:jc w:val="center"/>
              <w:rPr>
                <w:rFonts w:eastAsia="Times New Roman" w:cstheme="minorHAnsi"/>
                <w:sz w:val="22"/>
                <w:szCs w:val="22"/>
              </w:rPr>
            </w:pPr>
          </w:p>
        </w:tc>
        <w:tc>
          <w:tcPr>
            <w:tcW w:w="851" w:type="dxa"/>
            <w:vAlign w:val="center"/>
          </w:tcPr>
          <w:p w14:paraId="4C3E7082" w14:textId="77777777" w:rsidR="00FF3010" w:rsidRPr="000C43A7" w:rsidRDefault="00FF3010" w:rsidP="00A957CB">
            <w:pPr>
              <w:jc w:val="center"/>
              <w:rPr>
                <w:rFonts w:eastAsia="Times New Roman" w:cstheme="minorHAnsi"/>
                <w:sz w:val="22"/>
                <w:szCs w:val="22"/>
              </w:rPr>
            </w:pPr>
          </w:p>
        </w:tc>
      </w:tr>
      <w:tr w:rsidR="00FF3010" w:rsidRPr="000C43A7" w14:paraId="4C3E708B" w14:textId="77777777" w:rsidTr="00B25BB2">
        <w:trPr>
          <w:trHeight w:val="300"/>
        </w:trPr>
        <w:tc>
          <w:tcPr>
            <w:tcW w:w="2972" w:type="dxa"/>
          </w:tcPr>
          <w:p w14:paraId="4C3E7084" w14:textId="77777777" w:rsidR="00FF3010" w:rsidRPr="000C43A7" w:rsidRDefault="00FF3010" w:rsidP="00A957CB">
            <w:pPr>
              <w:rPr>
                <w:rFonts w:eastAsia="Times New Roman" w:cstheme="minorHAnsi"/>
                <w:sz w:val="22"/>
                <w:szCs w:val="22"/>
              </w:rPr>
            </w:pPr>
            <w:r w:rsidRPr="000C43A7">
              <w:rPr>
                <w:rFonts w:eastAsia="Times New Roman" w:cstheme="minorHAnsi"/>
                <w:sz w:val="22"/>
                <w:szCs w:val="22"/>
              </w:rPr>
              <w:t>Responsive UI testing</w:t>
            </w:r>
          </w:p>
        </w:tc>
        <w:tc>
          <w:tcPr>
            <w:tcW w:w="1418" w:type="dxa"/>
            <w:noWrap/>
          </w:tcPr>
          <w:p w14:paraId="4C3E7085" w14:textId="77777777" w:rsidR="00FF3010" w:rsidRPr="000C43A7" w:rsidRDefault="00FF3010" w:rsidP="00A957CB">
            <w:pPr>
              <w:rPr>
                <w:rFonts w:eastAsia="Times New Roman" w:cstheme="minorHAnsi"/>
                <w:sz w:val="22"/>
                <w:szCs w:val="22"/>
              </w:rPr>
            </w:pPr>
            <w:r>
              <w:rPr>
                <w:rFonts w:eastAsia="Times New Roman" w:cstheme="minorHAnsi"/>
                <w:sz w:val="22"/>
                <w:szCs w:val="22"/>
              </w:rPr>
              <w:t>Planned Sprint</w:t>
            </w:r>
          </w:p>
        </w:tc>
        <w:tc>
          <w:tcPr>
            <w:tcW w:w="613" w:type="dxa"/>
            <w:noWrap/>
            <w:vAlign w:val="center"/>
          </w:tcPr>
          <w:p w14:paraId="4C3E7086" w14:textId="77777777" w:rsidR="00FF3010" w:rsidRPr="000C43A7" w:rsidRDefault="00FF3010" w:rsidP="00A957CB">
            <w:pPr>
              <w:jc w:val="center"/>
              <w:rPr>
                <w:rFonts w:eastAsia="Times New Roman" w:cstheme="minorHAnsi"/>
                <w:sz w:val="22"/>
                <w:szCs w:val="22"/>
              </w:rPr>
            </w:pPr>
          </w:p>
        </w:tc>
        <w:tc>
          <w:tcPr>
            <w:tcW w:w="992" w:type="dxa"/>
            <w:noWrap/>
            <w:vAlign w:val="center"/>
          </w:tcPr>
          <w:p w14:paraId="4C3E7087" w14:textId="77777777" w:rsidR="00FF3010" w:rsidRPr="000C43A7" w:rsidRDefault="00FF3010" w:rsidP="00A957CB">
            <w:pPr>
              <w:jc w:val="center"/>
              <w:rPr>
                <w:rFonts w:eastAsia="Times New Roman" w:cstheme="minorHAnsi"/>
                <w:sz w:val="22"/>
                <w:szCs w:val="22"/>
              </w:rPr>
            </w:pPr>
          </w:p>
        </w:tc>
        <w:tc>
          <w:tcPr>
            <w:tcW w:w="714" w:type="dxa"/>
            <w:noWrap/>
            <w:vAlign w:val="center"/>
          </w:tcPr>
          <w:p w14:paraId="4C3E7088"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89" w14:textId="77777777" w:rsidR="00FF3010" w:rsidRPr="000C43A7" w:rsidRDefault="00FF3010" w:rsidP="00A957CB">
            <w:pPr>
              <w:jc w:val="center"/>
              <w:rPr>
                <w:rFonts w:eastAsia="Times New Roman" w:cstheme="minorHAnsi"/>
                <w:sz w:val="22"/>
                <w:szCs w:val="22"/>
              </w:rPr>
            </w:pPr>
          </w:p>
        </w:tc>
        <w:tc>
          <w:tcPr>
            <w:tcW w:w="851" w:type="dxa"/>
            <w:vAlign w:val="center"/>
          </w:tcPr>
          <w:p w14:paraId="4C3E708A" w14:textId="77777777" w:rsidR="00FF3010" w:rsidRPr="000C43A7" w:rsidRDefault="00FF3010" w:rsidP="00A957CB">
            <w:pPr>
              <w:jc w:val="center"/>
              <w:rPr>
                <w:rFonts w:eastAsia="Times New Roman" w:cstheme="minorHAnsi"/>
                <w:sz w:val="22"/>
                <w:szCs w:val="22"/>
              </w:rPr>
            </w:pPr>
          </w:p>
        </w:tc>
      </w:tr>
      <w:tr w:rsidR="00FF3010" w:rsidRPr="000C43A7" w14:paraId="4C3E7093" w14:textId="77777777" w:rsidTr="00B25BB2">
        <w:trPr>
          <w:cnfStyle w:val="000000100000" w:firstRow="0" w:lastRow="0" w:firstColumn="0" w:lastColumn="0" w:oddVBand="0" w:evenVBand="0" w:oddHBand="1" w:evenHBand="0" w:firstRowFirstColumn="0" w:firstRowLastColumn="0" w:lastRowFirstColumn="0" w:lastRowLastColumn="0"/>
          <w:trHeight w:val="300"/>
        </w:trPr>
        <w:tc>
          <w:tcPr>
            <w:tcW w:w="2972" w:type="dxa"/>
          </w:tcPr>
          <w:p w14:paraId="4C3E708C" w14:textId="77777777" w:rsidR="00FF3010" w:rsidRDefault="00FF3010" w:rsidP="00A957CB">
            <w:pPr>
              <w:rPr>
                <w:rFonts w:eastAsia="Times New Roman" w:cstheme="minorHAnsi"/>
                <w:sz w:val="22"/>
                <w:szCs w:val="22"/>
              </w:rPr>
            </w:pPr>
            <w:r>
              <w:rPr>
                <w:rFonts w:eastAsia="Times New Roman" w:cstheme="minorHAnsi"/>
                <w:sz w:val="22"/>
                <w:szCs w:val="22"/>
              </w:rPr>
              <w:t>UAT</w:t>
            </w:r>
          </w:p>
        </w:tc>
        <w:tc>
          <w:tcPr>
            <w:tcW w:w="1418" w:type="dxa"/>
            <w:noWrap/>
          </w:tcPr>
          <w:p w14:paraId="4C3E708D" w14:textId="77777777" w:rsidR="00FF3010" w:rsidRDefault="003E34DE" w:rsidP="00A957CB">
            <w:pPr>
              <w:rPr>
                <w:rFonts w:eastAsia="Times New Roman" w:cstheme="minorHAnsi"/>
                <w:sz w:val="22"/>
                <w:szCs w:val="22"/>
              </w:rPr>
            </w:pPr>
            <w:r>
              <w:rPr>
                <w:rFonts w:eastAsia="Times New Roman" w:cstheme="minorHAnsi"/>
                <w:sz w:val="22"/>
                <w:szCs w:val="22"/>
              </w:rPr>
              <w:t>Before production</w:t>
            </w:r>
          </w:p>
        </w:tc>
        <w:tc>
          <w:tcPr>
            <w:tcW w:w="613" w:type="dxa"/>
            <w:noWrap/>
            <w:vAlign w:val="center"/>
          </w:tcPr>
          <w:p w14:paraId="4C3E708E" w14:textId="77777777" w:rsidR="00FF3010" w:rsidRPr="000C43A7" w:rsidRDefault="00FF3010" w:rsidP="00A957CB">
            <w:pPr>
              <w:jc w:val="center"/>
              <w:rPr>
                <w:rFonts w:eastAsia="Times New Roman" w:cstheme="minorHAnsi"/>
                <w:sz w:val="22"/>
                <w:szCs w:val="22"/>
              </w:rPr>
            </w:pPr>
          </w:p>
        </w:tc>
        <w:tc>
          <w:tcPr>
            <w:tcW w:w="992" w:type="dxa"/>
            <w:noWrap/>
            <w:vAlign w:val="center"/>
          </w:tcPr>
          <w:p w14:paraId="4C3E708F" w14:textId="77777777" w:rsidR="00FF3010" w:rsidRPr="000C43A7" w:rsidRDefault="00FF3010" w:rsidP="00A957CB">
            <w:pPr>
              <w:jc w:val="center"/>
              <w:rPr>
                <w:rFonts w:eastAsia="Times New Roman" w:cstheme="minorHAnsi"/>
                <w:sz w:val="22"/>
                <w:szCs w:val="22"/>
              </w:rPr>
            </w:pPr>
          </w:p>
        </w:tc>
        <w:tc>
          <w:tcPr>
            <w:tcW w:w="714" w:type="dxa"/>
            <w:noWrap/>
            <w:vAlign w:val="center"/>
          </w:tcPr>
          <w:p w14:paraId="4C3E7090" w14:textId="77777777" w:rsidR="00FF3010" w:rsidRPr="000C43A7" w:rsidRDefault="00FF3010"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540" w:type="dxa"/>
            <w:noWrap/>
            <w:vAlign w:val="center"/>
          </w:tcPr>
          <w:p w14:paraId="4C3E7091" w14:textId="77777777" w:rsidR="00FF3010" w:rsidRPr="000C43A7" w:rsidRDefault="00FF3010" w:rsidP="00A957CB">
            <w:pPr>
              <w:jc w:val="center"/>
              <w:rPr>
                <w:rFonts w:eastAsia="Times New Roman" w:cstheme="minorHAnsi"/>
                <w:sz w:val="22"/>
                <w:szCs w:val="22"/>
              </w:rPr>
            </w:pPr>
          </w:p>
        </w:tc>
        <w:tc>
          <w:tcPr>
            <w:tcW w:w="851" w:type="dxa"/>
            <w:vAlign w:val="center"/>
          </w:tcPr>
          <w:p w14:paraId="4C3E7092" w14:textId="77777777" w:rsidR="00FF3010" w:rsidRPr="000C43A7" w:rsidRDefault="00FF3010" w:rsidP="00A957CB">
            <w:pPr>
              <w:jc w:val="center"/>
              <w:rPr>
                <w:rFonts w:eastAsia="Times New Roman" w:cstheme="minorHAnsi"/>
                <w:sz w:val="22"/>
                <w:szCs w:val="22"/>
              </w:rPr>
            </w:pPr>
          </w:p>
        </w:tc>
      </w:tr>
      <w:tr w:rsidR="00761AD9" w:rsidRPr="000C43A7" w14:paraId="4C3E709B" w14:textId="77777777" w:rsidTr="00B25BB2">
        <w:trPr>
          <w:trHeight w:val="300"/>
        </w:trPr>
        <w:tc>
          <w:tcPr>
            <w:tcW w:w="2972" w:type="dxa"/>
          </w:tcPr>
          <w:p w14:paraId="4C3E7094" w14:textId="77777777" w:rsidR="00761AD9" w:rsidRDefault="00761AD9" w:rsidP="00A957CB">
            <w:pPr>
              <w:rPr>
                <w:rFonts w:eastAsia="Times New Roman" w:cstheme="minorHAnsi"/>
                <w:sz w:val="22"/>
                <w:szCs w:val="22"/>
              </w:rPr>
            </w:pPr>
            <w:r>
              <w:rPr>
                <w:rFonts w:eastAsia="Times New Roman" w:cstheme="minorHAnsi"/>
                <w:sz w:val="22"/>
                <w:szCs w:val="22"/>
              </w:rPr>
              <w:t>Load Testing</w:t>
            </w:r>
          </w:p>
        </w:tc>
        <w:tc>
          <w:tcPr>
            <w:tcW w:w="1418" w:type="dxa"/>
            <w:noWrap/>
          </w:tcPr>
          <w:p w14:paraId="4C3E7095" w14:textId="77777777" w:rsidR="00761AD9" w:rsidRDefault="003E34DE" w:rsidP="00A957CB">
            <w:pPr>
              <w:rPr>
                <w:rFonts w:eastAsia="Times New Roman" w:cstheme="minorHAnsi"/>
                <w:sz w:val="22"/>
                <w:szCs w:val="22"/>
              </w:rPr>
            </w:pPr>
            <w:r>
              <w:rPr>
                <w:rFonts w:eastAsia="Times New Roman" w:cstheme="minorHAnsi"/>
                <w:sz w:val="22"/>
                <w:szCs w:val="22"/>
              </w:rPr>
              <w:t>Before production</w:t>
            </w:r>
          </w:p>
        </w:tc>
        <w:tc>
          <w:tcPr>
            <w:tcW w:w="613" w:type="dxa"/>
            <w:noWrap/>
            <w:vAlign w:val="center"/>
          </w:tcPr>
          <w:p w14:paraId="4C3E7096" w14:textId="77777777" w:rsidR="00761AD9" w:rsidRPr="000C43A7" w:rsidRDefault="00761AD9" w:rsidP="00A957CB">
            <w:pPr>
              <w:jc w:val="center"/>
              <w:rPr>
                <w:rFonts w:eastAsia="Times New Roman" w:cstheme="minorHAnsi"/>
                <w:sz w:val="22"/>
                <w:szCs w:val="22"/>
              </w:rPr>
            </w:pPr>
          </w:p>
        </w:tc>
        <w:tc>
          <w:tcPr>
            <w:tcW w:w="992" w:type="dxa"/>
            <w:noWrap/>
            <w:vAlign w:val="center"/>
          </w:tcPr>
          <w:p w14:paraId="4C3E7097" w14:textId="77777777" w:rsidR="00761AD9" w:rsidRPr="000C43A7" w:rsidRDefault="00761AD9" w:rsidP="00A957CB">
            <w:pPr>
              <w:jc w:val="center"/>
              <w:rPr>
                <w:rFonts w:eastAsia="Times New Roman" w:cstheme="minorHAnsi"/>
                <w:sz w:val="22"/>
                <w:szCs w:val="22"/>
              </w:rPr>
            </w:pPr>
          </w:p>
        </w:tc>
        <w:tc>
          <w:tcPr>
            <w:tcW w:w="714" w:type="dxa"/>
            <w:noWrap/>
            <w:vAlign w:val="center"/>
          </w:tcPr>
          <w:p w14:paraId="4C3E7098" w14:textId="77777777" w:rsidR="00761AD9" w:rsidRPr="000C43A7" w:rsidRDefault="00761AD9" w:rsidP="00A957CB">
            <w:pPr>
              <w:jc w:val="center"/>
              <w:rPr>
                <w:rFonts w:eastAsia="Times New Roman" w:cstheme="minorHAnsi"/>
                <w:sz w:val="22"/>
                <w:szCs w:val="22"/>
              </w:rPr>
            </w:pPr>
          </w:p>
        </w:tc>
        <w:tc>
          <w:tcPr>
            <w:tcW w:w="540" w:type="dxa"/>
            <w:noWrap/>
            <w:vAlign w:val="center"/>
          </w:tcPr>
          <w:p w14:paraId="4C3E7099" w14:textId="77777777" w:rsidR="00761AD9" w:rsidRPr="000C43A7" w:rsidRDefault="00A33744" w:rsidP="00A957CB">
            <w:pPr>
              <w:jc w:val="center"/>
              <w:rPr>
                <w:rFonts w:eastAsia="Times New Roman" w:cstheme="minorHAnsi"/>
                <w:sz w:val="22"/>
                <w:szCs w:val="22"/>
              </w:rPr>
            </w:pPr>
            <w:r w:rsidRPr="000C43A7">
              <w:rPr>
                <w:rFonts w:eastAsia="Times New Roman" w:cstheme="minorHAnsi"/>
                <w:sz w:val="22"/>
                <w:szCs w:val="22"/>
              </w:rPr>
              <w:sym w:font="Webdings" w:char="F061"/>
            </w:r>
          </w:p>
        </w:tc>
        <w:tc>
          <w:tcPr>
            <w:tcW w:w="851" w:type="dxa"/>
            <w:vAlign w:val="center"/>
          </w:tcPr>
          <w:p w14:paraId="4C3E709A" w14:textId="77777777" w:rsidR="00761AD9" w:rsidRPr="000C43A7" w:rsidRDefault="00761AD9" w:rsidP="00A957CB">
            <w:pPr>
              <w:jc w:val="center"/>
              <w:rPr>
                <w:rFonts w:eastAsia="Times New Roman" w:cstheme="minorHAnsi"/>
                <w:sz w:val="22"/>
                <w:szCs w:val="22"/>
              </w:rPr>
            </w:pPr>
          </w:p>
        </w:tc>
      </w:tr>
      <w:tr w:rsidR="00761AD9" w:rsidRPr="000C43A7" w14:paraId="4C3E70A3" w14:textId="77777777" w:rsidTr="00B25BB2">
        <w:trPr>
          <w:cnfStyle w:val="000000100000" w:firstRow="0" w:lastRow="0" w:firstColumn="0" w:lastColumn="0" w:oddVBand="0" w:evenVBand="0" w:oddHBand="1" w:evenHBand="0" w:firstRowFirstColumn="0" w:firstRowLastColumn="0" w:lastRowFirstColumn="0" w:lastRowLastColumn="0"/>
          <w:trHeight w:val="300"/>
        </w:trPr>
        <w:tc>
          <w:tcPr>
            <w:tcW w:w="2972" w:type="dxa"/>
          </w:tcPr>
          <w:p w14:paraId="4C3E709C" w14:textId="77777777" w:rsidR="00761AD9" w:rsidRDefault="00761AD9" w:rsidP="00A957CB">
            <w:pPr>
              <w:rPr>
                <w:rFonts w:eastAsia="Times New Roman" w:cstheme="minorHAnsi"/>
                <w:sz w:val="22"/>
                <w:szCs w:val="22"/>
              </w:rPr>
            </w:pPr>
            <w:proofErr w:type="spellStart"/>
            <w:r>
              <w:rPr>
                <w:rFonts w:eastAsia="Times New Roman" w:cstheme="minorHAnsi"/>
                <w:sz w:val="22"/>
                <w:szCs w:val="22"/>
              </w:rPr>
              <w:t>Counselor</w:t>
            </w:r>
            <w:proofErr w:type="spellEnd"/>
            <w:r>
              <w:rPr>
                <w:rFonts w:eastAsia="Times New Roman" w:cstheme="minorHAnsi"/>
                <w:sz w:val="22"/>
                <w:szCs w:val="22"/>
              </w:rPr>
              <w:t xml:space="preserve"> training</w:t>
            </w:r>
          </w:p>
        </w:tc>
        <w:tc>
          <w:tcPr>
            <w:tcW w:w="1418" w:type="dxa"/>
            <w:noWrap/>
          </w:tcPr>
          <w:p w14:paraId="4C3E709D" w14:textId="77777777" w:rsidR="00761AD9" w:rsidRDefault="00761AD9" w:rsidP="00A957CB">
            <w:pPr>
              <w:rPr>
                <w:rFonts w:eastAsia="Times New Roman" w:cstheme="minorHAnsi"/>
                <w:sz w:val="22"/>
                <w:szCs w:val="22"/>
              </w:rPr>
            </w:pPr>
            <w:r>
              <w:rPr>
                <w:rFonts w:eastAsia="Times New Roman" w:cstheme="minorHAnsi"/>
                <w:sz w:val="22"/>
                <w:szCs w:val="22"/>
              </w:rPr>
              <w:t>Before production</w:t>
            </w:r>
          </w:p>
        </w:tc>
        <w:tc>
          <w:tcPr>
            <w:tcW w:w="613" w:type="dxa"/>
            <w:noWrap/>
            <w:vAlign w:val="center"/>
          </w:tcPr>
          <w:p w14:paraId="4C3E709E" w14:textId="77777777" w:rsidR="00761AD9" w:rsidRPr="000C43A7" w:rsidRDefault="00761AD9" w:rsidP="00A957CB">
            <w:pPr>
              <w:jc w:val="center"/>
              <w:rPr>
                <w:rFonts w:eastAsia="Times New Roman" w:cstheme="minorHAnsi"/>
                <w:sz w:val="22"/>
                <w:szCs w:val="22"/>
              </w:rPr>
            </w:pPr>
          </w:p>
        </w:tc>
        <w:tc>
          <w:tcPr>
            <w:tcW w:w="992" w:type="dxa"/>
            <w:noWrap/>
            <w:vAlign w:val="center"/>
          </w:tcPr>
          <w:p w14:paraId="4C3E709F" w14:textId="77777777" w:rsidR="00761AD9" w:rsidRPr="000C43A7" w:rsidRDefault="00761AD9" w:rsidP="00A957CB">
            <w:pPr>
              <w:jc w:val="center"/>
              <w:rPr>
                <w:rFonts w:eastAsia="Times New Roman" w:cstheme="minorHAnsi"/>
                <w:sz w:val="22"/>
                <w:szCs w:val="22"/>
              </w:rPr>
            </w:pPr>
          </w:p>
        </w:tc>
        <w:tc>
          <w:tcPr>
            <w:tcW w:w="714" w:type="dxa"/>
            <w:noWrap/>
            <w:vAlign w:val="center"/>
          </w:tcPr>
          <w:p w14:paraId="4C3E70A0" w14:textId="77777777" w:rsidR="00761AD9" w:rsidRPr="000C43A7" w:rsidRDefault="00761AD9" w:rsidP="00A957CB">
            <w:pPr>
              <w:jc w:val="center"/>
              <w:rPr>
                <w:rFonts w:eastAsia="Times New Roman" w:cstheme="minorHAnsi"/>
                <w:sz w:val="22"/>
                <w:szCs w:val="22"/>
              </w:rPr>
            </w:pPr>
          </w:p>
        </w:tc>
        <w:tc>
          <w:tcPr>
            <w:tcW w:w="540" w:type="dxa"/>
            <w:noWrap/>
            <w:vAlign w:val="center"/>
          </w:tcPr>
          <w:p w14:paraId="4C3E70A1" w14:textId="77777777" w:rsidR="00761AD9" w:rsidRPr="000C43A7" w:rsidRDefault="00761AD9" w:rsidP="00A957CB">
            <w:pPr>
              <w:jc w:val="center"/>
              <w:rPr>
                <w:rFonts w:eastAsia="Times New Roman" w:cstheme="minorHAnsi"/>
                <w:sz w:val="22"/>
                <w:szCs w:val="22"/>
              </w:rPr>
            </w:pPr>
          </w:p>
        </w:tc>
        <w:tc>
          <w:tcPr>
            <w:tcW w:w="851" w:type="dxa"/>
            <w:vAlign w:val="center"/>
          </w:tcPr>
          <w:p w14:paraId="4C3E70A2" w14:textId="77777777" w:rsidR="00761AD9" w:rsidRPr="000C43A7" w:rsidRDefault="00A33744" w:rsidP="00A957CB">
            <w:pPr>
              <w:jc w:val="center"/>
              <w:rPr>
                <w:rFonts w:eastAsia="Times New Roman" w:cstheme="minorHAnsi"/>
                <w:sz w:val="22"/>
                <w:szCs w:val="22"/>
              </w:rPr>
            </w:pPr>
            <w:r w:rsidRPr="000C43A7">
              <w:rPr>
                <w:rFonts w:eastAsia="Times New Roman" w:cstheme="minorHAnsi"/>
                <w:sz w:val="22"/>
                <w:szCs w:val="22"/>
              </w:rPr>
              <w:sym w:font="Webdings" w:char="F061"/>
            </w:r>
          </w:p>
        </w:tc>
      </w:tr>
    </w:tbl>
    <w:p w14:paraId="4C3E70A4" w14:textId="77777777" w:rsidR="00FF3010" w:rsidRDefault="00FF3010" w:rsidP="00A957CB">
      <w:pPr>
        <w:spacing w:after="0" w:line="240" w:lineRule="auto"/>
      </w:pPr>
    </w:p>
    <w:p w14:paraId="4C3E70A5" w14:textId="77777777" w:rsidR="00B25BB2" w:rsidRDefault="00B25BB2" w:rsidP="00A957CB">
      <w:pPr>
        <w:spacing w:after="0" w:line="240" w:lineRule="auto"/>
      </w:pPr>
    </w:p>
    <w:p w14:paraId="4C3E70A6" w14:textId="77777777" w:rsidR="00BD4434" w:rsidRDefault="00BD4434">
      <w:pPr>
        <w:rPr>
          <w:rFonts w:asciiTheme="majorHAnsi" w:eastAsia="Times New Roman" w:hAnsiTheme="majorHAnsi" w:cstheme="majorBidi"/>
          <w:color w:val="2E74B5" w:themeColor="accent1" w:themeShade="BF"/>
          <w:sz w:val="36"/>
          <w:szCs w:val="36"/>
          <w:lang w:val="en-US"/>
        </w:rPr>
      </w:pPr>
      <w:r>
        <w:rPr>
          <w:rFonts w:eastAsia="Times New Roman"/>
          <w:lang w:val="en-US"/>
        </w:rPr>
        <w:br w:type="page"/>
      </w:r>
    </w:p>
    <w:p w14:paraId="4C3E70A7" w14:textId="77777777" w:rsidR="00430837" w:rsidRDefault="00430837" w:rsidP="00BD4434">
      <w:pPr>
        <w:pStyle w:val="Heading1"/>
        <w:spacing w:after="0"/>
        <w:ind w:left="90" w:hanging="522"/>
        <w:rPr>
          <w:rFonts w:eastAsia="Times New Roman"/>
          <w:lang w:val="en-US"/>
        </w:rPr>
      </w:pPr>
      <w:bookmarkStart w:id="822" w:name="_Toc527943115"/>
      <w:r>
        <w:rPr>
          <w:rFonts w:eastAsia="Times New Roman"/>
          <w:lang w:val="en-US"/>
        </w:rPr>
        <w:lastRenderedPageBreak/>
        <w:t>Test data management</w:t>
      </w:r>
      <w:bookmarkEnd w:id="822"/>
    </w:p>
    <w:p w14:paraId="4C3E70A8" w14:textId="0D058F02" w:rsidR="00096ADB" w:rsidRDefault="00096ADB" w:rsidP="00A957CB">
      <w:pPr>
        <w:spacing w:after="0" w:line="240" w:lineRule="auto"/>
        <w:rPr>
          <w:rFonts w:asciiTheme="majorHAnsi" w:hAnsiTheme="majorHAnsi" w:cstheme="majorHAnsi"/>
          <w:sz w:val="22"/>
          <w:szCs w:val="22"/>
        </w:rPr>
      </w:pPr>
      <w:r w:rsidRPr="005E2C75">
        <w:rPr>
          <w:rFonts w:asciiTheme="majorHAnsi" w:hAnsiTheme="majorHAnsi" w:cstheme="majorHAnsi"/>
          <w:sz w:val="22"/>
          <w:szCs w:val="22"/>
        </w:rPr>
        <w:t xml:space="preserve">A key activity during preparation for testing is to gather and manipulate test data. Various types of test data are involved, including user test data and the expected result test data used for comparison. For functional testing, a set of known input data and the expected output need to be ready as part of the test criteria. Test Team will rely on the analysts and their subject matter expertise to compile appropriate test data.  In addition, </w:t>
      </w:r>
      <w:ins w:id="823" w:author="Viswanath Maddali" w:date="2018-10-20T13:51:00Z">
        <w:r w:rsidR="00106239">
          <w:rPr>
            <w:rFonts w:asciiTheme="majorHAnsi" w:hAnsiTheme="majorHAnsi" w:cstheme="majorHAnsi"/>
            <w:sz w:val="22"/>
            <w:szCs w:val="22"/>
          </w:rPr>
          <w:t xml:space="preserve">at </w:t>
        </w:r>
      </w:ins>
      <w:r w:rsidRPr="005E2C75">
        <w:rPr>
          <w:rFonts w:asciiTheme="majorHAnsi" w:hAnsiTheme="majorHAnsi" w:cstheme="majorHAnsi"/>
          <w:sz w:val="22"/>
          <w:szCs w:val="22"/>
        </w:rPr>
        <w:t xml:space="preserve">Indy </w:t>
      </w:r>
      <w:ins w:id="824" w:author="Viswanath Maddali" w:date="2018-10-20T13:51:00Z">
        <w:r w:rsidR="00106239">
          <w:rPr>
            <w:rFonts w:asciiTheme="majorHAnsi" w:hAnsiTheme="majorHAnsi" w:cstheme="majorHAnsi"/>
            <w:sz w:val="22"/>
            <w:szCs w:val="22"/>
          </w:rPr>
          <w:t xml:space="preserve">IT </w:t>
        </w:r>
      </w:ins>
      <w:proofErr w:type="spellStart"/>
      <w:r w:rsidRPr="005E2C75">
        <w:rPr>
          <w:rFonts w:asciiTheme="majorHAnsi" w:hAnsiTheme="majorHAnsi" w:cstheme="majorHAnsi"/>
          <w:sz w:val="22"/>
          <w:szCs w:val="22"/>
        </w:rPr>
        <w:t>CoE</w:t>
      </w:r>
      <w:proofErr w:type="spellEnd"/>
      <w:r w:rsidRPr="005E2C75">
        <w:rPr>
          <w:rFonts w:asciiTheme="majorHAnsi" w:hAnsiTheme="majorHAnsi" w:cstheme="majorHAnsi"/>
          <w:sz w:val="22"/>
          <w:szCs w:val="22"/>
        </w:rPr>
        <w:t xml:space="preserve"> QA team will employ test data management </w:t>
      </w:r>
      <w:ins w:id="825" w:author="Viswanath Maddali" w:date="2018-10-20T13:51:00Z">
        <w:r w:rsidR="00106239">
          <w:rPr>
            <w:rFonts w:asciiTheme="majorHAnsi" w:hAnsiTheme="majorHAnsi" w:cstheme="majorHAnsi"/>
            <w:sz w:val="22"/>
            <w:szCs w:val="22"/>
          </w:rPr>
          <w:t xml:space="preserve">by </w:t>
        </w:r>
      </w:ins>
      <w:del w:id="826" w:author="Viswanath Maddali" w:date="2018-10-20T13:51:00Z">
        <w:r w:rsidRPr="005E2C75" w:rsidDel="00106239">
          <w:rPr>
            <w:rFonts w:asciiTheme="majorHAnsi" w:hAnsiTheme="majorHAnsi" w:cstheme="majorHAnsi"/>
            <w:sz w:val="22"/>
            <w:szCs w:val="22"/>
          </w:rPr>
          <w:delText xml:space="preserve">using </w:delText>
        </w:r>
      </w:del>
      <w:ins w:id="827" w:author="Viswanath Maddali" w:date="2018-10-20T13:52:00Z">
        <w:r w:rsidR="00106239">
          <w:rPr>
            <w:rFonts w:asciiTheme="majorHAnsi" w:hAnsiTheme="majorHAnsi" w:cstheme="majorHAnsi"/>
            <w:sz w:val="22"/>
            <w:szCs w:val="22"/>
          </w:rPr>
          <w:t>leveraging</w:t>
        </w:r>
      </w:ins>
      <w:ins w:id="828" w:author="Viswanath Maddali" w:date="2018-10-20T13:51:00Z">
        <w:r w:rsidR="00106239" w:rsidRPr="005E2C75">
          <w:rPr>
            <w:rFonts w:asciiTheme="majorHAnsi" w:hAnsiTheme="majorHAnsi" w:cstheme="majorHAnsi"/>
            <w:sz w:val="22"/>
            <w:szCs w:val="22"/>
          </w:rPr>
          <w:t xml:space="preserve"> </w:t>
        </w:r>
      </w:ins>
      <w:r w:rsidRPr="005E2C75">
        <w:rPr>
          <w:rFonts w:asciiTheme="majorHAnsi" w:hAnsiTheme="majorHAnsi" w:cstheme="majorHAnsi"/>
          <w:sz w:val="22"/>
          <w:szCs w:val="22"/>
        </w:rPr>
        <w:t>CA TDM.</w:t>
      </w:r>
    </w:p>
    <w:p w14:paraId="4C3E70A9" w14:textId="77777777" w:rsidR="0038179E" w:rsidRDefault="0038179E" w:rsidP="00A957CB">
      <w:pPr>
        <w:spacing w:after="0" w:line="240" w:lineRule="auto"/>
        <w:rPr>
          <w:rFonts w:asciiTheme="majorHAnsi" w:hAnsiTheme="majorHAnsi" w:cstheme="majorHAnsi"/>
          <w:sz w:val="22"/>
          <w:szCs w:val="22"/>
        </w:rPr>
      </w:pPr>
    </w:p>
    <w:p w14:paraId="4C3E70AA" w14:textId="77777777" w:rsidR="0038179E" w:rsidRPr="005E2C75" w:rsidRDefault="0038179E" w:rsidP="00A957CB">
      <w:pPr>
        <w:spacing w:after="0" w:line="240" w:lineRule="auto"/>
        <w:rPr>
          <w:rFonts w:asciiTheme="majorHAnsi" w:hAnsiTheme="majorHAnsi" w:cstheme="majorHAnsi"/>
          <w:sz w:val="22"/>
          <w:szCs w:val="22"/>
        </w:rPr>
      </w:pPr>
      <w:r>
        <w:rPr>
          <w:noProof/>
          <w:lang w:eastAsia="en-IN"/>
        </w:rPr>
        <w:drawing>
          <wp:inline distT="0" distB="0" distL="0" distR="0" wp14:anchorId="4C3E7294" wp14:editId="4C3E7295">
            <wp:extent cx="5731510" cy="3369537"/>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369537"/>
                    </a:xfrm>
                    <a:prstGeom prst="rect">
                      <a:avLst/>
                    </a:prstGeom>
                    <a:noFill/>
                  </pic:spPr>
                </pic:pic>
              </a:graphicData>
            </a:graphic>
          </wp:inline>
        </w:drawing>
      </w:r>
    </w:p>
    <w:p w14:paraId="4C3E70AB" w14:textId="77777777" w:rsidR="00096ADB" w:rsidRDefault="00096ADB" w:rsidP="00A957CB">
      <w:pPr>
        <w:spacing w:after="0" w:line="240" w:lineRule="auto"/>
        <w:rPr>
          <w:rFonts w:cstheme="minorHAnsi"/>
          <w:sz w:val="20"/>
          <w:szCs w:val="20"/>
        </w:rPr>
      </w:pPr>
    </w:p>
    <w:p w14:paraId="4C3E70AC" w14:textId="77777777" w:rsidR="005D6259" w:rsidRDefault="005D6259" w:rsidP="00BA6F32">
      <w:pPr>
        <w:pStyle w:val="Heading2"/>
        <w:rPr>
          <w:rFonts w:eastAsia="Times New Roman"/>
          <w:lang w:val="en-US"/>
        </w:rPr>
      </w:pPr>
      <w:bookmarkStart w:id="829" w:name="_Toc527943116"/>
      <w:r>
        <w:rPr>
          <w:lang w:val="en-US"/>
        </w:rPr>
        <w:t>Technical a</w:t>
      </w:r>
      <w:r>
        <w:rPr>
          <w:rFonts w:eastAsia="Times New Roman"/>
          <w:lang w:val="en-US"/>
        </w:rPr>
        <w:t>rchitecture diagram</w:t>
      </w:r>
      <w:bookmarkEnd w:id="829"/>
    </w:p>
    <w:p w14:paraId="4C3E70AD" w14:textId="77777777" w:rsidR="005E2C75" w:rsidRDefault="003C1EF6" w:rsidP="005E2C75">
      <w:pPr>
        <w:rPr>
          <w:lang w:val="en-US"/>
        </w:rPr>
      </w:pPr>
      <w:r>
        <w:rPr>
          <w:noProof/>
          <w:lang w:eastAsia="en-IN"/>
        </w:rPr>
        <w:drawing>
          <wp:inline distT="0" distB="0" distL="0" distR="0" wp14:anchorId="4C3E7296" wp14:editId="4C3E7297">
            <wp:extent cx="5725145" cy="20827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6653" cy="2094238"/>
                    </a:xfrm>
                    <a:prstGeom prst="rect">
                      <a:avLst/>
                    </a:prstGeom>
                    <a:noFill/>
                  </pic:spPr>
                </pic:pic>
              </a:graphicData>
            </a:graphic>
          </wp:inline>
        </w:drawing>
      </w:r>
    </w:p>
    <w:p w14:paraId="4C3E70AE" w14:textId="77777777" w:rsidR="00DB4800" w:rsidRDefault="00DB4800" w:rsidP="005E2C75">
      <w:pPr>
        <w:rPr>
          <w:lang w:val="en-US"/>
        </w:rPr>
      </w:pPr>
      <w:r>
        <w:rPr>
          <w:lang w:val="en-US"/>
        </w:rPr>
        <w:t>SQL Server database – Dump of all production policies available for multiple commercial lines polices</w:t>
      </w:r>
    </w:p>
    <w:p w14:paraId="4C3E70AF" w14:textId="77777777" w:rsidR="00DB4800" w:rsidRPr="005E2C75" w:rsidRDefault="00DB4800" w:rsidP="005E2C75">
      <w:pPr>
        <w:rPr>
          <w:lang w:val="en-US"/>
        </w:rPr>
      </w:pPr>
      <w:r>
        <w:rPr>
          <w:lang w:val="en-US"/>
        </w:rPr>
        <w:lastRenderedPageBreak/>
        <w:t>Data sub setting, Rules and polices, Data masking, profiling can be performed with CA TDM tool available in house at GEICO</w:t>
      </w:r>
    </w:p>
    <w:p w14:paraId="4C3E70B0" w14:textId="77777777" w:rsidR="005D6259" w:rsidRDefault="005D6259" w:rsidP="00BA6F32">
      <w:pPr>
        <w:pStyle w:val="Heading2"/>
        <w:rPr>
          <w:lang w:val="en-US"/>
        </w:rPr>
      </w:pPr>
      <w:bookmarkStart w:id="830" w:name="_Toc527943117"/>
      <w:r>
        <w:rPr>
          <w:lang w:val="en-US"/>
        </w:rPr>
        <w:t>Data masking</w:t>
      </w:r>
      <w:bookmarkEnd w:id="830"/>
    </w:p>
    <w:p w14:paraId="4C3E70B1" w14:textId="45EB10C8" w:rsidR="00D83057" w:rsidRDefault="00DB4800" w:rsidP="00D83057">
      <w:pPr>
        <w:rPr>
          <w:ins w:id="831" w:author="Viswanath Maddali" w:date="2018-10-20T13:58:00Z"/>
          <w:lang w:val="en-US"/>
        </w:rPr>
      </w:pPr>
      <w:r>
        <w:rPr>
          <w:lang w:val="en-US"/>
        </w:rPr>
        <w:t xml:space="preserve">This section details the minimum list of PII and PCI compliant fields masking required to </w:t>
      </w:r>
      <w:r w:rsidR="001F5EE5">
        <w:rPr>
          <w:lang w:val="en-US"/>
        </w:rPr>
        <w:t>use in test environment</w:t>
      </w:r>
    </w:p>
    <w:tbl>
      <w:tblPr>
        <w:tblStyle w:val="GridTable4-Accent11"/>
        <w:tblW w:w="8905" w:type="dxa"/>
        <w:tblLook w:val="04A0" w:firstRow="1" w:lastRow="0" w:firstColumn="1" w:lastColumn="0" w:noHBand="0" w:noVBand="1"/>
        <w:tblPrChange w:id="832" w:author="Viswanath Maddali" w:date="2018-10-20T13:59:00Z">
          <w:tblPr>
            <w:tblStyle w:val="GridTable4-Accent11"/>
            <w:tblW w:w="8905" w:type="dxa"/>
            <w:tblLook w:val="04A0" w:firstRow="1" w:lastRow="0" w:firstColumn="1" w:lastColumn="0" w:noHBand="0" w:noVBand="1"/>
          </w:tblPr>
        </w:tblPrChange>
      </w:tblPr>
      <w:tblGrid>
        <w:gridCol w:w="1886"/>
        <w:gridCol w:w="3689"/>
        <w:gridCol w:w="3330"/>
        <w:tblGridChange w:id="833">
          <w:tblGrid>
            <w:gridCol w:w="715"/>
            <w:gridCol w:w="1171"/>
            <w:gridCol w:w="1720"/>
            <w:gridCol w:w="860"/>
            <w:gridCol w:w="2761"/>
            <w:gridCol w:w="1678"/>
          </w:tblGrid>
        </w:tblGridChange>
      </w:tblGrid>
      <w:tr w:rsidR="00106239" w:rsidRPr="00C6069E" w14:paraId="4DDDF5B4" w14:textId="77777777" w:rsidTr="00106239">
        <w:trPr>
          <w:cnfStyle w:val="100000000000" w:firstRow="1" w:lastRow="0" w:firstColumn="0" w:lastColumn="0" w:oddVBand="0" w:evenVBand="0" w:oddHBand="0" w:evenHBand="0" w:firstRowFirstColumn="0" w:firstRowLastColumn="0" w:lastRowFirstColumn="0" w:lastRowLastColumn="0"/>
          <w:trHeight w:val="255"/>
          <w:ins w:id="834" w:author="Viswanath Maddali" w:date="2018-10-20T13:58:00Z"/>
          <w:trPrChange w:id="835"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836" w:author="Viswanath Maddali" w:date="2018-10-20T13:59:00Z">
              <w:tcPr>
                <w:tcW w:w="715" w:type="dxa"/>
                <w:gridSpan w:val="2"/>
                <w:hideMark/>
              </w:tcPr>
            </w:tcPrChange>
          </w:tcPr>
          <w:p w14:paraId="376D1A76" w14:textId="77777777" w:rsidR="00106239" w:rsidRPr="00C6069E" w:rsidRDefault="00106239" w:rsidP="00106239">
            <w:pPr>
              <w:cnfStyle w:val="101000000000" w:firstRow="1" w:lastRow="0" w:firstColumn="1" w:lastColumn="0" w:oddVBand="0" w:evenVBand="0" w:oddHBand="0" w:evenHBand="0" w:firstRowFirstColumn="0" w:firstRowLastColumn="0" w:lastRowFirstColumn="0" w:lastRowLastColumn="0"/>
              <w:rPr>
                <w:ins w:id="837" w:author="Viswanath Maddali" w:date="2018-10-20T13:58:00Z"/>
                <w:rFonts w:eastAsia="Times New Roman" w:cs="Calibri"/>
                <w:b w:val="0"/>
                <w:bCs w:val="0"/>
                <w:color w:val="000000"/>
              </w:rPr>
            </w:pPr>
            <w:ins w:id="838" w:author="Viswanath Maddali" w:date="2018-10-20T13:58:00Z">
              <w:r w:rsidRPr="00C6069E">
                <w:rPr>
                  <w:rFonts w:eastAsia="Times New Roman" w:cs="Calibri"/>
                  <w:b w:val="0"/>
                  <w:bCs w:val="0"/>
                  <w:color w:val="000000"/>
                </w:rPr>
                <w:t>DATA ELEMENT</w:t>
              </w:r>
            </w:ins>
          </w:p>
        </w:tc>
        <w:tc>
          <w:tcPr>
            <w:tcW w:w="3689" w:type="dxa"/>
            <w:hideMark/>
            <w:tcPrChange w:id="839" w:author="Viswanath Maddali" w:date="2018-10-20T13:59:00Z">
              <w:tcPr>
                <w:tcW w:w="2891" w:type="dxa"/>
                <w:gridSpan w:val="2"/>
                <w:hideMark/>
              </w:tcPr>
            </w:tcPrChange>
          </w:tcPr>
          <w:p w14:paraId="6F9CF828" w14:textId="77777777" w:rsidR="00106239" w:rsidRPr="00C6069E" w:rsidRDefault="00106239" w:rsidP="00106239">
            <w:pPr>
              <w:cnfStyle w:val="100000000000" w:firstRow="1" w:lastRow="0" w:firstColumn="0" w:lastColumn="0" w:oddVBand="0" w:evenVBand="0" w:oddHBand="0" w:evenHBand="0" w:firstRowFirstColumn="0" w:firstRowLastColumn="0" w:lastRowFirstColumn="0" w:lastRowLastColumn="0"/>
              <w:rPr>
                <w:ins w:id="840" w:author="Viswanath Maddali" w:date="2018-10-20T13:58:00Z"/>
                <w:rFonts w:eastAsia="Times New Roman" w:cs="Calibri"/>
                <w:b w:val="0"/>
                <w:bCs w:val="0"/>
                <w:color w:val="000000"/>
              </w:rPr>
            </w:pPr>
            <w:ins w:id="841" w:author="Viswanath Maddali" w:date="2018-10-20T13:58:00Z">
              <w:r w:rsidRPr="00C6069E">
                <w:rPr>
                  <w:rFonts w:eastAsia="Times New Roman" w:cs="Calibri"/>
                  <w:b w:val="0"/>
                  <w:bCs w:val="0"/>
                  <w:color w:val="000000"/>
                </w:rPr>
                <w:t>DESCRIPTION</w:t>
              </w:r>
            </w:ins>
          </w:p>
        </w:tc>
        <w:tc>
          <w:tcPr>
            <w:tcW w:w="3330" w:type="dxa"/>
            <w:hideMark/>
            <w:tcPrChange w:id="842" w:author="Viswanath Maddali" w:date="2018-10-20T13:59:00Z">
              <w:tcPr>
                <w:tcW w:w="5299" w:type="dxa"/>
                <w:gridSpan w:val="2"/>
                <w:hideMark/>
              </w:tcPr>
            </w:tcPrChange>
          </w:tcPr>
          <w:p w14:paraId="73E907D2" w14:textId="77777777" w:rsidR="00106239" w:rsidRPr="00C6069E" w:rsidRDefault="00106239" w:rsidP="00106239">
            <w:pPr>
              <w:cnfStyle w:val="100000000000" w:firstRow="1" w:lastRow="0" w:firstColumn="0" w:lastColumn="0" w:oddVBand="0" w:evenVBand="0" w:oddHBand="0" w:evenHBand="0" w:firstRowFirstColumn="0" w:firstRowLastColumn="0" w:lastRowFirstColumn="0" w:lastRowLastColumn="0"/>
              <w:rPr>
                <w:ins w:id="843" w:author="Viswanath Maddali" w:date="2018-10-20T13:58:00Z"/>
                <w:rFonts w:eastAsia="Times New Roman" w:cs="Calibri"/>
                <w:b w:val="0"/>
                <w:bCs w:val="0"/>
                <w:color w:val="000000"/>
              </w:rPr>
            </w:pPr>
            <w:ins w:id="844" w:author="Viswanath Maddali" w:date="2018-10-20T13:58:00Z">
              <w:r w:rsidRPr="00C6069E">
                <w:rPr>
                  <w:rFonts w:eastAsia="Times New Roman" w:cs="Calibri"/>
                  <w:b w:val="0"/>
                  <w:bCs w:val="0"/>
                  <w:color w:val="000000"/>
                </w:rPr>
                <w:t>REQUIREMENT TO ENCRYPT</w:t>
              </w:r>
            </w:ins>
          </w:p>
        </w:tc>
      </w:tr>
      <w:tr w:rsidR="00106239" w:rsidRPr="00C6069E" w14:paraId="446E5EDF" w14:textId="77777777" w:rsidTr="00106239">
        <w:trPr>
          <w:cnfStyle w:val="000000100000" w:firstRow="0" w:lastRow="0" w:firstColumn="0" w:lastColumn="0" w:oddVBand="0" w:evenVBand="0" w:oddHBand="1" w:evenHBand="0" w:firstRowFirstColumn="0" w:firstRowLastColumn="0" w:lastRowFirstColumn="0" w:lastRowLastColumn="0"/>
          <w:trHeight w:val="510"/>
          <w:ins w:id="845" w:author="Viswanath Maddali" w:date="2018-10-20T13:58:00Z"/>
          <w:trPrChange w:id="846"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847" w:author="Viswanath Maddali" w:date="2018-10-20T13:59:00Z">
              <w:tcPr>
                <w:tcW w:w="715" w:type="dxa"/>
                <w:gridSpan w:val="2"/>
                <w:hideMark/>
              </w:tcPr>
            </w:tcPrChange>
          </w:tcPr>
          <w:p w14:paraId="5727E251"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848" w:author="Viswanath Maddali" w:date="2018-10-20T13:58:00Z"/>
                <w:rFonts w:eastAsia="Times New Roman" w:cs="Calibri"/>
                <w:color w:val="000000"/>
              </w:rPr>
            </w:pPr>
            <w:ins w:id="849" w:author="Viswanath Maddali" w:date="2018-10-20T13:58:00Z">
              <w:r w:rsidRPr="00C6069E">
                <w:rPr>
                  <w:rFonts w:eastAsia="Times New Roman" w:cs="Calibri"/>
                  <w:color w:val="000000"/>
                </w:rPr>
                <w:t>Name</w:t>
              </w:r>
            </w:ins>
          </w:p>
        </w:tc>
        <w:tc>
          <w:tcPr>
            <w:tcW w:w="3689" w:type="dxa"/>
            <w:hideMark/>
            <w:tcPrChange w:id="850" w:author="Viswanath Maddali" w:date="2018-10-20T13:59:00Z">
              <w:tcPr>
                <w:tcW w:w="2891" w:type="dxa"/>
                <w:gridSpan w:val="2"/>
                <w:hideMark/>
              </w:tcPr>
            </w:tcPrChange>
          </w:tcPr>
          <w:p w14:paraId="302214CB"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851" w:author="Viswanath Maddali" w:date="2018-10-20T13:58:00Z"/>
                <w:rFonts w:eastAsia="Times New Roman" w:cs="Calibri"/>
                <w:color w:val="000000"/>
              </w:rPr>
            </w:pPr>
            <w:ins w:id="852" w:author="Viswanath Maddali" w:date="2018-10-20T13:58:00Z">
              <w:r w:rsidRPr="00C6069E">
                <w:rPr>
                  <w:rFonts w:eastAsia="Times New Roman" w:cs="Calibri"/>
                  <w:color w:val="000000"/>
                </w:rPr>
                <w:t>Full Name, maiden name, mother's maiden name, or alias</w:t>
              </w:r>
            </w:ins>
          </w:p>
        </w:tc>
        <w:tc>
          <w:tcPr>
            <w:tcW w:w="3330" w:type="dxa"/>
            <w:hideMark/>
            <w:tcPrChange w:id="853" w:author="Viswanath Maddali" w:date="2018-10-20T13:59:00Z">
              <w:tcPr>
                <w:tcW w:w="5299" w:type="dxa"/>
                <w:gridSpan w:val="2"/>
                <w:hideMark/>
              </w:tcPr>
            </w:tcPrChange>
          </w:tcPr>
          <w:p w14:paraId="268481A5"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854" w:author="Viswanath Maddali" w:date="2018-10-20T13:58:00Z"/>
                <w:rFonts w:eastAsia="Times New Roman" w:cs="Calibri"/>
                <w:color w:val="000000"/>
              </w:rPr>
            </w:pPr>
            <w:ins w:id="855" w:author="Viswanath Maddali" w:date="2018-10-20T13:58:00Z">
              <w:r>
                <w:rPr>
                  <w:rFonts w:eastAsia="Times New Roman" w:cs="Calibri"/>
                  <w:color w:val="000000"/>
                </w:rPr>
                <w:t>No- A</w:t>
              </w:r>
              <w:r w:rsidRPr="00C6069E">
                <w:rPr>
                  <w:rFonts w:eastAsia="Times New Roman" w:cs="Calibri"/>
                  <w:color w:val="000000"/>
                </w:rPr>
                <w:t>s long as only other sensitive element available in an unencrypted state is the year of birth</w:t>
              </w:r>
            </w:ins>
          </w:p>
        </w:tc>
      </w:tr>
      <w:tr w:rsidR="00106239" w:rsidRPr="00C6069E" w14:paraId="7AB5C8C9" w14:textId="77777777" w:rsidTr="00106239">
        <w:trPr>
          <w:trHeight w:val="255"/>
          <w:ins w:id="856" w:author="Viswanath Maddali" w:date="2018-10-20T13:58:00Z"/>
          <w:trPrChange w:id="857"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858" w:author="Viswanath Maddali" w:date="2018-10-20T13:59:00Z">
              <w:tcPr>
                <w:tcW w:w="715" w:type="dxa"/>
                <w:gridSpan w:val="2"/>
                <w:hideMark/>
              </w:tcPr>
            </w:tcPrChange>
          </w:tcPr>
          <w:p w14:paraId="593A793C" w14:textId="77777777" w:rsidR="00106239" w:rsidRPr="00C6069E" w:rsidRDefault="00106239" w:rsidP="00106239">
            <w:pPr>
              <w:rPr>
                <w:ins w:id="859" w:author="Viswanath Maddali" w:date="2018-10-20T13:58:00Z"/>
                <w:rFonts w:eastAsia="Times New Roman" w:cs="Calibri"/>
                <w:color w:val="000000"/>
              </w:rPr>
            </w:pPr>
            <w:ins w:id="860" w:author="Viswanath Maddali" w:date="2018-10-20T13:58:00Z">
              <w:r w:rsidRPr="00C6069E">
                <w:rPr>
                  <w:rFonts w:eastAsia="Times New Roman" w:cs="Calibri"/>
                  <w:color w:val="000000"/>
                </w:rPr>
                <w:t xml:space="preserve">Street Address </w:t>
              </w:r>
              <w:r w:rsidRPr="00C6069E">
                <w:rPr>
                  <w:rFonts w:eastAsia="Times New Roman" w:cs="Calibri"/>
                  <w:i/>
                  <w:iCs/>
                  <w:color w:val="000000"/>
                </w:rPr>
                <w:t>(except state and zip)</w:t>
              </w:r>
            </w:ins>
          </w:p>
        </w:tc>
        <w:tc>
          <w:tcPr>
            <w:tcW w:w="3689" w:type="dxa"/>
            <w:hideMark/>
            <w:tcPrChange w:id="861" w:author="Viswanath Maddali" w:date="2018-10-20T13:59:00Z">
              <w:tcPr>
                <w:tcW w:w="2891" w:type="dxa"/>
                <w:gridSpan w:val="2"/>
                <w:hideMark/>
              </w:tcPr>
            </w:tcPrChange>
          </w:tcPr>
          <w:p w14:paraId="3349E60A"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862" w:author="Viswanath Maddali" w:date="2018-10-20T13:58:00Z"/>
                <w:rFonts w:eastAsia="Times New Roman" w:cs="Calibri"/>
                <w:color w:val="000000"/>
              </w:rPr>
            </w:pPr>
            <w:ins w:id="863" w:author="Viswanath Maddali" w:date="2018-10-20T13:58:00Z">
              <w:r>
                <w:rPr>
                  <w:rFonts w:eastAsia="Times New Roman" w:cs="Calibri"/>
                  <w:color w:val="000000"/>
                </w:rPr>
                <w:t>House Number, Street Name, Apartment /Suite #</w:t>
              </w:r>
            </w:ins>
          </w:p>
        </w:tc>
        <w:tc>
          <w:tcPr>
            <w:tcW w:w="3330" w:type="dxa"/>
            <w:hideMark/>
            <w:tcPrChange w:id="864" w:author="Viswanath Maddali" w:date="2018-10-20T13:59:00Z">
              <w:tcPr>
                <w:tcW w:w="5299" w:type="dxa"/>
                <w:gridSpan w:val="2"/>
                <w:hideMark/>
              </w:tcPr>
            </w:tcPrChange>
          </w:tcPr>
          <w:p w14:paraId="350ACF0C"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865" w:author="Viswanath Maddali" w:date="2018-10-20T13:58:00Z"/>
                <w:rFonts w:eastAsia="Times New Roman" w:cs="Calibri"/>
                <w:color w:val="000000"/>
              </w:rPr>
            </w:pPr>
            <w:ins w:id="866" w:author="Viswanath Maddali" w:date="2018-10-20T13:58:00Z">
              <w:r>
                <w:rPr>
                  <w:rFonts w:eastAsia="Times New Roman" w:cs="Calibri"/>
                  <w:color w:val="000000"/>
                </w:rPr>
                <w:t>Yes-O</w:t>
              </w:r>
              <w:r w:rsidRPr="00C6069E">
                <w:rPr>
                  <w:rFonts w:eastAsia="Times New Roman" w:cs="Calibri"/>
                  <w:color w:val="000000"/>
                </w:rPr>
                <w:t>nl</w:t>
              </w:r>
              <w:r>
                <w:rPr>
                  <w:rFonts w:eastAsia="Times New Roman" w:cs="Calibri"/>
                  <w:color w:val="000000"/>
                </w:rPr>
                <w:t>y House Number, Street Name, Apartment / Suite</w:t>
              </w:r>
              <w:r w:rsidRPr="00C6069E">
                <w:rPr>
                  <w:rFonts w:eastAsia="Times New Roman" w:cs="Calibri"/>
                  <w:color w:val="000000"/>
                </w:rPr>
                <w:t>#</w:t>
              </w:r>
            </w:ins>
          </w:p>
        </w:tc>
      </w:tr>
      <w:tr w:rsidR="00106239" w:rsidRPr="00C6069E" w14:paraId="43BC526A" w14:textId="77777777" w:rsidTr="00106239">
        <w:trPr>
          <w:cnfStyle w:val="000000100000" w:firstRow="0" w:lastRow="0" w:firstColumn="0" w:lastColumn="0" w:oddVBand="0" w:evenVBand="0" w:oddHBand="1" w:evenHBand="0" w:firstRowFirstColumn="0" w:firstRowLastColumn="0" w:lastRowFirstColumn="0" w:lastRowLastColumn="0"/>
          <w:trHeight w:val="602"/>
          <w:ins w:id="867" w:author="Viswanath Maddali" w:date="2018-10-20T13:58:00Z"/>
          <w:trPrChange w:id="868" w:author="Viswanath Maddali" w:date="2018-10-20T13:59:00Z">
            <w:trPr>
              <w:trHeight w:val="602"/>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869" w:author="Viswanath Maddali" w:date="2018-10-20T13:59:00Z">
              <w:tcPr>
                <w:tcW w:w="715" w:type="dxa"/>
                <w:gridSpan w:val="2"/>
                <w:hideMark/>
              </w:tcPr>
            </w:tcPrChange>
          </w:tcPr>
          <w:p w14:paraId="2AE4C786"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870" w:author="Viswanath Maddali" w:date="2018-10-20T13:58:00Z"/>
                <w:rFonts w:eastAsia="Times New Roman" w:cs="Calibri"/>
                <w:color w:val="000000"/>
              </w:rPr>
            </w:pPr>
            <w:ins w:id="871" w:author="Viswanath Maddali" w:date="2018-10-20T13:58:00Z">
              <w:r w:rsidRPr="00C6069E">
                <w:rPr>
                  <w:rFonts w:eastAsia="Times New Roman" w:cs="Calibri"/>
                  <w:color w:val="000000"/>
                </w:rPr>
                <w:t>Phone Numbers</w:t>
              </w:r>
            </w:ins>
          </w:p>
        </w:tc>
        <w:tc>
          <w:tcPr>
            <w:tcW w:w="3689" w:type="dxa"/>
            <w:hideMark/>
            <w:tcPrChange w:id="872" w:author="Viswanath Maddali" w:date="2018-10-20T13:59:00Z">
              <w:tcPr>
                <w:tcW w:w="2891" w:type="dxa"/>
                <w:gridSpan w:val="2"/>
                <w:hideMark/>
              </w:tcPr>
            </w:tcPrChange>
          </w:tcPr>
          <w:p w14:paraId="25C726F0"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873" w:author="Viswanath Maddali" w:date="2018-10-20T13:58:00Z"/>
                <w:rFonts w:eastAsia="Times New Roman" w:cs="Calibri"/>
                <w:color w:val="000000"/>
              </w:rPr>
            </w:pPr>
            <w:ins w:id="874" w:author="Viswanath Maddali" w:date="2018-10-20T13:58:00Z">
              <w:r w:rsidRPr="00C6069E">
                <w:rPr>
                  <w:rFonts w:eastAsia="Times New Roman" w:cs="Calibri"/>
                  <w:color w:val="000000"/>
                </w:rPr>
                <w:t xml:space="preserve">Home, Cell, or other </w:t>
              </w:r>
              <w:r>
                <w:rPr>
                  <w:rFonts w:eastAsia="Times New Roman" w:cs="Calibri"/>
                  <w:color w:val="000000"/>
                </w:rPr>
                <w:t>personal phone numbers provided</w:t>
              </w:r>
            </w:ins>
          </w:p>
        </w:tc>
        <w:tc>
          <w:tcPr>
            <w:tcW w:w="3330" w:type="dxa"/>
            <w:hideMark/>
            <w:tcPrChange w:id="875" w:author="Viswanath Maddali" w:date="2018-10-20T13:59:00Z">
              <w:tcPr>
                <w:tcW w:w="5299" w:type="dxa"/>
                <w:gridSpan w:val="2"/>
                <w:hideMark/>
              </w:tcPr>
            </w:tcPrChange>
          </w:tcPr>
          <w:p w14:paraId="642D950F"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876" w:author="Viswanath Maddali" w:date="2018-10-20T13:58:00Z"/>
                <w:rFonts w:eastAsia="Times New Roman" w:cs="Calibri"/>
                <w:color w:val="000000"/>
              </w:rPr>
            </w:pPr>
            <w:ins w:id="877" w:author="Viswanath Maddali" w:date="2018-10-20T13:58:00Z">
              <w:r>
                <w:rPr>
                  <w:rFonts w:eastAsia="Times New Roman" w:cs="Calibri"/>
                  <w:color w:val="000000"/>
                </w:rPr>
                <w:t>Yes- M</w:t>
              </w:r>
              <w:r w:rsidRPr="00C6069E">
                <w:rPr>
                  <w:rFonts w:eastAsia="Times New Roman" w:cs="Calibri"/>
                  <w:color w:val="000000"/>
                </w:rPr>
                <w:t>aintain last 4 digits unencrypted</w:t>
              </w:r>
            </w:ins>
          </w:p>
        </w:tc>
      </w:tr>
      <w:tr w:rsidR="00106239" w:rsidRPr="00C6069E" w14:paraId="5D028FED" w14:textId="77777777" w:rsidTr="00106239">
        <w:trPr>
          <w:trHeight w:val="638"/>
          <w:ins w:id="878" w:author="Viswanath Maddali" w:date="2018-10-20T13:58:00Z"/>
          <w:trPrChange w:id="879" w:author="Viswanath Maddali" w:date="2018-10-20T13:59:00Z">
            <w:trPr>
              <w:trHeight w:val="638"/>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880" w:author="Viswanath Maddali" w:date="2018-10-20T13:59:00Z">
              <w:tcPr>
                <w:tcW w:w="715" w:type="dxa"/>
                <w:gridSpan w:val="2"/>
                <w:hideMark/>
              </w:tcPr>
            </w:tcPrChange>
          </w:tcPr>
          <w:p w14:paraId="2AB290EA" w14:textId="77777777" w:rsidR="00106239" w:rsidRPr="00C6069E" w:rsidRDefault="00106239" w:rsidP="00106239">
            <w:pPr>
              <w:rPr>
                <w:ins w:id="881" w:author="Viswanath Maddali" w:date="2018-10-20T13:58:00Z"/>
                <w:rFonts w:eastAsia="Times New Roman" w:cs="Calibri"/>
                <w:color w:val="000000"/>
              </w:rPr>
            </w:pPr>
            <w:ins w:id="882" w:author="Viswanath Maddali" w:date="2018-10-20T13:58:00Z">
              <w:r w:rsidRPr="00C6069E">
                <w:rPr>
                  <w:rFonts w:eastAsia="Times New Roman" w:cs="Calibri"/>
                  <w:color w:val="000000"/>
                </w:rPr>
                <w:t>Birth Date</w:t>
              </w:r>
            </w:ins>
          </w:p>
        </w:tc>
        <w:tc>
          <w:tcPr>
            <w:tcW w:w="3689" w:type="dxa"/>
            <w:hideMark/>
            <w:tcPrChange w:id="883" w:author="Viswanath Maddali" w:date="2018-10-20T13:59:00Z">
              <w:tcPr>
                <w:tcW w:w="2891" w:type="dxa"/>
                <w:gridSpan w:val="2"/>
                <w:hideMark/>
              </w:tcPr>
            </w:tcPrChange>
          </w:tcPr>
          <w:p w14:paraId="1F6E23C5"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884" w:author="Viswanath Maddali" w:date="2018-10-20T13:58:00Z"/>
                <w:rFonts w:eastAsia="Times New Roman" w:cs="Calibri"/>
                <w:color w:val="000000"/>
              </w:rPr>
            </w:pPr>
            <w:ins w:id="885" w:author="Viswanath Maddali" w:date="2018-10-20T13:58:00Z">
              <w:r w:rsidRPr="00C6069E">
                <w:rPr>
                  <w:rFonts w:eastAsia="Times New Roman" w:cs="Calibri"/>
                  <w:color w:val="000000"/>
                </w:rPr>
                <w:t>Birth date of the individual, only if it can be related to a specific individual</w:t>
              </w:r>
            </w:ins>
          </w:p>
        </w:tc>
        <w:tc>
          <w:tcPr>
            <w:tcW w:w="3330" w:type="dxa"/>
            <w:hideMark/>
            <w:tcPrChange w:id="886" w:author="Viswanath Maddali" w:date="2018-10-20T13:59:00Z">
              <w:tcPr>
                <w:tcW w:w="5299" w:type="dxa"/>
                <w:gridSpan w:val="2"/>
                <w:hideMark/>
              </w:tcPr>
            </w:tcPrChange>
          </w:tcPr>
          <w:p w14:paraId="5F5F1056" w14:textId="77777777" w:rsidR="00106239" w:rsidRPr="00C6069E" w:rsidRDefault="00106239" w:rsidP="00106239">
            <w:pPr>
              <w:spacing w:after="240"/>
              <w:cnfStyle w:val="000000000000" w:firstRow="0" w:lastRow="0" w:firstColumn="0" w:lastColumn="0" w:oddVBand="0" w:evenVBand="0" w:oddHBand="0" w:evenHBand="0" w:firstRowFirstColumn="0" w:firstRowLastColumn="0" w:lastRowFirstColumn="0" w:lastRowLastColumn="0"/>
              <w:rPr>
                <w:ins w:id="887" w:author="Viswanath Maddali" w:date="2018-10-20T13:58:00Z"/>
                <w:rFonts w:eastAsia="Times New Roman" w:cs="Calibri"/>
                <w:color w:val="000000"/>
              </w:rPr>
            </w:pPr>
            <w:ins w:id="888" w:author="Viswanath Maddali" w:date="2018-10-20T13:58:00Z">
              <w:r w:rsidRPr="00C6069E">
                <w:rPr>
                  <w:rFonts w:eastAsia="Times New Roman" w:cs="Calibri"/>
                  <w:color w:val="000000"/>
                </w:rPr>
                <w:t>Day and Month</w:t>
              </w:r>
              <w:r>
                <w:rPr>
                  <w:rFonts w:eastAsia="Times New Roman" w:cs="Calibri"/>
                  <w:color w:val="000000"/>
                </w:rPr>
                <w:t xml:space="preserve"> -</w:t>
              </w:r>
              <w:r w:rsidRPr="00C6069E">
                <w:rPr>
                  <w:rFonts w:eastAsia="Times New Roman" w:cs="Calibri"/>
                  <w:color w:val="000000"/>
                </w:rPr>
                <w:t xml:space="preserve"> Encrypted</w:t>
              </w:r>
              <w:r>
                <w:rPr>
                  <w:rFonts w:eastAsia="Times New Roman" w:cs="Calibri"/>
                  <w:color w:val="000000"/>
                </w:rPr>
                <w:t xml:space="preserve"> </w:t>
              </w:r>
              <w:r w:rsidRPr="00C6069E">
                <w:rPr>
                  <w:rFonts w:eastAsia="Times New Roman" w:cs="Calibri"/>
                  <w:color w:val="000000"/>
                </w:rPr>
                <w:t>Year - unencrypted</w:t>
              </w:r>
            </w:ins>
          </w:p>
        </w:tc>
      </w:tr>
      <w:tr w:rsidR="00106239" w:rsidRPr="00C6069E" w14:paraId="372CE7DD" w14:textId="77777777" w:rsidTr="00106239">
        <w:trPr>
          <w:cnfStyle w:val="000000100000" w:firstRow="0" w:lastRow="0" w:firstColumn="0" w:lastColumn="0" w:oddVBand="0" w:evenVBand="0" w:oddHBand="1" w:evenHBand="0" w:firstRowFirstColumn="0" w:firstRowLastColumn="0" w:lastRowFirstColumn="0" w:lastRowLastColumn="0"/>
          <w:trHeight w:val="458"/>
          <w:ins w:id="889" w:author="Viswanath Maddali" w:date="2018-10-20T13:58:00Z"/>
          <w:trPrChange w:id="890" w:author="Viswanath Maddali" w:date="2018-10-20T13:59:00Z">
            <w:trPr>
              <w:trHeight w:val="458"/>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891" w:author="Viswanath Maddali" w:date="2018-10-20T13:59:00Z">
              <w:tcPr>
                <w:tcW w:w="715" w:type="dxa"/>
                <w:gridSpan w:val="2"/>
                <w:hideMark/>
              </w:tcPr>
            </w:tcPrChange>
          </w:tcPr>
          <w:p w14:paraId="46586B63"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892" w:author="Viswanath Maddali" w:date="2018-10-20T13:58:00Z"/>
                <w:rFonts w:eastAsia="Times New Roman" w:cs="Calibri"/>
                <w:color w:val="000000"/>
              </w:rPr>
            </w:pPr>
            <w:ins w:id="893" w:author="Viswanath Maddali" w:date="2018-10-20T13:58:00Z">
              <w:r w:rsidRPr="00C6069E">
                <w:rPr>
                  <w:rFonts w:eastAsia="Times New Roman" w:cs="Calibri"/>
                  <w:color w:val="000000"/>
                </w:rPr>
                <w:t>Social Security Number</w:t>
              </w:r>
            </w:ins>
          </w:p>
        </w:tc>
        <w:tc>
          <w:tcPr>
            <w:tcW w:w="3689" w:type="dxa"/>
            <w:hideMark/>
            <w:tcPrChange w:id="894" w:author="Viswanath Maddali" w:date="2018-10-20T13:59:00Z">
              <w:tcPr>
                <w:tcW w:w="2891" w:type="dxa"/>
                <w:gridSpan w:val="2"/>
                <w:hideMark/>
              </w:tcPr>
            </w:tcPrChange>
          </w:tcPr>
          <w:p w14:paraId="491C8B35"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895" w:author="Viswanath Maddali" w:date="2018-10-20T13:58:00Z"/>
                <w:rFonts w:eastAsia="Times New Roman" w:cs="Calibri"/>
                <w:color w:val="000000"/>
              </w:rPr>
            </w:pPr>
            <w:ins w:id="896" w:author="Viswanath Maddali" w:date="2018-10-20T13:58:00Z">
              <w:r w:rsidRPr="00C6069E">
                <w:rPr>
                  <w:rFonts w:eastAsia="Times New Roman" w:cs="Calibri"/>
                  <w:color w:val="000000"/>
                </w:rPr>
                <w:t>U</w:t>
              </w:r>
              <w:r>
                <w:rPr>
                  <w:rFonts w:eastAsia="Times New Roman" w:cs="Calibri"/>
                  <w:color w:val="000000"/>
                </w:rPr>
                <w:t>.</w:t>
              </w:r>
              <w:r w:rsidRPr="00C6069E">
                <w:rPr>
                  <w:rFonts w:eastAsia="Times New Roman" w:cs="Calibri"/>
                  <w:color w:val="000000"/>
                </w:rPr>
                <w:t>S</w:t>
              </w:r>
              <w:r>
                <w:rPr>
                  <w:rFonts w:eastAsia="Times New Roman" w:cs="Calibri"/>
                  <w:color w:val="000000"/>
                </w:rPr>
                <w:t>.</w:t>
              </w:r>
              <w:r w:rsidRPr="00C6069E">
                <w:rPr>
                  <w:rFonts w:eastAsia="Times New Roman" w:cs="Calibri"/>
                  <w:color w:val="000000"/>
                </w:rPr>
                <w:t xml:space="preserve"> issued Social Security Number </w:t>
              </w:r>
            </w:ins>
          </w:p>
        </w:tc>
        <w:tc>
          <w:tcPr>
            <w:tcW w:w="3330" w:type="dxa"/>
            <w:hideMark/>
            <w:tcPrChange w:id="897" w:author="Viswanath Maddali" w:date="2018-10-20T13:59:00Z">
              <w:tcPr>
                <w:tcW w:w="5299" w:type="dxa"/>
                <w:gridSpan w:val="2"/>
                <w:hideMark/>
              </w:tcPr>
            </w:tcPrChange>
          </w:tcPr>
          <w:p w14:paraId="67154CB7"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898" w:author="Viswanath Maddali" w:date="2018-10-20T13:58:00Z"/>
                <w:rFonts w:eastAsia="Times New Roman" w:cs="Calibri"/>
                <w:color w:val="000000"/>
              </w:rPr>
            </w:pPr>
            <w:ins w:id="899" w:author="Viswanath Maddali" w:date="2018-10-20T13:58:00Z">
              <w:r>
                <w:rPr>
                  <w:rFonts w:eastAsia="Times New Roman" w:cs="Calibri"/>
                  <w:color w:val="000000"/>
                </w:rPr>
                <w:t>Yes- M</w:t>
              </w:r>
              <w:r w:rsidRPr="00C6069E">
                <w:rPr>
                  <w:rFonts w:eastAsia="Times New Roman" w:cs="Calibri"/>
                  <w:color w:val="000000"/>
                </w:rPr>
                <w:t>aintain last 4 digits unencrypted</w:t>
              </w:r>
              <w:r>
                <w:rPr>
                  <w:rFonts w:eastAsia="Times New Roman" w:cs="Calibri"/>
                  <w:color w:val="000000"/>
                </w:rPr>
                <w:t xml:space="preserve"> </w:t>
              </w:r>
            </w:ins>
          </w:p>
        </w:tc>
      </w:tr>
      <w:tr w:rsidR="00106239" w:rsidRPr="00C6069E" w14:paraId="48C652F3" w14:textId="77777777" w:rsidTr="00106239">
        <w:trPr>
          <w:trHeight w:val="255"/>
          <w:ins w:id="900" w:author="Viswanath Maddali" w:date="2018-10-20T13:58:00Z"/>
          <w:trPrChange w:id="901"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02" w:author="Viswanath Maddali" w:date="2018-10-20T13:59:00Z">
              <w:tcPr>
                <w:tcW w:w="715" w:type="dxa"/>
                <w:gridSpan w:val="2"/>
                <w:hideMark/>
              </w:tcPr>
            </w:tcPrChange>
          </w:tcPr>
          <w:p w14:paraId="50C7EBE4" w14:textId="77777777" w:rsidR="00106239" w:rsidRPr="00C6069E" w:rsidRDefault="00106239" w:rsidP="00106239">
            <w:pPr>
              <w:rPr>
                <w:ins w:id="903" w:author="Viswanath Maddali" w:date="2018-10-20T13:58:00Z"/>
                <w:rFonts w:eastAsia="Times New Roman" w:cs="Calibri"/>
                <w:color w:val="000000"/>
              </w:rPr>
            </w:pPr>
            <w:ins w:id="904" w:author="Viswanath Maddali" w:date="2018-10-20T13:58:00Z">
              <w:r w:rsidRPr="00C6069E">
                <w:rPr>
                  <w:rFonts w:eastAsia="Times New Roman" w:cs="Calibri"/>
                  <w:color w:val="000000"/>
                </w:rPr>
                <w:t>Driver’s License Number</w:t>
              </w:r>
            </w:ins>
          </w:p>
        </w:tc>
        <w:tc>
          <w:tcPr>
            <w:tcW w:w="3689" w:type="dxa"/>
            <w:hideMark/>
            <w:tcPrChange w:id="905" w:author="Viswanath Maddali" w:date="2018-10-20T13:59:00Z">
              <w:tcPr>
                <w:tcW w:w="2891" w:type="dxa"/>
                <w:gridSpan w:val="2"/>
                <w:hideMark/>
              </w:tcPr>
            </w:tcPrChange>
          </w:tcPr>
          <w:p w14:paraId="20B1652B"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06" w:author="Viswanath Maddali" w:date="2018-10-20T13:58:00Z"/>
                <w:rFonts w:eastAsia="Times New Roman" w:cs="Calibri"/>
                <w:color w:val="000000"/>
              </w:rPr>
            </w:pPr>
            <w:ins w:id="907" w:author="Viswanath Maddali" w:date="2018-10-20T13:58:00Z">
              <w:r w:rsidRPr="00C6069E">
                <w:rPr>
                  <w:rFonts w:eastAsia="Times New Roman" w:cs="Calibri"/>
                  <w:color w:val="000000"/>
                </w:rPr>
                <w:t>State or international driver</w:t>
              </w:r>
              <w:r>
                <w:rPr>
                  <w:rFonts w:eastAsia="Times New Roman" w:cs="Calibri"/>
                  <w:color w:val="000000"/>
                </w:rPr>
                <w:t>’</w:t>
              </w:r>
              <w:r w:rsidRPr="00C6069E">
                <w:rPr>
                  <w:rFonts w:eastAsia="Times New Roman" w:cs="Calibri"/>
                  <w:color w:val="000000"/>
                </w:rPr>
                <w:t>s license number</w:t>
              </w:r>
            </w:ins>
          </w:p>
        </w:tc>
        <w:tc>
          <w:tcPr>
            <w:tcW w:w="3330" w:type="dxa"/>
            <w:hideMark/>
            <w:tcPrChange w:id="908" w:author="Viswanath Maddali" w:date="2018-10-20T13:59:00Z">
              <w:tcPr>
                <w:tcW w:w="5299" w:type="dxa"/>
                <w:gridSpan w:val="2"/>
                <w:hideMark/>
              </w:tcPr>
            </w:tcPrChange>
          </w:tcPr>
          <w:p w14:paraId="5082E635"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09" w:author="Viswanath Maddali" w:date="2018-10-20T13:58:00Z"/>
                <w:rFonts w:eastAsia="Times New Roman" w:cs="Calibri"/>
                <w:color w:val="000000"/>
              </w:rPr>
            </w:pPr>
            <w:ins w:id="910" w:author="Viswanath Maddali" w:date="2018-10-20T13:58:00Z">
              <w:r>
                <w:rPr>
                  <w:rFonts w:eastAsia="Times New Roman" w:cs="Calibri"/>
                  <w:color w:val="000000"/>
                </w:rPr>
                <w:t>Yes-M</w:t>
              </w:r>
              <w:r w:rsidRPr="00C6069E">
                <w:rPr>
                  <w:rFonts w:eastAsia="Times New Roman" w:cs="Calibri"/>
                  <w:color w:val="000000"/>
                </w:rPr>
                <w:t>aintain last 4 digits unencrypted</w:t>
              </w:r>
            </w:ins>
          </w:p>
        </w:tc>
      </w:tr>
      <w:tr w:rsidR="00106239" w:rsidRPr="00C6069E" w14:paraId="279996E8" w14:textId="77777777" w:rsidTr="00106239">
        <w:trPr>
          <w:cnfStyle w:val="000000100000" w:firstRow="0" w:lastRow="0" w:firstColumn="0" w:lastColumn="0" w:oddVBand="0" w:evenVBand="0" w:oddHBand="1" w:evenHBand="0" w:firstRowFirstColumn="0" w:firstRowLastColumn="0" w:lastRowFirstColumn="0" w:lastRowLastColumn="0"/>
          <w:trHeight w:val="765"/>
          <w:ins w:id="911" w:author="Viswanath Maddali" w:date="2018-10-20T13:58:00Z"/>
          <w:trPrChange w:id="912" w:author="Viswanath Maddali" w:date="2018-10-20T13:59:00Z">
            <w:trPr>
              <w:trHeight w:val="76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13" w:author="Viswanath Maddali" w:date="2018-10-20T13:59:00Z">
              <w:tcPr>
                <w:tcW w:w="715" w:type="dxa"/>
                <w:gridSpan w:val="2"/>
                <w:hideMark/>
              </w:tcPr>
            </w:tcPrChange>
          </w:tcPr>
          <w:p w14:paraId="7B6909FE"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914" w:author="Viswanath Maddali" w:date="2018-10-20T13:58:00Z"/>
                <w:rFonts w:eastAsia="Times New Roman" w:cs="Calibri"/>
                <w:color w:val="000000"/>
              </w:rPr>
            </w:pPr>
            <w:ins w:id="915" w:author="Viswanath Maddali" w:date="2018-10-20T13:58:00Z">
              <w:r w:rsidRPr="00C6069E">
                <w:rPr>
                  <w:rFonts w:eastAsia="Times New Roman" w:cs="Calibri"/>
                  <w:color w:val="000000"/>
                </w:rPr>
                <w:t>SID Number</w:t>
              </w:r>
            </w:ins>
          </w:p>
        </w:tc>
        <w:tc>
          <w:tcPr>
            <w:tcW w:w="3689" w:type="dxa"/>
            <w:hideMark/>
            <w:tcPrChange w:id="916" w:author="Viswanath Maddali" w:date="2018-10-20T13:59:00Z">
              <w:tcPr>
                <w:tcW w:w="2891" w:type="dxa"/>
                <w:gridSpan w:val="2"/>
                <w:hideMark/>
              </w:tcPr>
            </w:tcPrChange>
          </w:tcPr>
          <w:p w14:paraId="07B14DB0"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17" w:author="Viswanath Maddali" w:date="2018-10-20T13:58:00Z"/>
                <w:rFonts w:eastAsia="Times New Roman" w:cs="Calibri"/>
                <w:color w:val="000000"/>
              </w:rPr>
            </w:pPr>
            <w:ins w:id="918" w:author="Viswanath Maddali" w:date="2018-10-20T13:58:00Z">
              <w:r w:rsidRPr="00C6069E">
                <w:rPr>
                  <w:rFonts w:eastAsia="Times New Roman" w:cs="Calibri"/>
                  <w:color w:val="000000"/>
                </w:rPr>
                <w:t>Other state or government issued identification number such as ID card, passport number, taxpayer identification number</w:t>
              </w:r>
            </w:ins>
          </w:p>
        </w:tc>
        <w:tc>
          <w:tcPr>
            <w:tcW w:w="3330" w:type="dxa"/>
            <w:hideMark/>
            <w:tcPrChange w:id="919" w:author="Viswanath Maddali" w:date="2018-10-20T13:59:00Z">
              <w:tcPr>
                <w:tcW w:w="5299" w:type="dxa"/>
                <w:gridSpan w:val="2"/>
                <w:hideMark/>
              </w:tcPr>
            </w:tcPrChange>
          </w:tcPr>
          <w:p w14:paraId="37FE0885"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20" w:author="Viswanath Maddali" w:date="2018-10-20T13:58:00Z"/>
                <w:rFonts w:eastAsia="Times New Roman" w:cs="Calibri"/>
                <w:color w:val="000000"/>
              </w:rPr>
            </w:pPr>
            <w:ins w:id="921" w:author="Viswanath Maddali" w:date="2018-10-20T13:58:00Z">
              <w:r>
                <w:rPr>
                  <w:rFonts w:eastAsia="Times New Roman" w:cs="Calibri"/>
                  <w:color w:val="000000"/>
                </w:rPr>
                <w:t>Yes- M</w:t>
              </w:r>
              <w:r w:rsidRPr="00C6069E">
                <w:rPr>
                  <w:rFonts w:eastAsia="Times New Roman" w:cs="Calibri"/>
                  <w:color w:val="000000"/>
                </w:rPr>
                <w:t>aintain last 4 digits unencrypted</w:t>
              </w:r>
            </w:ins>
          </w:p>
        </w:tc>
      </w:tr>
      <w:tr w:rsidR="00106239" w:rsidRPr="00C6069E" w14:paraId="69F1B413" w14:textId="77777777" w:rsidTr="00106239">
        <w:trPr>
          <w:trHeight w:val="510"/>
          <w:ins w:id="922" w:author="Viswanath Maddali" w:date="2018-10-20T13:58:00Z"/>
          <w:trPrChange w:id="923"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24" w:author="Viswanath Maddali" w:date="2018-10-20T13:59:00Z">
              <w:tcPr>
                <w:tcW w:w="715" w:type="dxa"/>
                <w:gridSpan w:val="2"/>
                <w:hideMark/>
              </w:tcPr>
            </w:tcPrChange>
          </w:tcPr>
          <w:p w14:paraId="4A3F0BC9" w14:textId="77777777" w:rsidR="00106239" w:rsidRPr="00C6069E" w:rsidRDefault="00106239" w:rsidP="00106239">
            <w:pPr>
              <w:rPr>
                <w:ins w:id="925" w:author="Viswanath Maddali" w:date="2018-10-20T13:58:00Z"/>
                <w:rFonts w:eastAsia="Times New Roman" w:cs="Calibri"/>
                <w:color w:val="000000"/>
              </w:rPr>
            </w:pPr>
            <w:ins w:id="926" w:author="Viswanath Maddali" w:date="2018-10-20T13:58:00Z">
              <w:r w:rsidRPr="00C6069E">
                <w:rPr>
                  <w:rFonts w:eastAsia="Times New Roman" w:cs="Calibri"/>
                  <w:color w:val="000000"/>
                </w:rPr>
                <w:t>Credit Card Number</w:t>
              </w:r>
            </w:ins>
          </w:p>
        </w:tc>
        <w:tc>
          <w:tcPr>
            <w:tcW w:w="3689" w:type="dxa"/>
            <w:hideMark/>
            <w:tcPrChange w:id="927" w:author="Viswanath Maddali" w:date="2018-10-20T13:59:00Z">
              <w:tcPr>
                <w:tcW w:w="2891" w:type="dxa"/>
                <w:gridSpan w:val="2"/>
                <w:hideMark/>
              </w:tcPr>
            </w:tcPrChange>
          </w:tcPr>
          <w:p w14:paraId="6FB3FF20"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28" w:author="Viswanath Maddali" w:date="2018-10-20T13:58:00Z"/>
                <w:rFonts w:eastAsia="Times New Roman" w:cs="Calibri"/>
                <w:color w:val="000000"/>
              </w:rPr>
            </w:pPr>
            <w:ins w:id="929" w:author="Viswanath Maddali" w:date="2018-10-20T13:58:00Z">
              <w:r w:rsidRPr="00C6069E">
                <w:rPr>
                  <w:rFonts w:eastAsia="Times New Roman" w:cs="Calibri"/>
                  <w:color w:val="000000"/>
                </w:rPr>
                <w:t>Handled by GEICO Standard Credit Card Tokenization process</w:t>
              </w:r>
            </w:ins>
          </w:p>
        </w:tc>
        <w:tc>
          <w:tcPr>
            <w:tcW w:w="3330" w:type="dxa"/>
            <w:hideMark/>
            <w:tcPrChange w:id="930" w:author="Viswanath Maddali" w:date="2018-10-20T13:59:00Z">
              <w:tcPr>
                <w:tcW w:w="5299" w:type="dxa"/>
                <w:gridSpan w:val="2"/>
                <w:hideMark/>
              </w:tcPr>
            </w:tcPrChange>
          </w:tcPr>
          <w:p w14:paraId="674F580C"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31" w:author="Viswanath Maddali" w:date="2018-10-20T13:58:00Z"/>
                <w:rFonts w:eastAsia="Times New Roman" w:cs="Calibri"/>
                <w:color w:val="000000"/>
              </w:rPr>
            </w:pPr>
            <w:ins w:id="932" w:author="Viswanath Maddali" w:date="2018-10-20T13:58:00Z">
              <w:r>
                <w:rPr>
                  <w:rFonts w:eastAsia="Times New Roman" w:cs="Calibri"/>
                  <w:color w:val="000000"/>
                </w:rPr>
                <w:t>Yes-</w:t>
              </w:r>
              <w:r w:rsidRPr="00C6069E">
                <w:rPr>
                  <w:rFonts w:eastAsia="Times New Roman" w:cs="Calibri"/>
                  <w:color w:val="000000"/>
                </w:rPr>
                <w:t>Tokenization</w:t>
              </w:r>
            </w:ins>
          </w:p>
        </w:tc>
      </w:tr>
      <w:tr w:rsidR="00106239" w:rsidRPr="00C6069E" w14:paraId="0C9582F5" w14:textId="77777777" w:rsidTr="00106239">
        <w:trPr>
          <w:cnfStyle w:val="000000100000" w:firstRow="0" w:lastRow="0" w:firstColumn="0" w:lastColumn="0" w:oddVBand="0" w:evenVBand="0" w:oddHBand="1" w:evenHBand="0" w:firstRowFirstColumn="0" w:firstRowLastColumn="0" w:lastRowFirstColumn="0" w:lastRowLastColumn="0"/>
          <w:trHeight w:val="510"/>
          <w:ins w:id="933" w:author="Viswanath Maddali" w:date="2018-10-20T13:58:00Z"/>
          <w:trPrChange w:id="934"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35" w:author="Viswanath Maddali" w:date="2018-10-20T13:59:00Z">
              <w:tcPr>
                <w:tcW w:w="715" w:type="dxa"/>
                <w:gridSpan w:val="2"/>
                <w:hideMark/>
              </w:tcPr>
            </w:tcPrChange>
          </w:tcPr>
          <w:p w14:paraId="7896366F"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936" w:author="Viswanath Maddali" w:date="2018-10-20T13:58:00Z"/>
                <w:rFonts w:eastAsia="Times New Roman" w:cs="Calibri"/>
                <w:color w:val="000000"/>
              </w:rPr>
            </w:pPr>
            <w:ins w:id="937" w:author="Viswanath Maddali" w:date="2018-10-20T13:58:00Z">
              <w:r w:rsidRPr="00C6069E">
                <w:rPr>
                  <w:rFonts w:eastAsia="Times New Roman" w:cs="Calibri"/>
                  <w:color w:val="000000"/>
                </w:rPr>
                <w:t>Debit Card Number</w:t>
              </w:r>
            </w:ins>
          </w:p>
        </w:tc>
        <w:tc>
          <w:tcPr>
            <w:tcW w:w="3689" w:type="dxa"/>
            <w:hideMark/>
            <w:tcPrChange w:id="938" w:author="Viswanath Maddali" w:date="2018-10-20T13:59:00Z">
              <w:tcPr>
                <w:tcW w:w="2891" w:type="dxa"/>
                <w:gridSpan w:val="2"/>
                <w:hideMark/>
              </w:tcPr>
            </w:tcPrChange>
          </w:tcPr>
          <w:p w14:paraId="35B331FE"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39" w:author="Viswanath Maddali" w:date="2018-10-20T13:58:00Z"/>
                <w:rFonts w:eastAsia="Times New Roman" w:cs="Calibri"/>
                <w:color w:val="000000"/>
              </w:rPr>
            </w:pPr>
            <w:ins w:id="940" w:author="Viswanath Maddali" w:date="2018-10-20T13:58:00Z">
              <w:r w:rsidRPr="00C6069E">
                <w:rPr>
                  <w:rFonts w:eastAsia="Times New Roman" w:cs="Calibri"/>
                  <w:color w:val="000000"/>
                </w:rPr>
                <w:t>Handled by GEICO Standard Credit Card Tokenization process</w:t>
              </w:r>
            </w:ins>
          </w:p>
        </w:tc>
        <w:tc>
          <w:tcPr>
            <w:tcW w:w="3330" w:type="dxa"/>
            <w:hideMark/>
            <w:tcPrChange w:id="941" w:author="Viswanath Maddali" w:date="2018-10-20T13:59:00Z">
              <w:tcPr>
                <w:tcW w:w="5299" w:type="dxa"/>
                <w:gridSpan w:val="2"/>
                <w:hideMark/>
              </w:tcPr>
            </w:tcPrChange>
          </w:tcPr>
          <w:p w14:paraId="3691A5E1"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42" w:author="Viswanath Maddali" w:date="2018-10-20T13:58:00Z"/>
                <w:rFonts w:eastAsia="Times New Roman" w:cs="Calibri"/>
                <w:color w:val="000000"/>
              </w:rPr>
            </w:pPr>
            <w:ins w:id="943" w:author="Viswanath Maddali" w:date="2018-10-20T13:58:00Z">
              <w:r>
                <w:rPr>
                  <w:rFonts w:eastAsia="Times New Roman" w:cs="Calibri"/>
                  <w:color w:val="000000"/>
                </w:rPr>
                <w:t>Yes-</w:t>
              </w:r>
              <w:r w:rsidRPr="00C6069E">
                <w:rPr>
                  <w:rFonts w:eastAsia="Times New Roman" w:cs="Calibri"/>
                  <w:color w:val="000000"/>
                </w:rPr>
                <w:t>Tokenization</w:t>
              </w:r>
            </w:ins>
          </w:p>
        </w:tc>
      </w:tr>
      <w:tr w:rsidR="00106239" w:rsidRPr="00C6069E" w14:paraId="2B91AA5F" w14:textId="77777777" w:rsidTr="00106239">
        <w:trPr>
          <w:trHeight w:val="255"/>
          <w:ins w:id="944" w:author="Viswanath Maddali" w:date="2018-10-20T13:58:00Z"/>
          <w:trPrChange w:id="945"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46" w:author="Viswanath Maddali" w:date="2018-10-20T13:59:00Z">
              <w:tcPr>
                <w:tcW w:w="715" w:type="dxa"/>
                <w:gridSpan w:val="2"/>
                <w:hideMark/>
              </w:tcPr>
            </w:tcPrChange>
          </w:tcPr>
          <w:p w14:paraId="5ECD98CA" w14:textId="77777777" w:rsidR="00106239" w:rsidRPr="00C6069E" w:rsidRDefault="00106239" w:rsidP="00106239">
            <w:pPr>
              <w:rPr>
                <w:ins w:id="947" w:author="Viswanath Maddali" w:date="2018-10-20T13:58:00Z"/>
                <w:rFonts w:eastAsia="Times New Roman" w:cs="Calibri"/>
                <w:color w:val="000000"/>
              </w:rPr>
            </w:pPr>
            <w:ins w:id="948" w:author="Viswanath Maddali" w:date="2018-10-20T13:58:00Z">
              <w:r w:rsidRPr="00C6069E">
                <w:rPr>
                  <w:rFonts w:eastAsia="Times New Roman" w:cs="Calibri"/>
                  <w:color w:val="000000"/>
                </w:rPr>
                <w:t>Bank Account Number</w:t>
              </w:r>
            </w:ins>
          </w:p>
        </w:tc>
        <w:tc>
          <w:tcPr>
            <w:tcW w:w="3689" w:type="dxa"/>
            <w:hideMark/>
            <w:tcPrChange w:id="949" w:author="Viswanath Maddali" w:date="2018-10-20T13:59:00Z">
              <w:tcPr>
                <w:tcW w:w="2891" w:type="dxa"/>
                <w:gridSpan w:val="2"/>
                <w:hideMark/>
              </w:tcPr>
            </w:tcPrChange>
          </w:tcPr>
          <w:p w14:paraId="106B6889"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50" w:author="Viswanath Maddali" w:date="2018-10-20T13:58:00Z"/>
                <w:rFonts w:eastAsia="Times New Roman" w:cs="Calibri"/>
                <w:color w:val="000000"/>
              </w:rPr>
            </w:pPr>
            <w:ins w:id="951" w:author="Viswanath Maddali" w:date="2018-10-20T13:58:00Z">
              <w:r w:rsidRPr="00C6069E">
                <w:rPr>
                  <w:rFonts w:eastAsia="Times New Roman" w:cs="Calibri"/>
                  <w:color w:val="000000"/>
                </w:rPr>
                <w:t>Bank account numbers associated with the individual(s)</w:t>
              </w:r>
            </w:ins>
          </w:p>
        </w:tc>
        <w:tc>
          <w:tcPr>
            <w:tcW w:w="3330" w:type="dxa"/>
            <w:hideMark/>
            <w:tcPrChange w:id="952" w:author="Viswanath Maddali" w:date="2018-10-20T13:59:00Z">
              <w:tcPr>
                <w:tcW w:w="5299" w:type="dxa"/>
                <w:gridSpan w:val="2"/>
                <w:hideMark/>
              </w:tcPr>
            </w:tcPrChange>
          </w:tcPr>
          <w:p w14:paraId="0395F982"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53" w:author="Viswanath Maddali" w:date="2018-10-20T13:58:00Z"/>
                <w:rFonts w:eastAsia="Times New Roman" w:cs="Calibri"/>
                <w:color w:val="000000"/>
              </w:rPr>
            </w:pPr>
            <w:ins w:id="954" w:author="Viswanath Maddali" w:date="2018-10-20T13:58:00Z">
              <w:r>
                <w:rPr>
                  <w:rFonts w:eastAsia="Times New Roman" w:cs="Calibri"/>
                  <w:color w:val="000000"/>
                </w:rPr>
                <w:t>Yes-</w:t>
              </w:r>
              <w:r w:rsidRPr="00C6069E">
                <w:rPr>
                  <w:rFonts w:eastAsia="Times New Roman" w:cs="Calibri"/>
                  <w:color w:val="000000"/>
                </w:rPr>
                <w:t xml:space="preserve"> Tokenization</w:t>
              </w:r>
            </w:ins>
          </w:p>
        </w:tc>
      </w:tr>
      <w:tr w:rsidR="00106239" w:rsidRPr="00C6069E" w14:paraId="4983407E" w14:textId="77777777" w:rsidTr="00106239">
        <w:trPr>
          <w:cnfStyle w:val="000000100000" w:firstRow="0" w:lastRow="0" w:firstColumn="0" w:lastColumn="0" w:oddVBand="0" w:evenVBand="0" w:oddHBand="1" w:evenHBand="0" w:firstRowFirstColumn="0" w:firstRowLastColumn="0" w:lastRowFirstColumn="0" w:lastRowLastColumn="0"/>
          <w:trHeight w:val="510"/>
          <w:ins w:id="955" w:author="Viswanath Maddali" w:date="2018-10-20T13:58:00Z"/>
          <w:trPrChange w:id="956"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57" w:author="Viswanath Maddali" w:date="2018-10-20T13:59:00Z">
              <w:tcPr>
                <w:tcW w:w="715" w:type="dxa"/>
                <w:gridSpan w:val="2"/>
                <w:hideMark/>
              </w:tcPr>
            </w:tcPrChange>
          </w:tcPr>
          <w:p w14:paraId="0E41D68E"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958" w:author="Viswanath Maddali" w:date="2018-10-20T13:58:00Z"/>
                <w:rFonts w:eastAsia="Times New Roman" w:cs="Calibri"/>
                <w:color w:val="000000"/>
              </w:rPr>
            </w:pPr>
            <w:ins w:id="959" w:author="Viswanath Maddali" w:date="2018-10-20T13:58:00Z">
              <w:r w:rsidRPr="00C6069E">
                <w:rPr>
                  <w:rFonts w:eastAsia="Times New Roman" w:cs="Calibri"/>
                  <w:color w:val="000000"/>
                </w:rPr>
                <w:t>Email Address/alternate email address</w:t>
              </w:r>
            </w:ins>
          </w:p>
        </w:tc>
        <w:tc>
          <w:tcPr>
            <w:tcW w:w="3689" w:type="dxa"/>
            <w:hideMark/>
            <w:tcPrChange w:id="960" w:author="Viswanath Maddali" w:date="2018-10-20T13:59:00Z">
              <w:tcPr>
                <w:tcW w:w="2891" w:type="dxa"/>
                <w:gridSpan w:val="2"/>
                <w:hideMark/>
              </w:tcPr>
            </w:tcPrChange>
          </w:tcPr>
          <w:p w14:paraId="0ED0C979"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61" w:author="Viswanath Maddali" w:date="2018-10-20T13:58:00Z"/>
                <w:rFonts w:eastAsia="Times New Roman" w:cs="Calibri"/>
                <w:color w:val="000000"/>
              </w:rPr>
            </w:pPr>
            <w:ins w:id="962" w:author="Viswanath Maddali" w:date="2018-10-20T13:58:00Z">
              <w:r w:rsidRPr="00C6069E">
                <w:rPr>
                  <w:rFonts w:eastAsia="Times New Roman" w:cs="Calibri"/>
                  <w:color w:val="000000"/>
                </w:rPr>
                <w:t>All email addresses associated with the individual</w:t>
              </w:r>
            </w:ins>
          </w:p>
        </w:tc>
        <w:tc>
          <w:tcPr>
            <w:tcW w:w="3330" w:type="dxa"/>
            <w:hideMark/>
            <w:tcPrChange w:id="963" w:author="Viswanath Maddali" w:date="2018-10-20T13:59:00Z">
              <w:tcPr>
                <w:tcW w:w="5299" w:type="dxa"/>
                <w:gridSpan w:val="2"/>
                <w:hideMark/>
              </w:tcPr>
            </w:tcPrChange>
          </w:tcPr>
          <w:p w14:paraId="7ACDF029"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64" w:author="Viswanath Maddali" w:date="2018-10-20T13:58:00Z"/>
                <w:rFonts w:eastAsia="Times New Roman" w:cs="Calibri"/>
                <w:color w:val="000000"/>
              </w:rPr>
            </w:pPr>
            <w:ins w:id="965" w:author="Viswanath Maddali" w:date="2018-10-20T13:58:00Z">
              <w:r w:rsidRPr="00C6069E">
                <w:rPr>
                  <w:rFonts w:eastAsia="Times New Roman" w:cs="Calibri"/>
                  <w:color w:val="000000"/>
                </w:rPr>
                <w:t>Yes</w:t>
              </w:r>
            </w:ins>
          </w:p>
        </w:tc>
      </w:tr>
      <w:tr w:rsidR="00106239" w:rsidRPr="00C6069E" w14:paraId="64A27CA2" w14:textId="77777777" w:rsidTr="00106239">
        <w:trPr>
          <w:trHeight w:val="510"/>
          <w:ins w:id="966" w:author="Viswanath Maddali" w:date="2018-10-20T13:58:00Z"/>
          <w:trPrChange w:id="967"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68" w:author="Viswanath Maddali" w:date="2018-10-20T13:59:00Z">
              <w:tcPr>
                <w:tcW w:w="715" w:type="dxa"/>
                <w:gridSpan w:val="2"/>
                <w:hideMark/>
              </w:tcPr>
            </w:tcPrChange>
          </w:tcPr>
          <w:p w14:paraId="4B4DF551" w14:textId="77777777" w:rsidR="00106239" w:rsidRPr="00C6069E" w:rsidRDefault="00106239" w:rsidP="00106239">
            <w:pPr>
              <w:rPr>
                <w:ins w:id="969" w:author="Viswanath Maddali" w:date="2018-10-20T13:58:00Z"/>
                <w:rFonts w:eastAsia="Times New Roman" w:cs="Calibri"/>
                <w:color w:val="000000"/>
              </w:rPr>
            </w:pPr>
            <w:ins w:id="970" w:author="Viswanath Maddali" w:date="2018-10-20T13:58:00Z">
              <w:r w:rsidRPr="00C6069E">
                <w:rPr>
                  <w:rFonts w:eastAsia="Times New Roman" w:cs="Calibri"/>
                  <w:color w:val="000000"/>
                </w:rPr>
                <w:t>Credit scores - if associated with Name</w:t>
              </w:r>
            </w:ins>
          </w:p>
        </w:tc>
        <w:tc>
          <w:tcPr>
            <w:tcW w:w="3689" w:type="dxa"/>
            <w:hideMark/>
            <w:tcPrChange w:id="971" w:author="Viswanath Maddali" w:date="2018-10-20T13:59:00Z">
              <w:tcPr>
                <w:tcW w:w="2891" w:type="dxa"/>
                <w:gridSpan w:val="2"/>
                <w:hideMark/>
              </w:tcPr>
            </w:tcPrChange>
          </w:tcPr>
          <w:p w14:paraId="08C91293"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72" w:author="Viswanath Maddali" w:date="2018-10-20T13:58:00Z"/>
                <w:rFonts w:eastAsia="Times New Roman" w:cs="Calibri"/>
                <w:color w:val="000000"/>
              </w:rPr>
            </w:pPr>
            <w:ins w:id="973" w:author="Viswanath Maddali" w:date="2018-10-20T13:58:00Z">
              <w:r w:rsidRPr="00C6069E">
                <w:rPr>
                  <w:rFonts w:eastAsia="Times New Roman" w:cs="Calibri"/>
                  <w:color w:val="000000"/>
                </w:rPr>
                <w:t>Individuals credit scores</w:t>
              </w:r>
            </w:ins>
          </w:p>
        </w:tc>
        <w:tc>
          <w:tcPr>
            <w:tcW w:w="3330" w:type="dxa"/>
            <w:hideMark/>
            <w:tcPrChange w:id="974" w:author="Viswanath Maddali" w:date="2018-10-20T13:59:00Z">
              <w:tcPr>
                <w:tcW w:w="5299" w:type="dxa"/>
                <w:gridSpan w:val="2"/>
                <w:hideMark/>
              </w:tcPr>
            </w:tcPrChange>
          </w:tcPr>
          <w:p w14:paraId="24DA4554"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75" w:author="Viswanath Maddali" w:date="2018-10-20T13:58:00Z"/>
                <w:rFonts w:eastAsia="Times New Roman" w:cs="Calibri"/>
                <w:color w:val="000000"/>
              </w:rPr>
            </w:pPr>
            <w:ins w:id="976" w:author="Viswanath Maddali" w:date="2018-10-20T13:58:00Z">
              <w:r w:rsidRPr="00C6069E">
                <w:rPr>
                  <w:rFonts w:eastAsia="Times New Roman" w:cs="Calibri"/>
                  <w:color w:val="000000"/>
                </w:rPr>
                <w:t>Yes</w:t>
              </w:r>
            </w:ins>
          </w:p>
        </w:tc>
      </w:tr>
      <w:tr w:rsidR="00106239" w:rsidRPr="00C6069E" w14:paraId="6A5686D1" w14:textId="77777777" w:rsidTr="00106239">
        <w:trPr>
          <w:cnfStyle w:val="000000100000" w:firstRow="0" w:lastRow="0" w:firstColumn="0" w:lastColumn="0" w:oddVBand="0" w:evenVBand="0" w:oddHBand="1" w:evenHBand="0" w:firstRowFirstColumn="0" w:firstRowLastColumn="0" w:lastRowFirstColumn="0" w:lastRowLastColumn="0"/>
          <w:trHeight w:val="1142"/>
          <w:ins w:id="977" w:author="Viswanath Maddali" w:date="2018-10-20T13:58:00Z"/>
          <w:trPrChange w:id="978" w:author="Viswanath Maddali" w:date="2018-10-20T13:59:00Z">
            <w:trPr>
              <w:trHeight w:val="1142"/>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79" w:author="Viswanath Maddali" w:date="2018-10-20T13:59:00Z">
              <w:tcPr>
                <w:tcW w:w="715" w:type="dxa"/>
                <w:gridSpan w:val="2"/>
                <w:hideMark/>
              </w:tcPr>
            </w:tcPrChange>
          </w:tcPr>
          <w:p w14:paraId="489439E1"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980" w:author="Viswanath Maddali" w:date="2018-10-20T13:58:00Z"/>
                <w:rFonts w:eastAsia="Times New Roman" w:cs="Calibri"/>
                <w:color w:val="000000"/>
              </w:rPr>
            </w:pPr>
            <w:ins w:id="981" w:author="Viswanath Maddali" w:date="2018-10-20T13:58:00Z">
              <w:r>
                <w:rPr>
                  <w:rFonts w:eastAsia="Times New Roman" w:cs="Calibri"/>
                  <w:color w:val="000000"/>
                </w:rPr>
                <w:t>Vehicle Identification Number</w:t>
              </w:r>
            </w:ins>
          </w:p>
        </w:tc>
        <w:tc>
          <w:tcPr>
            <w:tcW w:w="3689" w:type="dxa"/>
            <w:hideMark/>
            <w:tcPrChange w:id="982" w:author="Viswanath Maddali" w:date="2018-10-20T13:59:00Z">
              <w:tcPr>
                <w:tcW w:w="2891" w:type="dxa"/>
                <w:gridSpan w:val="2"/>
                <w:hideMark/>
              </w:tcPr>
            </w:tcPrChange>
          </w:tcPr>
          <w:p w14:paraId="797D3D35"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83" w:author="Viswanath Maddali" w:date="2018-10-20T13:58:00Z"/>
                <w:rFonts w:eastAsia="Times New Roman" w:cs="Calibri"/>
                <w:color w:val="000000"/>
              </w:rPr>
            </w:pPr>
            <w:ins w:id="984" w:author="Viswanath Maddali" w:date="2018-10-20T13:58:00Z">
              <w:r w:rsidRPr="00C6069E">
                <w:rPr>
                  <w:rFonts w:eastAsia="Times New Roman" w:cs="Calibri"/>
                  <w:color w:val="000000"/>
                </w:rPr>
                <w:t>Leave first 11 unprotected and last 6 protected</w:t>
              </w:r>
            </w:ins>
          </w:p>
        </w:tc>
        <w:tc>
          <w:tcPr>
            <w:tcW w:w="3330" w:type="dxa"/>
            <w:hideMark/>
            <w:tcPrChange w:id="985" w:author="Viswanath Maddali" w:date="2018-10-20T13:59:00Z">
              <w:tcPr>
                <w:tcW w:w="5299" w:type="dxa"/>
                <w:gridSpan w:val="2"/>
                <w:hideMark/>
              </w:tcPr>
            </w:tcPrChange>
          </w:tcPr>
          <w:p w14:paraId="54A21D9A"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986" w:author="Viswanath Maddali" w:date="2018-10-20T13:58:00Z"/>
                <w:rFonts w:eastAsia="Times New Roman" w:cs="Calibri"/>
                <w:color w:val="000000"/>
              </w:rPr>
            </w:pPr>
            <w:ins w:id="987" w:author="Viswanath Maddali" w:date="2018-10-20T13:58:00Z">
              <w:r>
                <w:rPr>
                  <w:rFonts w:eastAsia="Times New Roman" w:cs="Calibri"/>
                  <w:color w:val="000000"/>
                </w:rPr>
                <w:t>Yes-</w:t>
              </w:r>
              <w:r w:rsidRPr="00C6069E">
                <w:rPr>
                  <w:rFonts w:eastAsia="Times New Roman" w:cs="Calibri"/>
                  <w:color w:val="000000"/>
                </w:rPr>
                <w:t xml:space="preserve"> Leave first 11 unprotected and last 6 protected</w:t>
              </w:r>
              <w:r>
                <w:rPr>
                  <w:rFonts w:eastAsia="Times New Roman" w:cs="Calibri"/>
                  <w:color w:val="000000"/>
                </w:rPr>
                <w:t xml:space="preserve">. </w:t>
              </w:r>
              <w:r w:rsidRPr="00C6069E">
                <w:rPr>
                  <w:rFonts w:eastAsia="Times New Roman" w:cs="Calibri"/>
                  <w:color w:val="000000"/>
                </w:rPr>
                <w:t xml:space="preserve">Can do partial masking so it passes edits, but can’t be looked up to </w:t>
              </w:r>
              <w:r>
                <w:rPr>
                  <w:rFonts w:eastAsia="Times New Roman" w:cs="Calibri"/>
                  <w:color w:val="000000"/>
                </w:rPr>
                <w:t>get rest of owner’s information</w:t>
              </w:r>
              <w:r w:rsidRPr="00C6069E">
                <w:rPr>
                  <w:rFonts w:eastAsia="Times New Roman" w:cs="Calibri"/>
                  <w:color w:val="000000"/>
                </w:rPr>
                <w:br/>
              </w:r>
            </w:ins>
          </w:p>
        </w:tc>
      </w:tr>
      <w:tr w:rsidR="00106239" w:rsidRPr="00C6069E" w14:paraId="5ACA30C2" w14:textId="77777777" w:rsidTr="00106239">
        <w:trPr>
          <w:trHeight w:val="602"/>
          <w:ins w:id="988" w:author="Viswanath Maddali" w:date="2018-10-20T13:58:00Z"/>
          <w:trPrChange w:id="989" w:author="Viswanath Maddali" w:date="2018-10-20T13:59:00Z">
            <w:trPr>
              <w:trHeight w:val="602"/>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990" w:author="Viswanath Maddali" w:date="2018-10-20T13:59:00Z">
              <w:tcPr>
                <w:tcW w:w="715" w:type="dxa"/>
                <w:gridSpan w:val="2"/>
                <w:hideMark/>
              </w:tcPr>
            </w:tcPrChange>
          </w:tcPr>
          <w:p w14:paraId="147EF305" w14:textId="77777777" w:rsidR="00106239" w:rsidRPr="00C6069E" w:rsidRDefault="00106239" w:rsidP="00106239">
            <w:pPr>
              <w:rPr>
                <w:ins w:id="991" w:author="Viswanath Maddali" w:date="2018-10-20T13:58:00Z"/>
                <w:rFonts w:eastAsia="Times New Roman" w:cs="Calibri"/>
                <w:color w:val="000000"/>
              </w:rPr>
            </w:pPr>
            <w:ins w:id="992" w:author="Viswanath Maddali" w:date="2018-10-20T13:58:00Z">
              <w:r w:rsidRPr="00C6069E">
                <w:rPr>
                  <w:rFonts w:eastAsia="Times New Roman" w:cs="Calibri"/>
                  <w:color w:val="000000"/>
                </w:rPr>
                <w:lastRenderedPageBreak/>
                <w:t>Vehicle Tag Number - if associated with Name</w:t>
              </w:r>
            </w:ins>
          </w:p>
        </w:tc>
        <w:tc>
          <w:tcPr>
            <w:tcW w:w="3689" w:type="dxa"/>
            <w:hideMark/>
            <w:tcPrChange w:id="993" w:author="Viswanath Maddali" w:date="2018-10-20T13:59:00Z">
              <w:tcPr>
                <w:tcW w:w="2891" w:type="dxa"/>
                <w:gridSpan w:val="2"/>
                <w:hideMark/>
              </w:tcPr>
            </w:tcPrChange>
          </w:tcPr>
          <w:p w14:paraId="653DBA4A"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94" w:author="Viswanath Maddali" w:date="2018-10-20T13:58:00Z"/>
                <w:rFonts w:eastAsia="Times New Roman" w:cs="Calibri"/>
                <w:color w:val="000000"/>
              </w:rPr>
            </w:pPr>
            <w:ins w:id="995" w:author="Viswanath Maddali" w:date="2018-10-20T13:58:00Z">
              <w:r w:rsidRPr="00C6069E">
                <w:rPr>
                  <w:rFonts w:eastAsia="Times New Roman" w:cs="Calibri"/>
                  <w:color w:val="000000"/>
                </w:rPr>
                <w:t>Tag / License plate numbers for vehicles</w:t>
              </w:r>
            </w:ins>
          </w:p>
        </w:tc>
        <w:tc>
          <w:tcPr>
            <w:tcW w:w="3330" w:type="dxa"/>
            <w:hideMark/>
            <w:tcPrChange w:id="996" w:author="Viswanath Maddali" w:date="2018-10-20T13:59:00Z">
              <w:tcPr>
                <w:tcW w:w="5299" w:type="dxa"/>
                <w:gridSpan w:val="2"/>
                <w:hideMark/>
              </w:tcPr>
            </w:tcPrChange>
          </w:tcPr>
          <w:p w14:paraId="0C20A0EC"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997" w:author="Viswanath Maddali" w:date="2018-10-20T13:58:00Z"/>
                <w:rFonts w:eastAsia="Times New Roman" w:cs="Calibri"/>
                <w:color w:val="000000"/>
              </w:rPr>
            </w:pPr>
            <w:ins w:id="998" w:author="Viswanath Maddali" w:date="2018-10-20T13:58:00Z">
              <w:r w:rsidRPr="00C6069E">
                <w:rPr>
                  <w:rFonts w:eastAsia="Times New Roman" w:cs="Calibri"/>
                  <w:color w:val="000000"/>
                </w:rPr>
                <w:t>No</w:t>
              </w:r>
            </w:ins>
          </w:p>
        </w:tc>
      </w:tr>
      <w:tr w:rsidR="00106239" w:rsidRPr="00C6069E" w14:paraId="432E2992" w14:textId="77777777" w:rsidTr="00106239">
        <w:trPr>
          <w:cnfStyle w:val="000000100000" w:firstRow="0" w:lastRow="0" w:firstColumn="0" w:lastColumn="0" w:oddVBand="0" w:evenVBand="0" w:oddHBand="1" w:evenHBand="0" w:firstRowFirstColumn="0" w:firstRowLastColumn="0" w:lastRowFirstColumn="0" w:lastRowLastColumn="0"/>
          <w:trHeight w:val="255"/>
          <w:ins w:id="999" w:author="Viswanath Maddali" w:date="2018-10-20T13:58:00Z"/>
          <w:trPrChange w:id="1000"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01" w:author="Viswanath Maddali" w:date="2018-10-20T13:59:00Z">
              <w:tcPr>
                <w:tcW w:w="715" w:type="dxa"/>
                <w:gridSpan w:val="2"/>
                <w:hideMark/>
              </w:tcPr>
            </w:tcPrChange>
          </w:tcPr>
          <w:p w14:paraId="19BD7711"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1002" w:author="Viswanath Maddali" w:date="2018-10-20T13:58:00Z"/>
                <w:rFonts w:eastAsia="Times New Roman" w:cs="Calibri"/>
                <w:color w:val="000000"/>
              </w:rPr>
            </w:pPr>
            <w:ins w:id="1003" w:author="Viswanath Maddali" w:date="2018-10-20T13:58:00Z">
              <w:r w:rsidRPr="00C6069E">
                <w:rPr>
                  <w:rFonts w:eastAsia="Times New Roman" w:cs="Calibri"/>
                  <w:color w:val="000000"/>
                </w:rPr>
                <w:t xml:space="preserve">Medical Insurance Information </w:t>
              </w:r>
            </w:ins>
          </w:p>
        </w:tc>
        <w:tc>
          <w:tcPr>
            <w:tcW w:w="3689" w:type="dxa"/>
            <w:hideMark/>
            <w:tcPrChange w:id="1004" w:author="Viswanath Maddali" w:date="2018-10-20T13:59:00Z">
              <w:tcPr>
                <w:tcW w:w="2891" w:type="dxa"/>
                <w:gridSpan w:val="2"/>
                <w:hideMark/>
              </w:tcPr>
            </w:tcPrChange>
          </w:tcPr>
          <w:p w14:paraId="148D92EE"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05" w:author="Viswanath Maddali" w:date="2018-10-20T13:58:00Z"/>
                <w:rFonts w:eastAsia="Times New Roman" w:cs="Calibri"/>
                <w:color w:val="000000"/>
              </w:rPr>
            </w:pPr>
            <w:ins w:id="1006" w:author="Viswanath Maddali" w:date="2018-10-20T13:58:00Z">
              <w:r w:rsidRPr="00C6069E">
                <w:rPr>
                  <w:rFonts w:eastAsia="Times New Roman" w:cs="Calibri"/>
                  <w:color w:val="000000"/>
                </w:rPr>
                <w:t>Provider, Plan #, Member ID, etc.</w:t>
              </w:r>
            </w:ins>
          </w:p>
        </w:tc>
        <w:tc>
          <w:tcPr>
            <w:tcW w:w="3330" w:type="dxa"/>
            <w:hideMark/>
            <w:tcPrChange w:id="1007" w:author="Viswanath Maddali" w:date="2018-10-20T13:59:00Z">
              <w:tcPr>
                <w:tcW w:w="5299" w:type="dxa"/>
                <w:gridSpan w:val="2"/>
                <w:hideMark/>
              </w:tcPr>
            </w:tcPrChange>
          </w:tcPr>
          <w:p w14:paraId="164A8071"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08" w:author="Viswanath Maddali" w:date="2018-10-20T13:58:00Z"/>
                <w:rFonts w:eastAsia="Times New Roman" w:cs="Calibri"/>
                <w:color w:val="000000"/>
              </w:rPr>
            </w:pPr>
            <w:ins w:id="1009" w:author="Viswanath Maddali" w:date="2018-10-20T13:58:00Z">
              <w:r w:rsidRPr="00C6069E">
                <w:rPr>
                  <w:rFonts w:eastAsia="Times New Roman" w:cs="Calibri"/>
                  <w:color w:val="000000"/>
                </w:rPr>
                <w:t>Yes</w:t>
              </w:r>
            </w:ins>
          </w:p>
        </w:tc>
      </w:tr>
      <w:tr w:rsidR="00106239" w:rsidRPr="00C6069E" w14:paraId="3451E499" w14:textId="77777777" w:rsidTr="00106239">
        <w:trPr>
          <w:trHeight w:val="510"/>
          <w:ins w:id="1010" w:author="Viswanath Maddali" w:date="2018-10-20T13:58:00Z"/>
          <w:trPrChange w:id="1011"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12" w:author="Viswanath Maddali" w:date="2018-10-20T13:59:00Z">
              <w:tcPr>
                <w:tcW w:w="715" w:type="dxa"/>
                <w:gridSpan w:val="2"/>
                <w:hideMark/>
              </w:tcPr>
            </w:tcPrChange>
          </w:tcPr>
          <w:p w14:paraId="5CFD9A8F" w14:textId="77777777" w:rsidR="00106239" w:rsidRPr="00C6069E" w:rsidRDefault="00106239" w:rsidP="00106239">
            <w:pPr>
              <w:rPr>
                <w:ins w:id="1013" w:author="Viswanath Maddali" w:date="2018-10-20T13:58:00Z"/>
                <w:rFonts w:eastAsia="Times New Roman" w:cs="Calibri"/>
                <w:color w:val="000000"/>
              </w:rPr>
            </w:pPr>
            <w:ins w:id="1014" w:author="Viswanath Maddali" w:date="2018-10-20T13:58:00Z">
              <w:r w:rsidRPr="00C6069E">
                <w:rPr>
                  <w:rFonts w:eastAsia="Times New Roman" w:cs="Calibri"/>
                  <w:color w:val="000000"/>
                </w:rPr>
                <w:t>Medical records and Health Information</w:t>
              </w:r>
            </w:ins>
          </w:p>
        </w:tc>
        <w:tc>
          <w:tcPr>
            <w:tcW w:w="3689" w:type="dxa"/>
            <w:hideMark/>
            <w:tcPrChange w:id="1015" w:author="Viswanath Maddali" w:date="2018-10-20T13:59:00Z">
              <w:tcPr>
                <w:tcW w:w="2891" w:type="dxa"/>
                <w:gridSpan w:val="2"/>
                <w:hideMark/>
              </w:tcPr>
            </w:tcPrChange>
          </w:tcPr>
          <w:p w14:paraId="081F3599"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16" w:author="Viswanath Maddali" w:date="2018-10-20T13:58:00Z"/>
                <w:rFonts w:eastAsia="Times New Roman" w:cs="Calibri"/>
                <w:color w:val="000000"/>
              </w:rPr>
            </w:pPr>
            <w:ins w:id="1017" w:author="Viswanath Maddali" w:date="2018-10-20T13:58:00Z">
              <w:r w:rsidRPr="00C6069E">
                <w:rPr>
                  <w:rFonts w:eastAsia="Times New Roman" w:cs="Calibri"/>
                  <w:color w:val="000000"/>
                </w:rPr>
                <w:t>All medical information about an individual.  Includes, but is not limited to FML, procedures, injuries, treatments, etc.</w:t>
              </w:r>
            </w:ins>
          </w:p>
        </w:tc>
        <w:tc>
          <w:tcPr>
            <w:tcW w:w="3330" w:type="dxa"/>
            <w:hideMark/>
            <w:tcPrChange w:id="1018" w:author="Viswanath Maddali" w:date="2018-10-20T13:59:00Z">
              <w:tcPr>
                <w:tcW w:w="5299" w:type="dxa"/>
                <w:gridSpan w:val="2"/>
                <w:hideMark/>
              </w:tcPr>
            </w:tcPrChange>
          </w:tcPr>
          <w:p w14:paraId="3057D34C"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19" w:author="Viswanath Maddali" w:date="2018-10-20T13:58:00Z"/>
                <w:rFonts w:eastAsia="Times New Roman" w:cs="Calibri"/>
                <w:color w:val="000000"/>
              </w:rPr>
            </w:pPr>
            <w:ins w:id="1020" w:author="Viswanath Maddali" w:date="2018-10-20T13:58:00Z">
              <w:r w:rsidRPr="00C6069E">
                <w:rPr>
                  <w:rFonts w:eastAsia="Times New Roman" w:cs="Calibri"/>
                  <w:color w:val="000000"/>
                </w:rPr>
                <w:t>Yes</w:t>
              </w:r>
            </w:ins>
          </w:p>
        </w:tc>
      </w:tr>
      <w:tr w:rsidR="00106239" w:rsidRPr="00C6069E" w14:paraId="673BC478" w14:textId="77777777" w:rsidTr="00106239">
        <w:trPr>
          <w:cnfStyle w:val="000000100000" w:firstRow="0" w:lastRow="0" w:firstColumn="0" w:lastColumn="0" w:oddVBand="0" w:evenVBand="0" w:oddHBand="1" w:evenHBand="0" w:firstRowFirstColumn="0" w:firstRowLastColumn="0" w:lastRowFirstColumn="0" w:lastRowLastColumn="0"/>
          <w:trHeight w:val="765"/>
          <w:ins w:id="1021" w:author="Viswanath Maddali" w:date="2018-10-20T13:58:00Z"/>
          <w:trPrChange w:id="1022" w:author="Viswanath Maddali" w:date="2018-10-20T13:59:00Z">
            <w:trPr>
              <w:trHeight w:val="76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23" w:author="Viswanath Maddali" w:date="2018-10-20T13:59:00Z">
              <w:tcPr>
                <w:tcW w:w="715" w:type="dxa"/>
                <w:gridSpan w:val="2"/>
                <w:hideMark/>
              </w:tcPr>
            </w:tcPrChange>
          </w:tcPr>
          <w:p w14:paraId="44BBA131"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1024" w:author="Viswanath Maddali" w:date="2018-10-20T13:58:00Z"/>
                <w:rFonts w:eastAsia="Times New Roman" w:cs="Calibri"/>
                <w:color w:val="000000"/>
              </w:rPr>
            </w:pPr>
            <w:ins w:id="1025" w:author="Viswanath Maddali" w:date="2018-10-20T13:58:00Z">
              <w:r w:rsidRPr="00C6069E">
                <w:rPr>
                  <w:rFonts w:eastAsia="Times New Roman" w:cs="Calibri"/>
                  <w:color w:val="000000"/>
                </w:rPr>
                <w:t>Dependent information</w:t>
              </w:r>
            </w:ins>
          </w:p>
        </w:tc>
        <w:tc>
          <w:tcPr>
            <w:tcW w:w="3689" w:type="dxa"/>
            <w:hideMark/>
            <w:tcPrChange w:id="1026" w:author="Viswanath Maddali" w:date="2018-10-20T13:59:00Z">
              <w:tcPr>
                <w:tcW w:w="2891" w:type="dxa"/>
                <w:gridSpan w:val="2"/>
                <w:hideMark/>
              </w:tcPr>
            </w:tcPrChange>
          </w:tcPr>
          <w:p w14:paraId="6D23A5F2"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27" w:author="Viswanath Maddali" w:date="2018-10-20T13:58:00Z"/>
                <w:rFonts w:eastAsia="Times New Roman" w:cs="Calibri"/>
                <w:color w:val="000000"/>
              </w:rPr>
            </w:pPr>
            <w:ins w:id="1028" w:author="Viswanath Maddali" w:date="2018-10-20T13:58:00Z">
              <w:r w:rsidRPr="00C6069E">
                <w:rPr>
                  <w:rFonts w:eastAsia="Times New Roman" w:cs="Calibri"/>
                  <w:color w:val="000000"/>
                </w:rPr>
                <w:t>All sensitive data elements for dependents of individual</w:t>
              </w:r>
              <w:r w:rsidRPr="00C6069E">
                <w:rPr>
                  <w:rFonts w:eastAsia="Times New Roman" w:cs="Calibri"/>
                  <w:color w:val="000000"/>
                </w:rPr>
                <w:br/>
              </w:r>
            </w:ins>
          </w:p>
        </w:tc>
        <w:tc>
          <w:tcPr>
            <w:tcW w:w="3330" w:type="dxa"/>
            <w:hideMark/>
            <w:tcPrChange w:id="1029" w:author="Viswanath Maddali" w:date="2018-10-20T13:59:00Z">
              <w:tcPr>
                <w:tcW w:w="5299" w:type="dxa"/>
                <w:gridSpan w:val="2"/>
                <w:hideMark/>
              </w:tcPr>
            </w:tcPrChange>
          </w:tcPr>
          <w:p w14:paraId="0BA22A41"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30" w:author="Viswanath Maddali" w:date="2018-10-20T13:58:00Z"/>
                <w:rFonts w:eastAsia="Times New Roman" w:cs="Calibri"/>
                <w:color w:val="000000"/>
              </w:rPr>
            </w:pPr>
            <w:ins w:id="1031" w:author="Viswanath Maddali" w:date="2018-10-20T13:58:00Z">
              <w:r w:rsidRPr="00C6069E">
                <w:rPr>
                  <w:rFonts w:eastAsia="Times New Roman" w:cs="Calibri"/>
                  <w:color w:val="000000"/>
                </w:rPr>
                <w:t>Yes</w:t>
              </w:r>
              <w:r>
                <w:rPr>
                  <w:rFonts w:eastAsia="Times New Roman" w:cs="Calibri"/>
                  <w:color w:val="000000"/>
                </w:rPr>
                <w:t xml:space="preserve">- </w:t>
              </w:r>
              <w:r w:rsidRPr="00C6069E">
                <w:rPr>
                  <w:rFonts w:eastAsia="Times New Roman" w:cs="Calibri"/>
                  <w:color w:val="000000"/>
                </w:rPr>
                <w:t>Use the encryption criteria for the type of data element</w:t>
              </w:r>
            </w:ins>
          </w:p>
        </w:tc>
      </w:tr>
      <w:tr w:rsidR="00106239" w:rsidRPr="00C6069E" w14:paraId="0545D308" w14:textId="77777777" w:rsidTr="00106239">
        <w:trPr>
          <w:trHeight w:val="255"/>
          <w:ins w:id="1032" w:author="Viswanath Maddali" w:date="2018-10-20T13:58:00Z"/>
          <w:trPrChange w:id="1033"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34" w:author="Viswanath Maddali" w:date="2018-10-20T13:59:00Z">
              <w:tcPr>
                <w:tcW w:w="715" w:type="dxa"/>
                <w:gridSpan w:val="2"/>
                <w:hideMark/>
              </w:tcPr>
            </w:tcPrChange>
          </w:tcPr>
          <w:p w14:paraId="7AED2D05" w14:textId="77777777" w:rsidR="00106239" w:rsidRPr="00C6069E" w:rsidRDefault="00106239" w:rsidP="00106239">
            <w:pPr>
              <w:rPr>
                <w:ins w:id="1035" w:author="Viswanath Maddali" w:date="2018-10-20T13:58:00Z"/>
                <w:rFonts w:eastAsia="Times New Roman" w:cs="Calibri"/>
                <w:color w:val="000000"/>
              </w:rPr>
            </w:pPr>
            <w:ins w:id="1036" w:author="Viswanath Maddali" w:date="2018-10-20T13:58:00Z">
              <w:r w:rsidRPr="00C6069E">
                <w:rPr>
                  <w:rFonts w:eastAsia="Times New Roman" w:cs="Calibri"/>
                  <w:color w:val="000000"/>
                </w:rPr>
                <w:t>Background Checks</w:t>
              </w:r>
            </w:ins>
          </w:p>
        </w:tc>
        <w:tc>
          <w:tcPr>
            <w:tcW w:w="3689" w:type="dxa"/>
            <w:hideMark/>
            <w:tcPrChange w:id="1037" w:author="Viswanath Maddali" w:date="2018-10-20T13:59:00Z">
              <w:tcPr>
                <w:tcW w:w="2891" w:type="dxa"/>
                <w:gridSpan w:val="2"/>
                <w:hideMark/>
              </w:tcPr>
            </w:tcPrChange>
          </w:tcPr>
          <w:p w14:paraId="77E51B90"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38" w:author="Viswanath Maddali" w:date="2018-10-20T13:58:00Z"/>
                <w:rFonts w:eastAsia="Times New Roman" w:cs="Calibri"/>
                <w:color w:val="000000"/>
              </w:rPr>
            </w:pPr>
            <w:ins w:id="1039" w:author="Viswanath Maddali" w:date="2018-10-20T13:58:00Z">
              <w:r w:rsidRPr="00C6069E">
                <w:rPr>
                  <w:rFonts w:eastAsia="Times New Roman" w:cs="Calibri"/>
                  <w:color w:val="000000"/>
                </w:rPr>
                <w:t>Information returned from</w:t>
              </w:r>
              <w:r>
                <w:rPr>
                  <w:rFonts w:eastAsia="Times New Roman" w:cs="Calibri"/>
                  <w:color w:val="000000"/>
                </w:rPr>
                <w:t xml:space="preserve"> background checks</w:t>
              </w:r>
            </w:ins>
          </w:p>
        </w:tc>
        <w:tc>
          <w:tcPr>
            <w:tcW w:w="3330" w:type="dxa"/>
            <w:hideMark/>
            <w:tcPrChange w:id="1040" w:author="Viswanath Maddali" w:date="2018-10-20T13:59:00Z">
              <w:tcPr>
                <w:tcW w:w="5299" w:type="dxa"/>
                <w:gridSpan w:val="2"/>
                <w:hideMark/>
              </w:tcPr>
            </w:tcPrChange>
          </w:tcPr>
          <w:p w14:paraId="2B5F622B"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41" w:author="Viswanath Maddali" w:date="2018-10-20T13:58:00Z"/>
                <w:rFonts w:eastAsia="Times New Roman" w:cs="Calibri"/>
                <w:color w:val="000000"/>
              </w:rPr>
            </w:pPr>
            <w:ins w:id="1042" w:author="Viswanath Maddali" w:date="2018-10-20T13:58:00Z">
              <w:r w:rsidRPr="00C6069E">
                <w:rPr>
                  <w:rFonts w:eastAsia="Times New Roman" w:cs="Calibri"/>
                  <w:color w:val="000000"/>
                </w:rPr>
                <w:t>Yes</w:t>
              </w:r>
            </w:ins>
          </w:p>
        </w:tc>
      </w:tr>
      <w:tr w:rsidR="00106239" w:rsidRPr="00C6069E" w14:paraId="28E82943" w14:textId="77777777" w:rsidTr="00106239">
        <w:trPr>
          <w:cnfStyle w:val="000000100000" w:firstRow="0" w:lastRow="0" w:firstColumn="0" w:lastColumn="0" w:oddVBand="0" w:evenVBand="0" w:oddHBand="1" w:evenHBand="0" w:firstRowFirstColumn="0" w:firstRowLastColumn="0" w:lastRowFirstColumn="0" w:lastRowLastColumn="0"/>
          <w:trHeight w:val="1020"/>
          <w:ins w:id="1043" w:author="Viswanath Maddali" w:date="2018-10-20T13:58:00Z"/>
          <w:trPrChange w:id="1044" w:author="Viswanath Maddali" w:date="2018-10-20T13:59:00Z">
            <w:trPr>
              <w:trHeight w:val="102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45" w:author="Viswanath Maddali" w:date="2018-10-20T13:59:00Z">
              <w:tcPr>
                <w:tcW w:w="715" w:type="dxa"/>
                <w:gridSpan w:val="2"/>
                <w:hideMark/>
              </w:tcPr>
            </w:tcPrChange>
          </w:tcPr>
          <w:p w14:paraId="62BD915A"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1046" w:author="Viswanath Maddali" w:date="2018-10-20T13:58:00Z"/>
                <w:rFonts w:eastAsia="Times New Roman" w:cs="Calibri"/>
                <w:color w:val="000000"/>
              </w:rPr>
            </w:pPr>
            <w:ins w:id="1047" w:author="Viswanath Maddali" w:date="2018-10-20T13:58:00Z">
              <w:r w:rsidRPr="00C6069E">
                <w:rPr>
                  <w:rFonts w:eastAsia="Times New Roman" w:cs="Calibri"/>
                  <w:color w:val="000000"/>
                </w:rPr>
                <w:t>Biometric data</w:t>
              </w:r>
            </w:ins>
          </w:p>
        </w:tc>
        <w:tc>
          <w:tcPr>
            <w:tcW w:w="3689" w:type="dxa"/>
            <w:hideMark/>
            <w:tcPrChange w:id="1048" w:author="Viswanath Maddali" w:date="2018-10-20T13:59:00Z">
              <w:tcPr>
                <w:tcW w:w="2891" w:type="dxa"/>
                <w:gridSpan w:val="2"/>
                <w:hideMark/>
              </w:tcPr>
            </w:tcPrChange>
          </w:tcPr>
          <w:p w14:paraId="1D7E136C"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49" w:author="Viswanath Maddali" w:date="2018-10-20T13:58:00Z"/>
                <w:rFonts w:eastAsia="Times New Roman" w:cs="Calibri"/>
                <w:color w:val="000000"/>
              </w:rPr>
            </w:pPr>
            <w:ins w:id="1050" w:author="Viswanath Maddali" w:date="2018-10-20T13:58:00Z">
              <w:r w:rsidRPr="00C6069E">
                <w:rPr>
                  <w:rFonts w:eastAsia="Times New Roman" w:cs="Calibri"/>
                  <w:color w:val="000000"/>
                </w:rPr>
                <w:t xml:space="preserve"> </w:t>
              </w:r>
              <w:r>
                <w:rPr>
                  <w:rFonts w:eastAsia="Times New Roman" w:cs="Calibri"/>
                  <w:color w:val="000000"/>
                </w:rPr>
                <w:t>I</w:t>
              </w:r>
              <w:r w:rsidRPr="00C6069E">
                <w:rPr>
                  <w:rFonts w:eastAsia="Times New Roman" w:cs="Calibri"/>
                  <w:color w:val="000000"/>
                </w:rPr>
                <w:t>ncluding photographic image (especially of face or other identifying characteristic), fingerprints, handwriting, or other biometric data (e.g., retina scan, voice signature, facial geometry)</w:t>
              </w:r>
            </w:ins>
          </w:p>
        </w:tc>
        <w:tc>
          <w:tcPr>
            <w:tcW w:w="3330" w:type="dxa"/>
            <w:hideMark/>
            <w:tcPrChange w:id="1051" w:author="Viswanath Maddali" w:date="2018-10-20T13:59:00Z">
              <w:tcPr>
                <w:tcW w:w="5299" w:type="dxa"/>
                <w:gridSpan w:val="2"/>
                <w:hideMark/>
              </w:tcPr>
            </w:tcPrChange>
          </w:tcPr>
          <w:p w14:paraId="08BBD507"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52" w:author="Viswanath Maddali" w:date="2018-10-20T13:58:00Z"/>
                <w:rFonts w:eastAsia="Times New Roman" w:cs="Calibri"/>
                <w:color w:val="000000"/>
              </w:rPr>
            </w:pPr>
            <w:ins w:id="1053" w:author="Viswanath Maddali" w:date="2018-10-20T13:58:00Z">
              <w:r w:rsidRPr="00C6069E">
                <w:rPr>
                  <w:rFonts w:eastAsia="Times New Roman" w:cs="Calibri"/>
                  <w:color w:val="000000"/>
                </w:rPr>
                <w:t>Yes</w:t>
              </w:r>
            </w:ins>
          </w:p>
        </w:tc>
      </w:tr>
      <w:tr w:rsidR="00106239" w:rsidRPr="00C6069E" w14:paraId="5F5FB150" w14:textId="77777777" w:rsidTr="00106239">
        <w:trPr>
          <w:trHeight w:val="255"/>
          <w:ins w:id="1054" w:author="Viswanath Maddali" w:date="2018-10-20T13:58:00Z"/>
          <w:trPrChange w:id="1055" w:author="Viswanath Maddali" w:date="2018-10-20T13:59:00Z">
            <w:trPr>
              <w:trHeight w:val="255"/>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56" w:author="Viswanath Maddali" w:date="2018-10-20T13:59:00Z">
              <w:tcPr>
                <w:tcW w:w="715" w:type="dxa"/>
                <w:gridSpan w:val="2"/>
                <w:hideMark/>
              </w:tcPr>
            </w:tcPrChange>
          </w:tcPr>
          <w:p w14:paraId="6D83C043" w14:textId="77777777" w:rsidR="00106239" w:rsidRPr="00C6069E" w:rsidRDefault="00106239" w:rsidP="00106239">
            <w:pPr>
              <w:rPr>
                <w:ins w:id="1057" w:author="Viswanath Maddali" w:date="2018-10-20T13:58:00Z"/>
                <w:rFonts w:eastAsia="Times New Roman" w:cs="Calibri"/>
                <w:color w:val="000000"/>
              </w:rPr>
            </w:pPr>
            <w:ins w:id="1058" w:author="Viswanath Maddali" w:date="2018-10-20T13:58:00Z">
              <w:r w:rsidRPr="00C6069E">
                <w:rPr>
                  <w:rFonts w:eastAsia="Times New Roman" w:cs="Calibri"/>
                  <w:color w:val="000000"/>
                </w:rPr>
                <w:t>Data obtained from CLUE/MVR</w:t>
              </w:r>
            </w:ins>
          </w:p>
        </w:tc>
        <w:tc>
          <w:tcPr>
            <w:tcW w:w="3689" w:type="dxa"/>
            <w:hideMark/>
            <w:tcPrChange w:id="1059" w:author="Viswanath Maddali" w:date="2018-10-20T13:59:00Z">
              <w:tcPr>
                <w:tcW w:w="2891" w:type="dxa"/>
                <w:gridSpan w:val="2"/>
                <w:hideMark/>
              </w:tcPr>
            </w:tcPrChange>
          </w:tcPr>
          <w:p w14:paraId="7273AAC5"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60" w:author="Viswanath Maddali" w:date="2018-10-20T13:58:00Z"/>
                <w:rFonts w:eastAsia="Times New Roman" w:cs="Calibri"/>
                <w:color w:val="000000"/>
              </w:rPr>
            </w:pPr>
            <w:ins w:id="1061" w:author="Viswanath Maddali" w:date="2018-10-20T13:58:00Z">
              <w:r w:rsidRPr="00C6069E">
                <w:rPr>
                  <w:rFonts w:eastAsia="Times New Roman" w:cs="Calibri"/>
                  <w:color w:val="000000"/>
                </w:rPr>
                <w:t>Data obtained from CLUE and MVR reports on individuals.</w:t>
              </w:r>
            </w:ins>
          </w:p>
        </w:tc>
        <w:tc>
          <w:tcPr>
            <w:tcW w:w="3330" w:type="dxa"/>
            <w:hideMark/>
            <w:tcPrChange w:id="1062" w:author="Viswanath Maddali" w:date="2018-10-20T13:59:00Z">
              <w:tcPr>
                <w:tcW w:w="5299" w:type="dxa"/>
                <w:gridSpan w:val="2"/>
                <w:hideMark/>
              </w:tcPr>
            </w:tcPrChange>
          </w:tcPr>
          <w:p w14:paraId="5A6B3F13"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63" w:author="Viswanath Maddali" w:date="2018-10-20T13:58:00Z"/>
                <w:rFonts w:eastAsia="Times New Roman" w:cs="Calibri"/>
                <w:color w:val="000000"/>
              </w:rPr>
            </w:pPr>
            <w:ins w:id="1064" w:author="Viswanath Maddali" w:date="2018-10-20T13:58:00Z">
              <w:r w:rsidRPr="00C6069E">
                <w:rPr>
                  <w:rFonts w:eastAsia="Times New Roman" w:cs="Calibri"/>
                  <w:color w:val="000000"/>
                </w:rPr>
                <w:t>Yes</w:t>
              </w:r>
            </w:ins>
          </w:p>
        </w:tc>
      </w:tr>
      <w:tr w:rsidR="00106239" w:rsidRPr="00C6069E" w14:paraId="60957879" w14:textId="77777777" w:rsidTr="00106239">
        <w:trPr>
          <w:cnfStyle w:val="000000100000" w:firstRow="0" w:lastRow="0" w:firstColumn="0" w:lastColumn="0" w:oddVBand="0" w:evenVBand="0" w:oddHBand="1" w:evenHBand="0" w:firstRowFirstColumn="0" w:firstRowLastColumn="0" w:lastRowFirstColumn="0" w:lastRowLastColumn="0"/>
          <w:trHeight w:val="510"/>
          <w:ins w:id="1065" w:author="Viswanath Maddali" w:date="2018-10-20T13:58:00Z"/>
          <w:trPrChange w:id="1066" w:author="Viswanath Maddali" w:date="2018-10-20T13:59:00Z">
            <w:trPr>
              <w:trHeight w:val="51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67" w:author="Viswanath Maddali" w:date="2018-10-20T13:59:00Z">
              <w:tcPr>
                <w:tcW w:w="715" w:type="dxa"/>
                <w:gridSpan w:val="2"/>
                <w:hideMark/>
              </w:tcPr>
            </w:tcPrChange>
          </w:tcPr>
          <w:p w14:paraId="75223C1A"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1068" w:author="Viswanath Maddali" w:date="2018-10-20T13:58:00Z"/>
                <w:rFonts w:eastAsia="Times New Roman" w:cs="Calibri"/>
                <w:color w:val="000000"/>
              </w:rPr>
            </w:pPr>
            <w:ins w:id="1069" w:author="Viswanath Maddali" w:date="2018-10-20T13:58:00Z">
              <w:r w:rsidRPr="00C6069E">
                <w:rPr>
                  <w:rFonts w:eastAsia="Times New Roman" w:cs="Calibri"/>
                  <w:color w:val="000000"/>
                </w:rPr>
                <w:t xml:space="preserve">Remuneration data </w:t>
              </w:r>
            </w:ins>
          </w:p>
        </w:tc>
        <w:tc>
          <w:tcPr>
            <w:tcW w:w="3689" w:type="dxa"/>
            <w:hideMark/>
            <w:tcPrChange w:id="1070" w:author="Viswanath Maddali" w:date="2018-10-20T13:59:00Z">
              <w:tcPr>
                <w:tcW w:w="2891" w:type="dxa"/>
                <w:gridSpan w:val="2"/>
                <w:hideMark/>
              </w:tcPr>
            </w:tcPrChange>
          </w:tcPr>
          <w:p w14:paraId="3D689CD1"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71" w:author="Viswanath Maddali" w:date="2018-10-20T13:58:00Z"/>
                <w:rFonts w:eastAsia="Times New Roman" w:cs="Calibri"/>
                <w:color w:val="000000"/>
              </w:rPr>
            </w:pPr>
            <w:ins w:id="1072" w:author="Viswanath Maddali" w:date="2018-10-20T13:58:00Z">
              <w:r w:rsidRPr="00C6069E">
                <w:rPr>
                  <w:rFonts w:eastAsia="Times New Roman" w:cs="Calibri"/>
                  <w:color w:val="000000"/>
                </w:rPr>
                <w:t>Salary, Bonus, Profit Sharing, and other compensation / payment information</w:t>
              </w:r>
            </w:ins>
          </w:p>
        </w:tc>
        <w:tc>
          <w:tcPr>
            <w:tcW w:w="3330" w:type="dxa"/>
            <w:hideMark/>
            <w:tcPrChange w:id="1073" w:author="Viswanath Maddali" w:date="2018-10-20T13:59:00Z">
              <w:tcPr>
                <w:tcW w:w="5299" w:type="dxa"/>
                <w:gridSpan w:val="2"/>
                <w:hideMark/>
              </w:tcPr>
            </w:tcPrChange>
          </w:tcPr>
          <w:p w14:paraId="7154E300"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74" w:author="Viswanath Maddali" w:date="2018-10-20T13:58:00Z"/>
                <w:rFonts w:eastAsia="Times New Roman" w:cs="Calibri"/>
                <w:color w:val="000000"/>
              </w:rPr>
            </w:pPr>
            <w:ins w:id="1075" w:author="Viswanath Maddali" w:date="2018-10-20T13:58:00Z">
              <w:r w:rsidRPr="00C6069E">
                <w:rPr>
                  <w:rFonts w:eastAsia="Times New Roman" w:cs="Calibri"/>
                  <w:color w:val="000000"/>
                </w:rPr>
                <w:t>Yes</w:t>
              </w:r>
            </w:ins>
          </w:p>
        </w:tc>
      </w:tr>
      <w:tr w:rsidR="00106239" w:rsidRPr="00C6069E" w14:paraId="6E7ED96C" w14:textId="77777777" w:rsidTr="00106239">
        <w:trPr>
          <w:trHeight w:val="1020"/>
          <w:ins w:id="1076" w:author="Viswanath Maddali" w:date="2018-10-20T13:58:00Z"/>
          <w:trPrChange w:id="1077" w:author="Viswanath Maddali" w:date="2018-10-20T13:59:00Z">
            <w:trPr>
              <w:trHeight w:val="102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78" w:author="Viswanath Maddali" w:date="2018-10-20T13:59:00Z">
              <w:tcPr>
                <w:tcW w:w="715" w:type="dxa"/>
                <w:gridSpan w:val="2"/>
                <w:hideMark/>
              </w:tcPr>
            </w:tcPrChange>
          </w:tcPr>
          <w:p w14:paraId="613BB55D" w14:textId="77777777" w:rsidR="00106239" w:rsidRPr="00C6069E" w:rsidRDefault="00106239" w:rsidP="00106239">
            <w:pPr>
              <w:rPr>
                <w:ins w:id="1079" w:author="Viswanath Maddali" w:date="2018-10-20T13:58:00Z"/>
                <w:rFonts w:eastAsia="Times New Roman" w:cs="Calibri"/>
                <w:color w:val="000000"/>
              </w:rPr>
            </w:pPr>
            <w:ins w:id="1080" w:author="Viswanath Maddali" w:date="2018-10-20T13:58:00Z">
              <w:r w:rsidRPr="00C6069E">
                <w:rPr>
                  <w:rFonts w:eastAsia="Times New Roman" w:cs="Calibri"/>
                  <w:color w:val="000000"/>
                </w:rPr>
                <w:t>User ID and Password</w:t>
              </w:r>
            </w:ins>
          </w:p>
        </w:tc>
        <w:tc>
          <w:tcPr>
            <w:tcW w:w="3689" w:type="dxa"/>
            <w:hideMark/>
            <w:tcPrChange w:id="1081" w:author="Viswanath Maddali" w:date="2018-10-20T13:59:00Z">
              <w:tcPr>
                <w:tcW w:w="2891" w:type="dxa"/>
                <w:gridSpan w:val="2"/>
                <w:hideMark/>
              </w:tcPr>
            </w:tcPrChange>
          </w:tcPr>
          <w:p w14:paraId="4AA990D8"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82" w:author="Viswanath Maddali" w:date="2018-10-20T13:58:00Z"/>
                <w:rFonts w:eastAsia="Times New Roman" w:cs="Calibri"/>
                <w:color w:val="000000"/>
              </w:rPr>
            </w:pPr>
            <w:ins w:id="1083" w:author="Viswanath Maddali" w:date="2018-10-20T13:58:00Z">
              <w:r w:rsidRPr="00C6069E">
                <w:rPr>
                  <w:rFonts w:eastAsia="Times New Roman" w:cs="Calibri"/>
                  <w:color w:val="000000"/>
                </w:rPr>
                <w:t>There should be no User</w:t>
              </w:r>
              <w:r>
                <w:rPr>
                  <w:rFonts w:eastAsia="Times New Roman" w:cs="Calibri"/>
                  <w:color w:val="000000"/>
                </w:rPr>
                <w:t xml:space="preserve"> </w:t>
              </w:r>
              <w:r w:rsidRPr="00C6069E">
                <w:rPr>
                  <w:rFonts w:eastAsia="Times New Roman" w:cs="Calibri"/>
                  <w:color w:val="000000"/>
                </w:rPr>
                <w:t>IDs or passwords stored in a GEICO created system.   GEICO systems should leverage other systems (Active Directory, ForgeRock, etc.) in order to provide User</w:t>
              </w:r>
              <w:r>
                <w:rPr>
                  <w:rFonts w:eastAsia="Times New Roman" w:cs="Calibri"/>
                  <w:color w:val="000000"/>
                </w:rPr>
                <w:t xml:space="preserve"> </w:t>
              </w:r>
              <w:r w:rsidRPr="00C6069E">
                <w:rPr>
                  <w:rFonts w:eastAsia="Times New Roman" w:cs="Calibri"/>
                  <w:color w:val="000000"/>
                </w:rPr>
                <w:t>ID and Password Management</w:t>
              </w:r>
            </w:ins>
          </w:p>
        </w:tc>
        <w:tc>
          <w:tcPr>
            <w:tcW w:w="3330" w:type="dxa"/>
            <w:hideMark/>
            <w:tcPrChange w:id="1084" w:author="Viswanath Maddali" w:date="2018-10-20T13:59:00Z">
              <w:tcPr>
                <w:tcW w:w="5299" w:type="dxa"/>
                <w:gridSpan w:val="2"/>
                <w:hideMark/>
              </w:tcPr>
            </w:tcPrChange>
          </w:tcPr>
          <w:p w14:paraId="66268310" w14:textId="77777777" w:rsidR="00106239" w:rsidRPr="00C6069E" w:rsidRDefault="00106239" w:rsidP="00106239">
            <w:pPr>
              <w:cnfStyle w:val="000000000000" w:firstRow="0" w:lastRow="0" w:firstColumn="0" w:lastColumn="0" w:oddVBand="0" w:evenVBand="0" w:oddHBand="0" w:evenHBand="0" w:firstRowFirstColumn="0" w:firstRowLastColumn="0" w:lastRowFirstColumn="0" w:lastRowLastColumn="0"/>
              <w:rPr>
                <w:ins w:id="1085" w:author="Viswanath Maddali" w:date="2018-10-20T13:58:00Z"/>
                <w:rFonts w:eastAsia="Times New Roman" w:cs="Calibri"/>
                <w:color w:val="000000"/>
              </w:rPr>
            </w:pPr>
            <w:ins w:id="1086" w:author="Viswanath Maddali" w:date="2018-10-20T13:58:00Z">
              <w:r w:rsidRPr="00C6069E">
                <w:rPr>
                  <w:rFonts w:eastAsia="Times New Roman" w:cs="Calibri"/>
                  <w:color w:val="000000"/>
                </w:rPr>
                <w:t>Yes</w:t>
              </w:r>
            </w:ins>
          </w:p>
        </w:tc>
      </w:tr>
      <w:tr w:rsidR="00106239" w:rsidRPr="00C6069E" w14:paraId="12244896" w14:textId="77777777" w:rsidTr="00106239">
        <w:trPr>
          <w:cnfStyle w:val="000000100000" w:firstRow="0" w:lastRow="0" w:firstColumn="0" w:lastColumn="0" w:oddVBand="0" w:evenVBand="0" w:oddHBand="1" w:evenHBand="0" w:firstRowFirstColumn="0" w:firstRowLastColumn="0" w:lastRowFirstColumn="0" w:lastRowLastColumn="0"/>
          <w:trHeight w:val="1020"/>
          <w:ins w:id="1087" w:author="Viswanath Maddali" w:date="2018-10-20T13:58:00Z"/>
          <w:trPrChange w:id="1088" w:author="Viswanath Maddali" w:date="2018-10-20T13:59:00Z">
            <w:trPr>
              <w:trHeight w:val="1020"/>
            </w:trPr>
          </w:trPrChange>
        </w:trPr>
        <w:tc>
          <w:tcPr>
            <w:cnfStyle w:val="001000000000" w:firstRow="0" w:lastRow="0" w:firstColumn="1" w:lastColumn="0" w:oddVBand="0" w:evenVBand="0" w:oddHBand="0" w:evenHBand="0" w:firstRowFirstColumn="0" w:firstRowLastColumn="0" w:lastRowFirstColumn="0" w:lastRowLastColumn="0"/>
            <w:tcW w:w="1886" w:type="dxa"/>
            <w:hideMark/>
            <w:tcPrChange w:id="1089" w:author="Viswanath Maddali" w:date="2018-10-20T13:59:00Z">
              <w:tcPr>
                <w:tcW w:w="715" w:type="dxa"/>
                <w:gridSpan w:val="2"/>
                <w:hideMark/>
              </w:tcPr>
            </w:tcPrChange>
          </w:tcPr>
          <w:p w14:paraId="1367F18F" w14:textId="77777777" w:rsidR="00106239" w:rsidRPr="00C6069E" w:rsidRDefault="00106239" w:rsidP="00106239">
            <w:pPr>
              <w:cnfStyle w:val="001000100000" w:firstRow="0" w:lastRow="0" w:firstColumn="1" w:lastColumn="0" w:oddVBand="0" w:evenVBand="0" w:oddHBand="1" w:evenHBand="0" w:firstRowFirstColumn="0" w:firstRowLastColumn="0" w:lastRowFirstColumn="0" w:lastRowLastColumn="0"/>
              <w:rPr>
                <w:ins w:id="1090" w:author="Viswanath Maddali" w:date="2018-10-20T13:58:00Z"/>
                <w:rFonts w:eastAsia="Times New Roman" w:cs="Calibri"/>
                <w:color w:val="000000"/>
              </w:rPr>
            </w:pPr>
            <w:ins w:id="1091" w:author="Viswanath Maddali" w:date="2018-10-20T13:58:00Z">
              <w:r w:rsidRPr="00C6069E">
                <w:rPr>
                  <w:rFonts w:eastAsia="Times New Roman" w:cs="Calibri"/>
                  <w:color w:val="000000"/>
                </w:rPr>
                <w:t>Security Questions and Answers</w:t>
              </w:r>
            </w:ins>
          </w:p>
        </w:tc>
        <w:tc>
          <w:tcPr>
            <w:tcW w:w="3689" w:type="dxa"/>
            <w:hideMark/>
            <w:tcPrChange w:id="1092" w:author="Viswanath Maddali" w:date="2018-10-20T13:59:00Z">
              <w:tcPr>
                <w:tcW w:w="2891" w:type="dxa"/>
                <w:gridSpan w:val="2"/>
                <w:hideMark/>
              </w:tcPr>
            </w:tcPrChange>
          </w:tcPr>
          <w:p w14:paraId="15AAAF07"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93" w:author="Viswanath Maddali" w:date="2018-10-20T13:58:00Z"/>
                <w:rFonts w:eastAsia="Times New Roman" w:cs="Calibri"/>
                <w:color w:val="000000"/>
              </w:rPr>
            </w:pPr>
            <w:ins w:id="1094" w:author="Viswanath Maddali" w:date="2018-10-20T13:58:00Z">
              <w:r w:rsidRPr="00C6069E">
                <w:rPr>
                  <w:rFonts w:eastAsia="Times New Roman" w:cs="Calibri"/>
                  <w:color w:val="000000"/>
                </w:rPr>
                <w:t>There should be no security questions and answers stored in a GEICO created system.   GEICO systems should leverage other systems (IDM, Active Directory, ForgeRock, etc.) in order to provide User</w:t>
              </w:r>
              <w:r>
                <w:rPr>
                  <w:rFonts w:eastAsia="Times New Roman" w:cs="Calibri"/>
                  <w:color w:val="000000"/>
                </w:rPr>
                <w:t xml:space="preserve"> </w:t>
              </w:r>
              <w:r w:rsidRPr="00C6069E">
                <w:rPr>
                  <w:rFonts w:eastAsia="Times New Roman" w:cs="Calibri"/>
                  <w:color w:val="000000"/>
                </w:rPr>
                <w:t>ID and Password Management</w:t>
              </w:r>
            </w:ins>
          </w:p>
        </w:tc>
        <w:tc>
          <w:tcPr>
            <w:tcW w:w="3330" w:type="dxa"/>
            <w:hideMark/>
            <w:tcPrChange w:id="1095" w:author="Viswanath Maddali" w:date="2018-10-20T13:59:00Z">
              <w:tcPr>
                <w:tcW w:w="5299" w:type="dxa"/>
                <w:gridSpan w:val="2"/>
                <w:hideMark/>
              </w:tcPr>
            </w:tcPrChange>
          </w:tcPr>
          <w:p w14:paraId="50095C3C" w14:textId="77777777" w:rsidR="00106239" w:rsidRPr="00C6069E" w:rsidRDefault="00106239" w:rsidP="00106239">
            <w:pPr>
              <w:cnfStyle w:val="000000100000" w:firstRow="0" w:lastRow="0" w:firstColumn="0" w:lastColumn="0" w:oddVBand="0" w:evenVBand="0" w:oddHBand="1" w:evenHBand="0" w:firstRowFirstColumn="0" w:firstRowLastColumn="0" w:lastRowFirstColumn="0" w:lastRowLastColumn="0"/>
              <w:rPr>
                <w:ins w:id="1096" w:author="Viswanath Maddali" w:date="2018-10-20T13:58:00Z"/>
                <w:rFonts w:eastAsia="Times New Roman" w:cs="Calibri"/>
                <w:color w:val="000000"/>
              </w:rPr>
            </w:pPr>
            <w:ins w:id="1097" w:author="Viswanath Maddali" w:date="2018-10-20T13:58:00Z">
              <w:r w:rsidRPr="00C6069E">
                <w:rPr>
                  <w:rFonts w:eastAsia="Times New Roman" w:cs="Calibri"/>
                  <w:color w:val="000000"/>
                </w:rPr>
                <w:t>Yes</w:t>
              </w:r>
            </w:ins>
          </w:p>
        </w:tc>
      </w:tr>
      <w:tr w:rsidR="00106239" w:rsidDel="00106239" w14:paraId="4C3E70B7" w14:textId="39313DEA" w:rsidTr="00106239">
        <w:tblPrEx>
          <w:tblPrExChange w:id="1098" w:author="Viswanath Maddali" w:date="2018-10-20T13:59:00Z">
            <w:tblPrEx>
              <w:tblW w:w="0" w:type="auto"/>
            </w:tblPrEx>
          </w:tblPrExChange>
        </w:tblPrEx>
        <w:trPr>
          <w:del w:id="1099" w:author="Viswanath Maddali" w:date="2018-10-20T13:58:00Z"/>
          <w:trPrChange w:id="1100"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101" w:author="Viswanath Maddali" w:date="2018-10-20T13:59:00Z">
              <w:tcPr>
                <w:tcW w:w="715" w:type="dxa"/>
              </w:tcPr>
            </w:tcPrChange>
          </w:tcPr>
          <w:p w14:paraId="4C3E70B2" w14:textId="09A76632" w:rsidR="00106239" w:rsidRPr="00106239" w:rsidDel="00106239" w:rsidRDefault="00106239" w:rsidP="00D83057">
            <w:pPr>
              <w:rPr>
                <w:del w:id="1102" w:author="Viswanath Maddali" w:date="2018-10-20T13:58:00Z"/>
                <w:rFonts w:asciiTheme="majorHAnsi" w:hAnsiTheme="majorHAnsi" w:cstheme="majorHAnsi"/>
                <w:rPrChange w:id="1103" w:author="Viswanath Maddali" w:date="2018-10-20T13:53:00Z">
                  <w:rPr>
                    <w:del w:id="1104" w:author="Viswanath Maddali" w:date="2018-10-20T13:58:00Z"/>
                  </w:rPr>
                </w:rPrChange>
              </w:rPr>
            </w:pPr>
            <w:del w:id="1105" w:author="Viswanath Maddali" w:date="2018-10-20T13:58:00Z">
              <w:r w:rsidRPr="00106239" w:rsidDel="00106239">
                <w:rPr>
                  <w:rFonts w:asciiTheme="majorHAnsi" w:hAnsiTheme="majorHAnsi" w:cstheme="majorHAnsi"/>
                  <w:rPrChange w:id="1106" w:author="Viswanath Maddali" w:date="2018-10-20T13:53:00Z">
                    <w:rPr/>
                  </w:rPrChange>
                </w:rPr>
                <w:delText>S.No</w:delText>
              </w:r>
            </w:del>
          </w:p>
        </w:tc>
        <w:tc>
          <w:tcPr>
            <w:tcW w:w="3689" w:type="dxa"/>
            <w:tcPrChange w:id="1107" w:author="Viswanath Maddali" w:date="2018-10-20T13:59:00Z">
              <w:tcPr>
                <w:tcW w:w="2891" w:type="dxa"/>
                <w:gridSpan w:val="2"/>
              </w:tcPr>
            </w:tcPrChange>
          </w:tcPr>
          <w:p w14:paraId="4C3E70B3" w14:textId="760833CC"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108" w:author="Viswanath Maddali" w:date="2018-10-20T13:58:00Z"/>
                <w:rFonts w:asciiTheme="majorHAnsi" w:hAnsiTheme="majorHAnsi" w:cstheme="majorHAnsi"/>
                <w:rPrChange w:id="1109" w:author="Viswanath Maddali" w:date="2018-10-20T13:53:00Z">
                  <w:rPr>
                    <w:del w:id="1110" w:author="Viswanath Maddali" w:date="2018-10-20T13:58:00Z"/>
                  </w:rPr>
                </w:rPrChange>
              </w:rPr>
            </w:pPr>
            <w:del w:id="1111" w:author="Viswanath Maddali" w:date="2018-10-20T13:58:00Z">
              <w:r w:rsidRPr="00106239" w:rsidDel="00106239">
                <w:rPr>
                  <w:rFonts w:asciiTheme="majorHAnsi" w:hAnsiTheme="majorHAnsi" w:cstheme="majorHAnsi"/>
                  <w:rPrChange w:id="1112" w:author="Viswanath Maddali" w:date="2018-10-20T13:53:00Z">
                    <w:rPr/>
                  </w:rPrChange>
                </w:rPr>
                <w:delText>Field or attribute</w:delText>
              </w:r>
            </w:del>
          </w:p>
        </w:tc>
        <w:tc>
          <w:tcPr>
            <w:tcW w:w="3330" w:type="dxa"/>
            <w:tcPrChange w:id="1113" w:author="Viswanath Maddali" w:date="2018-10-20T13:59:00Z">
              <w:tcPr>
                <w:tcW w:w="3621" w:type="dxa"/>
                <w:gridSpan w:val="2"/>
              </w:tcPr>
            </w:tcPrChange>
          </w:tcPr>
          <w:p w14:paraId="4C3E70B6" w14:textId="33B81CAF"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114" w:author="Viswanath Maddali" w:date="2018-10-20T13:58:00Z"/>
                <w:rFonts w:asciiTheme="majorHAnsi" w:hAnsiTheme="majorHAnsi" w:cstheme="majorHAnsi"/>
                <w:rPrChange w:id="1115" w:author="Viswanath Maddali" w:date="2018-10-20T13:53:00Z">
                  <w:rPr>
                    <w:del w:id="1116" w:author="Viswanath Maddali" w:date="2018-10-20T13:58:00Z"/>
                  </w:rPr>
                </w:rPrChange>
              </w:rPr>
            </w:pPr>
            <w:del w:id="1117" w:author="Viswanath Maddali" w:date="2018-10-20T13:58:00Z">
              <w:r w:rsidRPr="00106239" w:rsidDel="00106239">
                <w:rPr>
                  <w:rFonts w:asciiTheme="majorHAnsi" w:hAnsiTheme="majorHAnsi" w:cstheme="majorHAnsi"/>
                  <w:rPrChange w:id="1118" w:author="Viswanath Maddali" w:date="2018-10-20T13:53:00Z">
                    <w:rPr/>
                  </w:rPrChange>
                </w:rPr>
                <w:delText>Remarks</w:delText>
              </w:r>
            </w:del>
          </w:p>
        </w:tc>
      </w:tr>
      <w:tr w:rsidR="00106239" w:rsidDel="00106239" w14:paraId="4C3E70BD" w14:textId="2FBBE6DC" w:rsidTr="00106239">
        <w:tblPrEx>
          <w:tblPrExChange w:id="1119"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120" w:author="Viswanath Maddali" w:date="2018-10-20T13:58:00Z"/>
          <w:trPrChange w:id="1121"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122" w:author="Viswanath Maddali" w:date="2018-10-20T13:59:00Z">
              <w:tcPr>
                <w:tcW w:w="715" w:type="dxa"/>
              </w:tcPr>
            </w:tcPrChange>
          </w:tcPr>
          <w:p w14:paraId="4C3E70B8" w14:textId="312119C4"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123" w:author="Viswanath Maddali" w:date="2018-10-20T13:58:00Z"/>
                <w:rFonts w:asciiTheme="majorHAnsi" w:hAnsiTheme="majorHAnsi" w:cstheme="majorHAnsi"/>
                <w:rPrChange w:id="1124" w:author="Viswanath Maddali" w:date="2018-10-20T13:53:00Z">
                  <w:rPr>
                    <w:del w:id="1125" w:author="Viswanath Maddali" w:date="2018-10-20T13:58:00Z"/>
                  </w:rPr>
                </w:rPrChange>
              </w:rPr>
            </w:pPr>
            <w:del w:id="1126" w:author="Viswanath Maddali" w:date="2018-10-20T13:58:00Z">
              <w:r w:rsidRPr="00106239" w:rsidDel="00106239">
                <w:rPr>
                  <w:rFonts w:asciiTheme="majorHAnsi" w:hAnsiTheme="majorHAnsi" w:cstheme="majorHAnsi"/>
                  <w:rPrChange w:id="1127" w:author="Viswanath Maddali" w:date="2018-10-20T13:53:00Z">
                    <w:rPr/>
                  </w:rPrChange>
                </w:rPr>
                <w:delText>1</w:delText>
              </w:r>
            </w:del>
          </w:p>
        </w:tc>
        <w:tc>
          <w:tcPr>
            <w:tcW w:w="3689" w:type="dxa"/>
            <w:tcPrChange w:id="1128" w:author="Viswanath Maddali" w:date="2018-10-20T13:59:00Z">
              <w:tcPr>
                <w:tcW w:w="2891" w:type="dxa"/>
                <w:gridSpan w:val="2"/>
              </w:tcPr>
            </w:tcPrChange>
          </w:tcPr>
          <w:p w14:paraId="4C3E70B9" w14:textId="5DE65349"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129" w:author="Viswanath Maddali" w:date="2018-10-20T13:58:00Z"/>
                <w:rFonts w:asciiTheme="majorHAnsi" w:hAnsiTheme="majorHAnsi" w:cstheme="majorHAnsi"/>
                <w:rPrChange w:id="1130" w:author="Viswanath Maddali" w:date="2018-10-20T13:53:00Z">
                  <w:rPr>
                    <w:del w:id="1131" w:author="Viswanath Maddali" w:date="2018-10-20T13:58:00Z"/>
                  </w:rPr>
                </w:rPrChange>
              </w:rPr>
            </w:pPr>
            <w:del w:id="1132" w:author="Viswanath Maddali" w:date="2018-10-20T13:58:00Z">
              <w:r w:rsidRPr="00106239" w:rsidDel="00106239">
                <w:rPr>
                  <w:rFonts w:asciiTheme="majorHAnsi" w:hAnsiTheme="majorHAnsi" w:cstheme="majorHAnsi"/>
                  <w:rPrChange w:id="1133" w:author="Viswanath Maddali" w:date="2018-10-20T13:53:00Z">
                    <w:rPr/>
                  </w:rPrChange>
                </w:rPr>
                <w:delText>First Name</w:delText>
              </w:r>
            </w:del>
          </w:p>
        </w:tc>
        <w:tc>
          <w:tcPr>
            <w:tcW w:w="3330" w:type="dxa"/>
            <w:tcPrChange w:id="1134" w:author="Viswanath Maddali" w:date="2018-10-20T13:59:00Z">
              <w:tcPr>
                <w:tcW w:w="3621" w:type="dxa"/>
                <w:gridSpan w:val="2"/>
              </w:tcPr>
            </w:tcPrChange>
          </w:tcPr>
          <w:p w14:paraId="4C3E70BC" w14:textId="6816049D"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135" w:author="Viswanath Maddali" w:date="2018-10-20T13:58:00Z"/>
                <w:rFonts w:asciiTheme="majorHAnsi" w:hAnsiTheme="majorHAnsi" w:cstheme="majorHAnsi"/>
                <w:rPrChange w:id="1136" w:author="Viswanath Maddali" w:date="2018-10-20T13:53:00Z">
                  <w:rPr>
                    <w:del w:id="1137" w:author="Viswanath Maddali" w:date="2018-10-20T13:58:00Z"/>
                  </w:rPr>
                </w:rPrChange>
              </w:rPr>
            </w:pPr>
          </w:p>
        </w:tc>
      </w:tr>
      <w:tr w:rsidR="00106239" w:rsidDel="00106239" w14:paraId="4C3E70C3" w14:textId="6E1D2221" w:rsidTr="00106239">
        <w:tblPrEx>
          <w:tblPrExChange w:id="1138" w:author="Viswanath Maddali" w:date="2018-10-20T13:59:00Z">
            <w:tblPrEx>
              <w:tblW w:w="0" w:type="auto"/>
            </w:tblPrEx>
          </w:tblPrExChange>
        </w:tblPrEx>
        <w:trPr>
          <w:del w:id="1139" w:author="Viswanath Maddali" w:date="2018-10-20T13:58:00Z"/>
          <w:trPrChange w:id="1140"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141" w:author="Viswanath Maddali" w:date="2018-10-20T13:59:00Z">
              <w:tcPr>
                <w:tcW w:w="715" w:type="dxa"/>
              </w:tcPr>
            </w:tcPrChange>
          </w:tcPr>
          <w:p w14:paraId="4C3E70BE" w14:textId="56944802" w:rsidR="00106239" w:rsidRPr="00106239" w:rsidDel="00106239" w:rsidRDefault="00106239" w:rsidP="00D83057">
            <w:pPr>
              <w:rPr>
                <w:del w:id="1142" w:author="Viswanath Maddali" w:date="2018-10-20T13:58:00Z"/>
                <w:rFonts w:asciiTheme="majorHAnsi" w:hAnsiTheme="majorHAnsi" w:cstheme="majorHAnsi"/>
                <w:rPrChange w:id="1143" w:author="Viswanath Maddali" w:date="2018-10-20T13:53:00Z">
                  <w:rPr>
                    <w:del w:id="1144" w:author="Viswanath Maddali" w:date="2018-10-20T13:58:00Z"/>
                  </w:rPr>
                </w:rPrChange>
              </w:rPr>
            </w:pPr>
            <w:del w:id="1145" w:author="Viswanath Maddali" w:date="2018-10-20T13:58:00Z">
              <w:r w:rsidRPr="00106239" w:rsidDel="00106239">
                <w:rPr>
                  <w:rFonts w:asciiTheme="majorHAnsi" w:hAnsiTheme="majorHAnsi" w:cstheme="majorHAnsi"/>
                  <w:rPrChange w:id="1146" w:author="Viswanath Maddali" w:date="2018-10-20T13:53:00Z">
                    <w:rPr/>
                  </w:rPrChange>
                </w:rPr>
                <w:delText>2</w:delText>
              </w:r>
            </w:del>
          </w:p>
        </w:tc>
        <w:tc>
          <w:tcPr>
            <w:tcW w:w="3689" w:type="dxa"/>
            <w:tcPrChange w:id="1147" w:author="Viswanath Maddali" w:date="2018-10-20T13:59:00Z">
              <w:tcPr>
                <w:tcW w:w="2891" w:type="dxa"/>
                <w:gridSpan w:val="2"/>
              </w:tcPr>
            </w:tcPrChange>
          </w:tcPr>
          <w:p w14:paraId="4C3E70BF" w14:textId="119B5683"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148" w:author="Viswanath Maddali" w:date="2018-10-20T13:58:00Z"/>
                <w:rFonts w:asciiTheme="majorHAnsi" w:hAnsiTheme="majorHAnsi" w:cstheme="majorHAnsi"/>
                <w:rPrChange w:id="1149" w:author="Viswanath Maddali" w:date="2018-10-20T13:53:00Z">
                  <w:rPr>
                    <w:del w:id="1150" w:author="Viswanath Maddali" w:date="2018-10-20T13:58:00Z"/>
                  </w:rPr>
                </w:rPrChange>
              </w:rPr>
            </w:pPr>
            <w:del w:id="1151" w:author="Viswanath Maddali" w:date="2018-10-20T13:58:00Z">
              <w:r w:rsidRPr="00106239" w:rsidDel="00106239">
                <w:rPr>
                  <w:rFonts w:asciiTheme="majorHAnsi" w:hAnsiTheme="majorHAnsi" w:cstheme="majorHAnsi"/>
                  <w:rPrChange w:id="1152" w:author="Viswanath Maddali" w:date="2018-10-20T13:53:00Z">
                    <w:rPr/>
                  </w:rPrChange>
                </w:rPr>
                <w:delText>Last Name</w:delText>
              </w:r>
            </w:del>
          </w:p>
        </w:tc>
        <w:tc>
          <w:tcPr>
            <w:tcW w:w="3330" w:type="dxa"/>
            <w:tcPrChange w:id="1153" w:author="Viswanath Maddali" w:date="2018-10-20T13:59:00Z">
              <w:tcPr>
                <w:tcW w:w="3621" w:type="dxa"/>
                <w:gridSpan w:val="2"/>
              </w:tcPr>
            </w:tcPrChange>
          </w:tcPr>
          <w:p w14:paraId="4C3E70C2" w14:textId="0F5294A4"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154" w:author="Viswanath Maddali" w:date="2018-10-20T13:58:00Z"/>
                <w:rFonts w:asciiTheme="majorHAnsi" w:hAnsiTheme="majorHAnsi" w:cstheme="majorHAnsi"/>
                <w:rPrChange w:id="1155" w:author="Viswanath Maddali" w:date="2018-10-20T13:53:00Z">
                  <w:rPr>
                    <w:del w:id="1156" w:author="Viswanath Maddali" w:date="2018-10-20T13:58:00Z"/>
                  </w:rPr>
                </w:rPrChange>
              </w:rPr>
            </w:pPr>
          </w:p>
        </w:tc>
      </w:tr>
      <w:tr w:rsidR="00106239" w:rsidDel="00106239" w14:paraId="4C3E70C9" w14:textId="444FC881" w:rsidTr="00106239">
        <w:tblPrEx>
          <w:tblPrExChange w:id="1157"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158" w:author="Viswanath Maddali" w:date="2018-10-20T13:58:00Z"/>
          <w:trPrChange w:id="1159"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160" w:author="Viswanath Maddali" w:date="2018-10-20T13:59:00Z">
              <w:tcPr>
                <w:tcW w:w="715" w:type="dxa"/>
              </w:tcPr>
            </w:tcPrChange>
          </w:tcPr>
          <w:p w14:paraId="4C3E70C4" w14:textId="6EB341EC"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161" w:author="Viswanath Maddali" w:date="2018-10-20T13:58:00Z"/>
                <w:rFonts w:asciiTheme="majorHAnsi" w:hAnsiTheme="majorHAnsi" w:cstheme="majorHAnsi"/>
                <w:rPrChange w:id="1162" w:author="Viswanath Maddali" w:date="2018-10-20T13:53:00Z">
                  <w:rPr>
                    <w:del w:id="1163" w:author="Viswanath Maddali" w:date="2018-10-20T13:58:00Z"/>
                  </w:rPr>
                </w:rPrChange>
              </w:rPr>
            </w:pPr>
            <w:del w:id="1164" w:author="Viswanath Maddali" w:date="2018-10-20T13:58:00Z">
              <w:r w:rsidRPr="00106239" w:rsidDel="00106239">
                <w:rPr>
                  <w:rFonts w:asciiTheme="majorHAnsi" w:hAnsiTheme="majorHAnsi" w:cstheme="majorHAnsi"/>
                  <w:rPrChange w:id="1165" w:author="Viswanath Maddali" w:date="2018-10-20T13:53:00Z">
                    <w:rPr/>
                  </w:rPrChange>
                </w:rPr>
                <w:delText>3</w:delText>
              </w:r>
            </w:del>
          </w:p>
        </w:tc>
        <w:tc>
          <w:tcPr>
            <w:tcW w:w="3689" w:type="dxa"/>
            <w:tcPrChange w:id="1166" w:author="Viswanath Maddali" w:date="2018-10-20T13:59:00Z">
              <w:tcPr>
                <w:tcW w:w="2891" w:type="dxa"/>
                <w:gridSpan w:val="2"/>
              </w:tcPr>
            </w:tcPrChange>
          </w:tcPr>
          <w:p w14:paraId="4C3E70C5" w14:textId="6DF4F756"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167" w:author="Viswanath Maddali" w:date="2018-10-20T13:58:00Z"/>
                <w:rFonts w:asciiTheme="majorHAnsi" w:hAnsiTheme="majorHAnsi" w:cstheme="majorHAnsi"/>
                <w:rPrChange w:id="1168" w:author="Viswanath Maddali" w:date="2018-10-20T13:53:00Z">
                  <w:rPr>
                    <w:del w:id="1169" w:author="Viswanath Maddali" w:date="2018-10-20T13:58:00Z"/>
                  </w:rPr>
                </w:rPrChange>
              </w:rPr>
            </w:pPr>
            <w:del w:id="1170" w:author="Viswanath Maddali" w:date="2018-10-20T13:58:00Z">
              <w:r w:rsidRPr="00106239" w:rsidDel="00106239">
                <w:rPr>
                  <w:rFonts w:asciiTheme="majorHAnsi" w:hAnsiTheme="majorHAnsi" w:cstheme="majorHAnsi"/>
                  <w:rPrChange w:id="1171" w:author="Viswanath Maddali" w:date="2018-10-20T13:53:00Z">
                    <w:rPr/>
                  </w:rPrChange>
                </w:rPr>
                <w:delText>Age</w:delText>
              </w:r>
            </w:del>
          </w:p>
        </w:tc>
        <w:tc>
          <w:tcPr>
            <w:tcW w:w="3330" w:type="dxa"/>
            <w:tcPrChange w:id="1172" w:author="Viswanath Maddali" w:date="2018-10-20T13:59:00Z">
              <w:tcPr>
                <w:tcW w:w="3621" w:type="dxa"/>
                <w:gridSpan w:val="2"/>
              </w:tcPr>
            </w:tcPrChange>
          </w:tcPr>
          <w:p w14:paraId="4C3E70C8" w14:textId="69C1A124"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173" w:author="Viswanath Maddali" w:date="2018-10-20T13:58:00Z"/>
                <w:rFonts w:asciiTheme="majorHAnsi" w:hAnsiTheme="majorHAnsi" w:cstheme="majorHAnsi"/>
                <w:rPrChange w:id="1174" w:author="Viswanath Maddali" w:date="2018-10-20T13:53:00Z">
                  <w:rPr>
                    <w:del w:id="1175" w:author="Viswanath Maddali" w:date="2018-10-20T13:58:00Z"/>
                  </w:rPr>
                </w:rPrChange>
              </w:rPr>
            </w:pPr>
          </w:p>
        </w:tc>
      </w:tr>
      <w:tr w:rsidR="00106239" w:rsidDel="00106239" w14:paraId="4C3E70CF" w14:textId="4E759C8B" w:rsidTr="00106239">
        <w:tblPrEx>
          <w:tblPrExChange w:id="1176" w:author="Viswanath Maddali" w:date="2018-10-20T13:59:00Z">
            <w:tblPrEx>
              <w:tblW w:w="0" w:type="auto"/>
            </w:tblPrEx>
          </w:tblPrExChange>
        </w:tblPrEx>
        <w:trPr>
          <w:del w:id="1177" w:author="Viswanath Maddali" w:date="2018-10-20T13:58:00Z"/>
          <w:trPrChange w:id="1178"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179" w:author="Viswanath Maddali" w:date="2018-10-20T13:59:00Z">
              <w:tcPr>
                <w:tcW w:w="715" w:type="dxa"/>
              </w:tcPr>
            </w:tcPrChange>
          </w:tcPr>
          <w:p w14:paraId="4C3E70CA" w14:textId="43CBE251" w:rsidR="00106239" w:rsidRPr="00106239" w:rsidDel="00106239" w:rsidRDefault="00106239" w:rsidP="00D83057">
            <w:pPr>
              <w:rPr>
                <w:del w:id="1180" w:author="Viswanath Maddali" w:date="2018-10-20T13:58:00Z"/>
                <w:rFonts w:asciiTheme="majorHAnsi" w:hAnsiTheme="majorHAnsi" w:cstheme="majorHAnsi"/>
                <w:rPrChange w:id="1181" w:author="Viswanath Maddali" w:date="2018-10-20T13:53:00Z">
                  <w:rPr>
                    <w:del w:id="1182" w:author="Viswanath Maddali" w:date="2018-10-20T13:58:00Z"/>
                  </w:rPr>
                </w:rPrChange>
              </w:rPr>
            </w:pPr>
            <w:del w:id="1183" w:author="Viswanath Maddali" w:date="2018-10-20T13:58:00Z">
              <w:r w:rsidRPr="00106239" w:rsidDel="00106239">
                <w:rPr>
                  <w:rFonts w:asciiTheme="majorHAnsi" w:hAnsiTheme="majorHAnsi" w:cstheme="majorHAnsi"/>
                  <w:rPrChange w:id="1184" w:author="Viswanath Maddali" w:date="2018-10-20T13:53:00Z">
                    <w:rPr/>
                  </w:rPrChange>
                </w:rPr>
                <w:delText>4</w:delText>
              </w:r>
            </w:del>
          </w:p>
        </w:tc>
        <w:tc>
          <w:tcPr>
            <w:tcW w:w="3689" w:type="dxa"/>
            <w:tcPrChange w:id="1185" w:author="Viswanath Maddali" w:date="2018-10-20T13:59:00Z">
              <w:tcPr>
                <w:tcW w:w="2891" w:type="dxa"/>
                <w:gridSpan w:val="2"/>
              </w:tcPr>
            </w:tcPrChange>
          </w:tcPr>
          <w:p w14:paraId="4C3E70CB" w14:textId="7FB61503"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186" w:author="Viswanath Maddali" w:date="2018-10-20T13:58:00Z"/>
                <w:rFonts w:asciiTheme="majorHAnsi" w:hAnsiTheme="majorHAnsi" w:cstheme="majorHAnsi"/>
                <w:rPrChange w:id="1187" w:author="Viswanath Maddali" w:date="2018-10-20T13:53:00Z">
                  <w:rPr>
                    <w:del w:id="1188" w:author="Viswanath Maddali" w:date="2018-10-20T13:58:00Z"/>
                  </w:rPr>
                </w:rPrChange>
              </w:rPr>
            </w:pPr>
            <w:del w:id="1189" w:author="Viswanath Maddali" w:date="2018-10-20T13:58:00Z">
              <w:r w:rsidRPr="00106239" w:rsidDel="00106239">
                <w:rPr>
                  <w:rFonts w:asciiTheme="majorHAnsi" w:hAnsiTheme="majorHAnsi" w:cstheme="majorHAnsi"/>
                  <w:rPrChange w:id="1190" w:author="Viswanath Maddali" w:date="2018-10-20T13:53:00Z">
                    <w:rPr/>
                  </w:rPrChange>
                </w:rPr>
                <w:delText>Gender</w:delText>
              </w:r>
            </w:del>
          </w:p>
        </w:tc>
        <w:tc>
          <w:tcPr>
            <w:tcW w:w="3330" w:type="dxa"/>
            <w:tcPrChange w:id="1191" w:author="Viswanath Maddali" w:date="2018-10-20T13:59:00Z">
              <w:tcPr>
                <w:tcW w:w="3621" w:type="dxa"/>
                <w:gridSpan w:val="2"/>
              </w:tcPr>
            </w:tcPrChange>
          </w:tcPr>
          <w:p w14:paraId="4C3E70CE" w14:textId="07512142"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192" w:author="Viswanath Maddali" w:date="2018-10-20T13:58:00Z"/>
                <w:rFonts w:asciiTheme="majorHAnsi" w:hAnsiTheme="majorHAnsi" w:cstheme="majorHAnsi"/>
                <w:rPrChange w:id="1193" w:author="Viswanath Maddali" w:date="2018-10-20T13:53:00Z">
                  <w:rPr>
                    <w:del w:id="1194" w:author="Viswanath Maddali" w:date="2018-10-20T13:58:00Z"/>
                  </w:rPr>
                </w:rPrChange>
              </w:rPr>
            </w:pPr>
          </w:p>
        </w:tc>
      </w:tr>
      <w:tr w:rsidR="00106239" w:rsidDel="00106239" w14:paraId="4C3E70D5" w14:textId="71680940" w:rsidTr="00106239">
        <w:tblPrEx>
          <w:tblPrExChange w:id="1195"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196" w:author="Viswanath Maddali" w:date="2018-10-20T13:58:00Z"/>
          <w:trPrChange w:id="1197"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198" w:author="Viswanath Maddali" w:date="2018-10-20T13:59:00Z">
              <w:tcPr>
                <w:tcW w:w="715" w:type="dxa"/>
              </w:tcPr>
            </w:tcPrChange>
          </w:tcPr>
          <w:p w14:paraId="4C3E70D0" w14:textId="110369D9"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199" w:author="Viswanath Maddali" w:date="2018-10-20T13:58:00Z"/>
                <w:rFonts w:asciiTheme="majorHAnsi" w:hAnsiTheme="majorHAnsi" w:cstheme="majorHAnsi"/>
                <w:rPrChange w:id="1200" w:author="Viswanath Maddali" w:date="2018-10-20T13:53:00Z">
                  <w:rPr>
                    <w:del w:id="1201" w:author="Viswanath Maddali" w:date="2018-10-20T13:58:00Z"/>
                  </w:rPr>
                </w:rPrChange>
              </w:rPr>
            </w:pPr>
            <w:del w:id="1202" w:author="Viswanath Maddali" w:date="2018-10-20T13:58:00Z">
              <w:r w:rsidRPr="00106239" w:rsidDel="00106239">
                <w:rPr>
                  <w:rFonts w:asciiTheme="majorHAnsi" w:hAnsiTheme="majorHAnsi" w:cstheme="majorHAnsi"/>
                  <w:rPrChange w:id="1203" w:author="Viswanath Maddali" w:date="2018-10-20T13:53:00Z">
                    <w:rPr/>
                  </w:rPrChange>
                </w:rPr>
                <w:delText>5</w:delText>
              </w:r>
            </w:del>
          </w:p>
        </w:tc>
        <w:tc>
          <w:tcPr>
            <w:tcW w:w="3689" w:type="dxa"/>
            <w:tcPrChange w:id="1204" w:author="Viswanath Maddali" w:date="2018-10-20T13:59:00Z">
              <w:tcPr>
                <w:tcW w:w="2891" w:type="dxa"/>
                <w:gridSpan w:val="2"/>
              </w:tcPr>
            </w:tcPrChange>
          </w:tcPr>
          <w:p w14:paraId="4C3E70D1" w14:textId="4B006C25"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205" w:author="Viswanath Maddali" w:date="2018-10-20T13:58:00Z"/>
                <w:rFonts w:asciiTheme="majorHAnsi" w:hAnsiTheme="majorHAnsi" w:cstheme="majorHAnsi"/>
                <w:rPrChange w:id="1206" w:author="Viswanath Maddali" w:date="2018-10-20T13:53:00Z">
                  <w:rPr>
                    <w:del w:id="1207" w:author="Viswanath Maddali" w:date="2018-10-20T13:58:00Z"/>
                  </w:rPr>
                </w:rPrChange>
              </w:rPr>
            </w:pPr>
            <w:del w:id="1208" w:author="Viswanath Maddali" w:date="2018-10-20T13:58:00Z">
              <w:r w:rsidRPr="00106239" w:rsidDel="00106239">
                <w:rPr>
                  <w:rFonts w:asciiTheme="majorHAnsi" w:hAnsiTheme="majorHAnsi" w:cstheme="majorHAnsi"/>
                  <w:rPrChange w:id="1209" w:author="Viswanath Maddali" w:date="2018-10-20T13:53:00Z">
                    <w:rPr/>
                  </w:rPrChange>
                </w:rPr>
                <w:delText>DOB</w:delText>
              </w:r>
            </w:del>
          </w:p>
        </w:tc>
        <w:tc>
          <w:tcPr>
            <w:tcW w:w="3330" w:type="dxa"/>
            <w:tcPrChange w:id="1210" w:author="Viswanath Maddali" w:date="2018-10-20T13:59:00Z">
              <w:tcPr>
                <w:tcW w:w="3621" w:type="dxa"/>
                <w:gridSpan w:val="2"/>
              </w:tcPr>
            </w:tcPrChange>
          </w:tcPr>
          <w:p w14:paraId="4C3E70D4" w14:textId="6A4197C3"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211" w:author="Viswanath Maddali" w:date="2018-10-20T13:58:00Z"/>
                <w:rFonts w:asciiTheme="majorHAnsi" w:hAnsiTheme="majorHAnsi" w:cstheme="majorHAnsi"/>
                <w:rPrChange w:id="1212" w:author="Viswanath Maddali" w:date="2018-10-20T13:53:00Z">
                  <w:rPr>
                    <w:del w:id="1213" w:author="Viswanath Maddali" w:date="2018-10-20T13:58:00Z"/>
                  </w:rPr>
                </w:rPrChange>
              </w:rPr>
            </w:pPr>
          </w:p>
        </w:tc>
      </w:tr>
      <w:tr w:rsidR="00106239" w:rsidDel="00106239" w14:paraId="4C3E70DB" w14:textId="4750C753" w:rsidTr="00106239">
        <w:tblPrEx>
          <w:tblPrExChange w:id="1214" w:author="Viswanath Maddali" w:date="2018-10-20T13:59:00Z">
            <w:tblPrEx>
              <w:tblW w:w="0" w:type="auto"/>
            </w:tblPrEx>
          </w:tblPrExChange>
        </w:tblPrEx>
        <w:trPr>
          <w:del w:id="1215" w:author="Viswanath Maddali" w:date="2018-10-20T13:58:00Z"/>
          <w:trPrChange w:id="1216"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217" w:author="Viswanath Maddali" w:date="2018-10-20T13:59:00Z">
              <w:tcPr>
                <w:tcW w:w="715" w:type="dxa"/>
              </w:tcPr>
            </w:tcPrChange>
          </w:tcPr>
          <w:p w14:paraId="4C3E70D6" w14:textId="3F37CE4B" w:rsidR="00106239" w:rsidRPr="00106239" w:rsidDel="00106239" w:rsidRDefault="00106239" w:rsidP="00D83057">
            <w:pPr>
              <w:rPr>
                <w:del w:id="1218" w:author="Viswanath Maddali" w:date="2018-10-20T13:58:00Z"/>
                <w:rFonts w:asciiTheme="majorHAnsi" w:hAnsiTheme="majorHAnsi" w:cstheme="majorHAnsi"/>
                <w:rPrChange w:id="1219" w:author="Viswanath Maddali" w:date="2018-10-20T13:53:00Z">
                  <w:rPr>
                    <w:del w:id="1220" w:author="Viswanath Maddali" w:date="2018-10-20T13:58:00Z"/>
                  </w:rPr>
                </w:rPrChange>
              </w:rPr>
            </w:pPr>
            <w:del w:id="1221" w:author="Viswanath Maddali" w:date="2018-10-20T13:58:00Z">
              <w:r w:rsidRPr="00106239" w:rsidDel="00106239">
                <w:rPr>
                  <w:rFonts w:asciiTheme="majorHAnsi" w:hAnsiTheme="majorHAnsi" w:cstheme="majorHAnsi"/>
                  <w:rPrChange w:id="1222" w:author="Viswanath Maddali" w:date="2018-10-20T13:53:00Z">
                    <w:rPr/>
                  </w:rPrChange>
                </w:rPr>
                <w:delText>6</w:delText>
              </w:r>
            </w:del>
          </w:p>
        </w:tc>
        <w:tc>
          <w:tcPr>
            <w:tcW w:w="3689" w:type="dxa"/>
            <w:tcPrChange w:id="1223" w:author="Viswanath Maddali" w:date="2018-10-20T13:59:00Z">
              <w:tcPr>
                <w:tcW w:w="2891" w:type="dxa"/>
                <w:gridSpan w:val="2"/>
              </w:tcPr>
            </w:tcPrChange>
          </w:tcPr>
          <w:p w14:paraId="4C3E70D7" w14:textId="5AF1D867"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224" w:author="Viswanath Maddali" w:date="2018-10-20T13:58:00Z"/>
                <w:rFonts w:asciiTheme="majorHAnsi" w:hAnsiTheme="majorHAnsi" w:cstheme="majorHAnsi"/>
                <w:rPrChange w:id="1225" w:author="Viswanath Maddali" w:date="2018-10-20T13:53:00Z">
                  <w:rPr>
                    <w:del w:id="1226" w:author="Viswanath Maddali" w:date="2018-10-20T13:58:00Z"/>
                  </w:rPr>
                </w:rPrChange>
              </w:rPr>
            </w:pPr>
            <w:del w:id="1227" w:author="Viswanath Maddali" w:date="2018-10-20T13:58:00Z">
              <w:r w:rsidRPr="00106239" w:rsidDel="00106239">
                <w:rPr>
                  <w:rFonts w:asciiTheme="majorHAnsi" w:hAnsiTheme="majorHAnsi" w:cstheme="majorHAnsi"/>
                  <w:rPrChange w:id="1228" w:author="Viswanath Maddali" w:date="2018-10-20T13:53:00Z">
                    <w:rPr/>
                  </w:rPrChange>
                </w:rPr>
                <w:delText>Credit Card Number</w:delText>
              </w:r>
            </w:del>
          </w:p>
        </w:tc>
        <w:tc>
          <w:tcPr>
            <w:tcW w:w="3330" w:type="dxa"/>
            <w:tcPrChange w:id="1229" w:author="Viswanath Maddali" w:date="2018-10-20T13:59:00Z">
              <w:tcPr>
                <w:tcW w:w="3621" w:type="dxa"/>
                <w:gridSpan w:val="2"/>
              </w:tcPr>
            </w:tcPrChange>
          </w:tcPr>
          <w:p w14:paraId="4C3E70DA" w14:textId="0B07DA5D"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230" w:author="Viswanath Maddali" w:date="2018-10-20T13:58:00Z"/>
                <w:rFonts w:asciiTheme="majorHAnsi" w:hAnsiTheme="majorHAnsi" w:cstheme="majorHAnsi"/>
                <w:rPrChange w:id="1231" w:author="Viswanath Maddali" w:date="2018-10-20T13:53:00Z">
                  <w:rPr>
                    <w:del w:id="1232" w:author="Viswanath Maddali" w:date="2018-10-20T13:58:00Z"/>
                  </w:rPr>
                </w:rPrChange>
              </w:rPr>
            </w:pPr>
          </w:p>
        </w:tc>
      </w:tr>
      <w:tr w:rsidR="00106239" w:rsidDel="00106239" w14:paraId="4C3E70E1" w14:textId="2023F03B" w:rsidTr="00106239">
        <w:tblPrEx>
          <w:tblPrExChange w:id="1233"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234" w:author="Viswanath Maddali" w:date="2018-10-20T13:58:00Z"/>
          <w:trPrChange w:id="1235"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236" w:author="Viswanath Maddali" w:date="2018-10-20T13:59:00Z">
              <w:tcPr>
                <w:tcW w:w="715" w:type="dxa"/>
              </w:tcPr>
            </w:tcPrChange>
          </w:tcPr>
          <w:p w14:paraId="4C3E70DC" w14:textId="00FB9512"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237" w:author="Viswanath Maddali" w:date="2018-10-20T13:58:00Z"/>
                <w:rFonts w:asciiTheme="majorHAnsi" w:hAnsiTheme="majorHAnsi" w:cstheme="majorHAnsi"/>
                <w:rPrChange w:id="1238" w:author="Viswanath Maddali" w:date="2018-10-20T13:53:00Z">
                  <w:rPr>
                    <w:del w:id="1239" w:author="Viswanath Maddali" w:date="2018-10-20T13:58:00Z"/>
                  </w:rPr>
                </w:rPrChange>
              </w:rPr>
            </w:pPr>
            <w:del w:id="1240" w:author="Viswanath Maddali" w:date="2018-10-20T13:58:00Z">
              <w:r w:rsidRPr="00106239" w:rsidDel="00106239">
                <w:rPr>
                  <w:rFonts w:asciiTheme="majorHAnsi" w:hAnsiTheme="majorHAnsi" w:cstheme="majorHAnsi"/>
                  <w:rPrChange w:id="1241" w:author="Viswanath Maddali" w:date="2018-10-20T13:53:00Z">
                    <w:rPr/>
                  </w:rPrChange>
                </w:rPr>
                <w:delText>7</w:delText>
              </w:r>
            </w:del>
          </w:p>
        </w:tc>
        <w:tc>
          <w:tcPr>
            <w:tcW w:w="3689" w:type="dxa"/>
            <w:tcPrChange w:id="1242" w:author="Viswanath Maddali" w:date="2018-10-20T13:59:00Z">
              <w:tcPr>
                <w:tcW w:w="2891" w:type="dxa"/>
                <w:gridSpan w:val="2"/>
              </w:tcPr>
            </w:tcPrChange>
          </w:tcPr>
          <w:p w14:paraId="4C3E70DD" w14:textId="4E9285D1"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243" w:author="Viswanath Maddali" w:date="2018-10-20T13:58:00Z"/>
                <w:rFonts w:asciiTheme="majorHAnsi" w:hAnsiTheme="majorHAnsi" w:cstheme="majorHAnsi"/>
                <w:rPrChange w:id="1244" w:author="Viswanath Maddali" w:date="2018-10-20T13:53:00Z">
                  <w:rPr>
                    <w:del w:id="1245" w:author="Viswanath Maddali" w:date="2018-10-20T13:58:00Z"/>
                  </w:rPr>
                </w:rPrChange>
              </w:rPr>
            </w:pPr>
            <w:del w:id="1246" w:author="Viswanath Maddali" w:date="2018-10-20T13:58:00Z">
              <w:r w:rsidRPr="00106239" w:rsidDel="00106239">
                <w:rPr>
                  <w:rFonts w:asciiTheme="majorHAnsi" w:hAnsiTheme="majorHAnsi" w:cstheme="majorHAnsi"/>
                  <w:rPrChange w:id="1247" w:author="Viswanath Maddali" w:date="2018-10-20T13:53:00Z">
                    <w:rPr/>
                  </w:rPrChange>
                </w:rPr>
                <w:delText>Credit Holder Name</w:delText>
              </w:r>
            </w:del>
          </w:p>
        </w:tc>
        <w:tc>
          <w:tcPr>
            <w:tcW w:w="3330" w:type="dxa"/>
            <w:tcPrChange w:id="1248" w:author="Viswanath Maddali" w:date="2018-10-20T13:59:00Z">
              <w:tcPr>
                <w:tcW w:w="3621" w:type="dxa"/>
                <w:gridSpan w:val="2"/>
              </w:tcPr>
            </w:tcPrChange>
          </w:tcPr>
          <w:p w14:paraId="4C3E70E0" w14:textId="66247831"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249" w:author="Viswanath Maddali" w:date="2018-10-20T13:58:00Z"/>
                <w:rFonts w:asciiTheme="majorHAnsi" w:hAnsiTheme="majorHAnsi" w:cstheme="majorHAnsi"/>
                <w:rPrChange w:id="1250" w:author="Viswanath Maddali" w:date="2018-10-20T13:53:00Z">
                  <w:rPr>
                    <w:del w:id="1251" w:author="Viswanath Maddali" w:date="2018-10-20T13:58:00Z"/>
                  </w:rPr>
                </w:rPrChange>
              </w:rPr>
            </w:pPr>
          </w:p>
        </w:tc>
      </w:tr>
      <w:tr w:rsidR="00106239" w:rsidDel="00106239" w14:paraId="4C3E70E7" w14:textId="7FBE2CB1" w:rsidTr="00106239">
        <w:tblPrEx>
          <w:tblPrExChange w:id="1252" w:author="Viswanath Maddali" w:date="2018-10-20T13:59:00Z">
            <w:tblPrEx>
              <w:tblW w:w="0" w:type="auto"/>
            </w:tblPrEx>
          </w:tblPrExChange>
        </w:tblPrEx>
        <w:trPr>
          <w:del w:id="1253" w:author="Viswanath Maddali" w:date="2018-10-20T13:58:00Z"/>
          <w:trPrChange w:id="1254"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255" w:author="Viswanath Maddali" w:date="2018-10-20T13:59:00Z">
              <w:tcPr>
                <w:tcW w:w="715" w:type="dxa"/>
              </w:tcPr>
            </w:tcPrChange>
          </w:tcPr>
          <w:p w14:paraId="4C3E70E2" w14:textId="1DC3C7A6" w:rsidR="00106239" w:rsidRPr="00106239" w:rsidDel="00106239" w:rsidRDefault="00106239" w:rsidP="00D83057">
            <w:pPr>
              <w:rPr>
                <w:del w:id="1256" w:author="Viswanath Maddali" w:date="2018-10-20T13:58:00Z"/>
                <w:rFonts w:asciiTheme="majorHAnsi" w:hAnsiTheme="majorHAnsi" w:cstheme="majorHAnsi"/>
                <w:rPrChange w:id="1257" w:author="Viswanath Maddali" w:date="2018-10-20T13:53:00Z">
                  <w:rPr>
                    <w:del w:id="1258" w:author="Viswanath Maddali" w:date="2018-10-20T13:58:00Z"/>
                  </w:rPr>
                </w:rPrChange>
              </w:rPr>
            </w:pPr>
            <w:del w:id="1259" w:author="Viswanath Maddali" w:date="2018-10-20T13:58:00Z">
              <w:r w:rsidRPr="00106239" w:rsidDel="00106239">
                <w:rPr>
                  <w:rFonts w:asciiTheme="majorHAnsi" w:hAnsiTheme="majorHAnsi" w:cstheme="majorHAnsi"/>
                  <w:rPrChange w:id="1260" w:author="Viswanath Maddali" w:date="2018-10-20T13:53:00Z">
                    <w:rPr/>
                  </w:rPrChange>
                </w:rPr>
                <w:delText>8</w:delText>
              </w:r>
            </w:del>
          </w:p>
        </w:tc>
        <w:tc>
          <w:tcPr>
            <w:tcW w:w="3689" w:type="dxa"/>
            <w:tcPrChange w:id="1261" w:author="Viswanath Maddali" w:date="2018-10-20T13:59:00Z">
              <w:tcPr>
                <w:tcW w:w="2891" w:type="dxa"/>
                <w:gridSpan w:val="2"/>
              </w:tcPr>
            </w:tcPrChange>
          </w:tcPr>
          <w:p w14:paraId="4C3E70E3" w14:textId="7ACEF854"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262" w:author="Viswanath Maddali" w:date="2018-10-20T13:58:00Z"/>
                <w:rFonts w:asciiTheme="majorHAnsi" w:hAnsiTheme="majorHAnsi" w:cstheme="majorHAnsi"/>
                <w:rPrChange w:id="1263" w:author="Viswanath Maddali" w:date="2018-10-20T13:53:00Z">
                  <w:rPr>
                    <w:del w:id="1264" w:author="Viswanath Maddali" w:date="2018-10-20T13:58:00Z"/>
                  </w:rPr>
                </w:rPrChange>
              </w:rPr>
            </w:pPr>
            <w:del w:id="1265" w:author="Viswanath Maddali" w:date="2018-10-20T13:58:00Z">
              <w:r w:rsidRPr="00106239" w:rsidDel="00106239">
                <w:rPr>
                  <w:rFonts w:asciiTheme="majorHAnsi" w:hAnsiTheme="majorHAnsi" w:cstheme="majorHAnsi"/>
                  <w:rPrChange w:id="1266" w:author="Viswanath Maddali" w:date="2018-10-20T13:53:00Z">
                    <w:rPr/>
                  </w:rPrChange>
                </w:rPr>
                <w:delText>Expiration Code</w:delText>
              </w:r>
            </w:del>
          </w:p>
        </w:tc>
        <w:tc>
          <w:tcPr>
            <w:tcW w:w="3330" w:type="dxa"/>
            <w:tcPrChange w:id="1267" w:author="Viswanath Maddali" w:date="2018-10-20T13:59:00Z">
              <w:tcPr>
                <w:tcW w:w="3621" w:type="dxa"/>
                <w:gridSpan w:val="2"/>
              </w:tcPr>
            </w:tcPrChange>
          </w:tcPr>
          <w:p w14:paraId="4C3E70E6" w14:textId="7119A43A"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268" w:author="Viswanath Maddali" w:date="2018-10-20T13:58:00Z"/>
                <w:rFonts w:asciiTheme="majorHAnsi" w:hAnsiTheme="majorHAnsi" w:cstheme="majorHAnsi"/>
                <w:rPrChange w:id="1269" w:author="Viswanath Maddali" w:date="2018-10-20T13:53:00Z">
                  <w:rPr>
                    <w:del w:id="1270" w:author="Viswanath Maddali" w:date="2018-10-20T13:58:00Z"/>
                  </w:rPr>
                </w:rPrChange>
              </w:rPr>
            </w:pPr>
          </w:p>
        </w:tc>
      </w:tr>
      <w:tr w:rsidR="00106239" w:rsidDel="00106239" w14:paraId="4C3E70ED" w14:textId="47C8CFE9" w:rsidTr="00106239">
        <w:tblPrEx>
          <w:tblPrExChange w:id="1271"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272" w:author="Viswanath Maddali" w:date="2018-10-20T13:58:00Z"/>
          <w:trPrChange w:id="1273"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274" w:author="Viswanath Maddali" w:date="2018-10-20T13:59:00Z">
              <w:tcPr>
                <w:tcW w:w="715" w:type="dxa"/>
              </w:tcPr>
            </w:tcPrChange>
          </w:tcPr>
          <w:p w14:paraId="4C3E70E8" w14:textId="3DC58A99"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275" w:author="Viswanath Maddali" w:date="2018-10-20T13:58:00Z"/>
                <w:rFonts w:asciiTheme="majorHAnsi" w:hAnsiTheme="majorHAnsi" w:cstheme="majorHAnsi"/>
                <w:rPrChange w:id="1276" w:author="Viswanath Maddali" w:date="2018-10-20T13:53:00Z">
                  <w:rPr>
                    <w:del w:id="1277" w:author="Viswanath Maddali" w:date="2018-10-20T13:58:00Z"/>
                  </w:rPr>
                </w:rPrChange>
              </w:rPr>
            </w:pPr>
            <w:del w:id="1278" w:author="Viswanath Maddali" w:date="2018-10-20T13:58:00Z">
              <w:r w:rsidRPr="00106239" w:rsidDel="00106239">
                <w:rPr>
                  <w:rFonts w:asciiTheme="majorHAnsi" w:hAnsiTheme="majorHAnsi" w:cstheme="majorHAnsi"/>
                  <w:rPrChange w:id="1279" w:author="Viswanath Maddali" w:date="2018-10-20T13:53:00Z">
                    <w:rPr/>
                  </w:rPrChange>
                </w:rPr>
                <w:delText>9</w:delText>
              </w:r>
            </w:del>
          </w:p>
        </w:tc>
        <w:tc>
          <w:tcPr>
            <w:tcW w:w="3689" w:type="dxa"/>
            <w:tcPrChange w:id="1280" w:author="Viswanath Maddali" w:date="2018-10-20T13:59:00Z">
              <w:tcPr>
                <w:tcW w:w="2891" w:type="dxa"/>
                <w:gridSpan w:val="2"/>
              </w:tcPr>
            </w:tcPrChange>
          </w:tcPr>
          <w:p w14:paraId="4C3E70E9" w14:textId="5E62D2A4"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281" w:author="Viswanath Maddali" w:date="2018-10-20T13:58:00Z"/>
                <w:rFonts w:asciiTheme="majorHAnsi" w:hAnsiTheme="majorHAnsi" w:cstheme="majorHAnsi"/>
                <w:rPrChange w:id="1282" w:author="Viswanath Maddali" w:date="2018-10-20T13:53:00Z">
                  <w:rPr>
                    <w:del w:id="1283" w:author="Viswanath Maddali" w:date="2018-10-20T13:58:00Z"/>
                  </w:rPr>
                </w:rPrChange>
              </w:rPr>
            </w:pPr>
            <w:del w:id="1284" w:author="Viswanath Maddali" w:date="2018-10-20T13:58:00Z">
              <w:r w:rsidRPr="00106239" w:rsidDel="00106239">
                <w:rPr>
                  <w:rFonts w:asciiTheme="majorHAnsi" w:hAnsiTheme="majorHAnsi" w:cstheme="majorHAnsi"/>
                  <w:rPrChange w:id="1285" w:author="Viswanath Maddali" w:date="2018-10-20T13:53:00Z">
                    <w:rPr/>
                  </w:rPrChange>
                </w:rPr>
                <w:delText>Social Security Number</w:delText>
              </w:r>
            </w:del>
          </w:p>
        </w:tc>
        <w:tc>
          <w:tcPr>
            <w:tcW w:w="3330" w:type="dxa"/>
            <w:tcPrChange w:id="1286" w:author="Viswanath Maddali" w:date="2018-10-20T13:59:00Z">
              <w:tcPr>
                <w:tcW w:w="3621" w:type="dxa"/>
                <w:gridSpan w:val="2"/>
              </w:tcPr>
            </w:tcPrChange>
          </w:tcPr>
          <w:p w14:paraId="4C3E70EC" w14:textId="1037CD39"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287" w:author="Viswanath Maddali" w:date="2018-10-20T13:58:00Z"/>
                <w:rFonts w:asciiTheme="majorHAnsi" w:hAnsiTheme="majorHAnsi" w:cstheme="majorHAnsi"/>
                <w:rPrChange w:id="1288" w:author="Viswanath Maddali" w:date="2018-10-20T13:53:00Z">
                  <w:rPr>
                    <w:del w:id="1289" w:author="Viswanath Maddali" w:date="2018-10-20T13:58:00Z"/>
                  </w:rPr>
                </w:rPrChange>
              </w:rPr>
            </w:pPr>
          </w:p>
        </w:tc>
      </w:tr>
      <w:tr w:rsidR="00106239" w:rsidDel="00106239" w14:paraId="4C3E70F3" w14:textId="6D9E44B5" w:rsidTr="00106239">
        <w:tblPrEx>
          <w:tblPrExChange w:id="1290" w:author="Viswanath Maddali" w:date="2018-10-20T13:59:00Z">
            <w:tblPrEx>
              <w:tblW w:w="0" w:type="auto"/>
            </w:tblPrEx>
          </w:tblPrExChange>
        </w:tblPrEx>
        <w:trPr>
          <w:del w:id="1291" w:author="Viswanath Maddali" w:date="2018-10-20T13:58:00Z"/>
          <w:trPrChange w:id="1292"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293" w:author="Viswanath Maddali" w:date="2018-10-20T13:59:00Z">
              <w:tcPr>
                <w:tcW w:w="715" w:type="dxa"/>
              </w:tcPr>
            </w:tcPrChange>
          </w:tcPr>
          <w:p w14:paraId="4C3E70EE" w14:textId="7DDCED11" w:rsidR="00106239" w:rsidRPr="00106239" w:rsidDel="00106239" w:rsidRDefault="00106239" w:rsidP="00D83057">
            <w:pPr>
              <w:rPr>
                <w:del w:id="1294" w:author="Viswanath Maddali" w:date="2018-10-20T13:58:00Z"/>
                <w:rFonts w:asciiTheme="majorHAnsi" w:hAnsiTheme="majorHAnsi" w:cstheme="majorHAnsi"/>
                <w:rPrChange w:id="1295" w:author="Viswanath Maddali" w:date="2018-10-20T13:53:00Z">
                  <w:rPr>
                    <w:del w:id="1296" w:author="Viswanath Maddali" w:date="2018-10-20T13:58:00Z"/>
                  </w:rPr>
                </w:rPrChange>
              </w:rPr>
            </w:pPr>
            <w:del w:id="1297" w:author="Viswanath Maddali" w:date="2018-10-20T13:58:00Z">
              <w:r w:rsidRPr="00106239" w:rsidDel="00106239">
                <w:rPr>
                  <w:rFonts w:asciiTheme="majorHAnsi" w:hAnsiTheme="majorHAnsi" w:cstheme="majorHAnsi"/>
                  <w:rPrChange w:id="1298" w:author="Viswanath Maddali" w:date="2018-10-20T13:53:00Z">
                    <w:rPr/>
                  </w:rPrChange>
                </w:rPr>
                <w:delText>10</w:delText>
              </w:r>
            </w:del>
          </w:p>
        </w:tc>
        <w:tc>
          <w:tcPr>
            <w:tcW w:w="3689" w:type="dxa"/>
            <w:tcPrChange w:id="1299" w:author="Viswanath Maddali" w:date="2018-10-20T13:59:00Z">
              <w:tcPr>
                <w:tcW w:w="2891" w:type="dxa"/>
                <w:gridSpan w:val="2"/>
              </w:tcPr>
            </w:tcPrChange>
          </w:tcPr>
          <w:p w14:paraId="4C3E70EF" w14:textId="1F7F93B3"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300" w:author="Viswanath Maddali" w:date="2018-10-20T13:58:00Z"/>
                <w:rFonts w:asciiTheme="majorHAnsi" w:hAnsiTheme="majorHAnsi" w:cstheme="majorHAnsi"/>
                <w:rPrChange w:id="1301" w:author="Viswanath Maddali" w:date="2018-10-20T13:53:00Z">
                  <w:rPr>
                    <w:del w:id="1302" w:author="Viswanath Maddali" w:date="2018-10-20T13:58:00Z"/>
                  </w:rPr>
                </w:rPrChange>
              </w:rPr>
            </w:pPr>
            <w:del w:id="1303" w:author="Viswanath Maddali" w:date="2018-10-20T13:58:00Z">
              <w:r w:rsidRPr="00106239" w:rsidDel="00106239">
                <w:rPr>
                  <w:rFonts w:asciiTheme="majorHAnsi" w:hAnsiTheme="majorHAnsi" w:cstheme="majorHAnsi"/>
                  <w:rPrChange w:id="1304" w:author="Viswanath Maddali" w:date="2018-10-20T13:53:00Z">
                    <w:rPr/>
                  </w:rPrChange>
                </w:rPr>
                <w:delText>Home or Physical Address</w:delText>
              </w:r>
            </w:del>
          </w:p>
        </w:tc>
        <w:tc>
          <w:tcPr>
            <w:tcW w:w="3330" w:type="dxa"/>
            <w:tcPrChange w:id="1305" w:author="Viswanath Maddali" w:date="2018-10-20T13:59:00Z">
              <w:tcPr>
                <w:tcW w:w="3621" w:type="dxa"/>
                <w:gridSpan w:val="2"/>
              </w:tcPr>
            </w:tcPrChange>
          </w:tcPr>
          <w:p w14:paraId="4C3E70F2" w14:textId="7C51EA81"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306" w:author="Viswanath Maddali" w:date="2018-10-20T13:58:00Z"/>
                <w:rFonts w:asciiTheme="majorHAnsi" w:hAnsiTheme="majorHAnsi" w:cstheme="majorHAnsi"/>
                <w:rPrChange w:id="1307" w:author="Viswanath Maddali" w:date="2018-10-20T13:53:00Z">
                  <w:rPr>
                    <w:del w:id="1308" w:author="Viswanath Maddali" w:date="2018-10-20T13:58:00Z"/>
                  </w:rPr>
                </w:rPrChange>
              </w:rPr>
            </w:pPr>
          </w:p>
        </w:tc>
      </w:tr>
      <w:tr w:rsidR="00106239" w:rsidDel="00106239" w14:paraId="4C3E70F9" w14:textId="73350756" w:rsidTr="00106239">
        <w:tblPrEx>
          <w:tblPrExChange w:id="1309"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310" w:author="Viswanath Maddali" w:date="2018-10-20T13:58:00Z"/>
          <w:trPrChange w:id="1311"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312" w:author="Viswanath Maddali" w:date="2018-10-20T13:59:00Z">
              <w:tcPr>
                <w:tcW w:w="715" w:type="dxa"/>
              </w:tcPr>
            </w:tcPrChange>
          </w:tcPr>
          <w:p w14:paraId="4C3E70F4" w14:textId="6BBEB8AE"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313" w:author="Viswanath Maddali" w:date="2018-10-20T13:58:00Z"/>
                <w:rFonts w:asciiTheme="majorHAnsi" w:hAnsiTheme="majorHAnsi" w:cstheme="majorHAnsi"/>
                <w:rPrChange w:id="1314" w:author="Viswanath Maddali" w:date="2018-10-20T13:53:00Z">
                  <w:rPr>
                    <w:del w:id="1315" w:author="Viswanath Maddali" w:date="2018-10-20T13:58:00Z"/>
                  </w:rPr>
                </w:rPrChange>
              </w:rPr>
            </w:pPr>
            <w:del w:id="1316" w:author="Viswanath Maddali" w:date="2018-10-20T13:58:00Z">
              <w:r w:rsidRPr="00106239" w:rsidDel="00106239">
                <w:rPr>
                  <w:rFonts w:asciiTheme="majorHAnsi" w:hAnsiTheme="majorHAnsi" w:cstheme="majorHAnsi"/>
                  <w:rPrChange w:id="1317" w:author="Viswanath Maddali" w:date="2018-10-20T13:53:00Z">
                    <w:rPr/>
                  </w:rPrChange>
                </w:rPr>
                <w:delText>11</w:delText>
              </w:r>
            </w:del>
          </w:p>
        </w:tc>
        <w:tc>
          <w:tcPr>
            <w:tcW w:w="3689" w:type="dxa"/>
            <w:tcPrChange w:id="1318" w:author="Viswanath Maddali" w:date="2018-10-20T13:59:00Z">
              <w:tcPr>
                <w:tcW w:w="2891" w:type="dxa"/>
                <w:gridSpan w:val="2"/>
              </w:tcPr>
            </w:tcPrChange>
          </w:tcPr>
          <w:p w14:paraId="4C3E70F5" w14:textId="0EBFDED4"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319" w:author="Viswanath Maddali" w:date="2018-10-20T13:58:00Z"/>
                <w:rFonts w:asciiTheme="majorHAnsi" w:hAnsiTheme="majorHAnsi" w:cstheme="majorHAnsi"/>
                <w:rPrChange w:id="1320" w:author="Viswanath Maddali" w:date="2018-10-20T13:53:00Z">
                  <w:rPr>
                    <w:del w:id="1321" w:author="Viswanath Maddali" w:date="2018-10-20T13:58:00Z"/>
                  </w:rPr>
                </w:rPrChange>
              </w:rPr>
            </w:pPr>
            <w:del w:id="1322" w:author="Viswanath Maddali" w:date="2018-10-20T13:58:00Z">
              <w:r w:rsidRPr="00106239" w:rsidDel="00106239">
                <w:rPr>
                  <w:rFonts w:asciiTheme="majorHAnsi" w:hAnsiTheme="majorHAnsi" w:cstheme="majorHAnsi"/>
                  <w:rPrChange w:id="1323" w:author="Viswanath Maddali" w:date="2018-10-20T13:53:00Z">
                    <w:rPr/>
                  </w:rPrChange>
                </w:rPr>
                <w:delText>Email address</w:delText>
              </w:r>
            </w:del>
          </w:p>
        </w:tc>
        <w:tc>
          <w:tcPr>
            <w:tcW w:w="3330" w:type="dxa"/>
            <w:tcPrChange w:id="1324" w:author="Viswanath Maddali" w:date="2018-10-20T13:59:00Z">
              <w:tcPr>
                <w:tcW w:w="3621" w:type="dxa"/>
                <w:gridSpan w:val="2"/>
              </w:tcPr>
            </w:tcPrChange>
          </w:tcPr>
          <w:p w14:paraId="4C3E70F8" w14:textId="71D428FB"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325" w:author="Viswanath Maddali" w:date="2018-10-20T13:58:00Z"/>
                <w:rFonts w:asciiTheme="majorHAnsi" w:hAnsiTheme="majorHAnsi" w:cstheme="majorHAnsi"/>
                <w:rPrChange w:id="1326" w:author="Viswanath Maddali" w:date="2018-10-20T13:53:00Z">
                  <w:rPr>
                    <w:del w:id="1327" w:author="Viswanath Maddali" w:date="2018-10-20T13:58:00Z"/>
                  </w:rPr>
                </w:rPrChange>
              </w:rPr>
            </w:pPr>
          </w:p>
        </w:tc>
      </w:tr>
      <w:tr w:rsidR="00106239" w:rsidDel="00106239" w14:paraId="4C3E70FF" w14:textId="499058DA" w:rsidTr="00106239">
        <w:tblPrEx>
          <w:tblPrExChange w:id="1328" w:author="Viswanath Maddali" w:date="2018-10-20T13:59:00Z">
            <w:tblPrEx>
              <w:tblW w:w="0" w:type="auto"/>
            </w:tblPrEx>
          </w:tblPrExChange>
        </w:tblPrEx>
        <w:trPr>
          <w:del w:id="1329" w:author="Viswanath Maddali" w:date="2018-10-20T13:58:00Z"/>
          <w:trPrChange w:id="1330"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331" w:author="Viswanath Maddali" w:date="2018-10-20T13:59:00Z">
              <w:tcPr>
                <w:tcW w:w="715" w:type="dxa"/>
              </w:tcPr>
            </w:tcPrChange>
          </w:tcPr>
          <w:p w14:paraId="4C3E70FA" w14:textId="54676CA5" w:rsidR="00106239" w:rsidRPr="00106239" w:rsidDel="00106239" w:rsidRDefault="00106239" w:rsidP="00D83057">
            <w:pPr>
              <w:rPr>
                <w:del w:id="1332" w:author="Viswanath Maddali" w:date="2018-10-20T13:58:00Z"/>
                <w:rFonts w:asciiTheme="majorHAnsi" w:hAnsiTheme="majorHAnsi" w:cstheme="majorHAnsi"/>
                <w:rPrChange w:id="1333" w:author="Viswanath Maddali" w:date="2018-10-20T13:53:00Z">
                  <w:rPr>
                    <w:del w:id="1334" w:author="Viswanath Maddali" w:date="2018-10-20T13:58:00Z"/>
                  </w:rPr>
                </w:rPrChange>
              </w:rPr>
            </w:pPr>
            <w:del w:id="1335" w:author="Viswanath Maddali" w:date="2018-10-20T13:58:00Z">
              <w:r w:rsidRPr="00106239" w:rsidDel="00106239">
                <w:rPr>
                  <w:rFonts w:asciiTheme="majorHAnsi" w:hAnsiTheme="majorHAnsi" w:cstheme="majorHAnsi"/>
                  <w:rPrChange w:id="1336" w:author="Viswanath Maddali" w:date="2018-10-20T13:53:00Z">
                    <w:rPr/>
                  </w:rPrChange>
                </w:rPr>
                <w:delText>12</w:delText>
              </w:r>
            </w:del>
          </w:p>
        </w:tc>
        <w:tc>
          <w:tcPr>
            <w:tcW w:w="3689" w:type="dxa"/>
            <w:tcPrChange w:id="1337" w:author="Viswanath Maddali" w:date="2018-10-20T13:59:00Z">
              <w:tcPr>
                <w:tcW w:w="2891" w:type="dxa"/>
                <w:gridSpan w:val="2"/>
              </w:tcPr>
            </w:tcPrChange>
          </w:tcPr>
          <w:p w14:paraId="4C3E70FB" w14:textId="1EBFE044"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338" w:author="Viswanath Maddali" w:date="2018-10-20T13:58:00Z"/>
                <w:rFonts w:asciiTheme="majorHAnsi" w:hAnsiTheme="majorHAnsi" w:cstheme="majorHAnsi"/>
                <w:rPrChange w:id="1339" w:author="Viswanath Maddali" w:date="2018-10-20T13:53:00Z">
                  <w:rPr>
                    <w:del w:id="1340" w:author="Viswanath Maddali" w:date="2018-10-20T13:58:00Z"/>
                  </w:rPr>
                </w:rPrChange>
              </w:rPr>
            </w:pPr>
            <w:del w:id="1341" w:author="Viswanath Maddali" w:date="2018-10-20T13:58:00Z">
              <w:r w:rsidRPr="00106239" w:rsidDel="00106239">
                <w:rPr>
                  <w:rFonts w:asciiTheme="majorHAnsi" w:hAnsiTheme="majorHAnsi" w:cstheme="majorHAnsi"/>
                  <w:rPrChange w:id="1342" w:author="Viswanath Maddali" w:date="2018-10-20T13:53:00Z">
                    <w:rPr/>
                  </w:rPrChange>
                </w:rPr>
                <w:delText>Telephone Number</w:delText>
              </w:r>
            </w:del>
          </w:p>
        </w:tc>
        <w:tc>
          <w:tcPr>
            <w:tcW w:w="3330" w:type="dxa"/>
            <w:tcPrChange w:id="1343" w:author="Viswanath Maddali" w:date="2018-10-20T13:59:00Z">
              <w:tcPr>
                <w:tcW w:w="3621" w:type="dxa"/>
                <w:gridSpan w:val="2"/>
              </w:tcPr>
            </w:tcPrChange>
          </w:tcPr>
          <w:p w14:paraId="4C3E70FE" w14:textId="420B60E0"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344" w:author="Viswanath Maddali" w:date="2018-10-20T13:58:00Z"/>
                <w:rFonts w:asciiTheme="majorHAnsi" w:hAnsiTheme="majorHAnsi" w:cstheme="majorHAnsi"/>
                <w:rPrChange w:id="1345" w:author="Viswanath Maddali" w:date="2018-10-20T13:53:00Z">
                  <w:rPr>
                    <w:del w:id="1346" w:author="Viswanath Maddali" w:date="2018-10-20T13:58:00Z"/>
                  </w:rPr>
                </w:rPrChange>
              </w:rPr>
            </w:pPr>
          </w:p>
        </w:tc>
      </w:tr>
      <w:tr w:rsidR="00106239" w:rsidDel="00106239" w14:paraId="4C3E7105" w14:textId="1E1DF4C3" w:rsidTr="00106239">
        <w:tblPrEx>
          <w:tblPrExChange w:id="1347"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348" w:author="Viswanath Maddali" w:date="2018-10-20T13:58:00Z"/>
          <w:trPrChange w:id="1349"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350" w:author="Viswanath Maddali" w:date="2018-10-20T13:59:00Z">
              <w:tcPr>
                <w:tcW w:w="715" w:type="dxa"/>
              </w:tcPr>
            </w:tcPrChange>
          </w:tcPr>
          <w:p w14:paraId="4C3E7100" w14:textId="41AD771D"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351" w:author="Viswanath Maddali" w:date="2018-10-20T13:58:00Z"/>
                <w:rFonts w:asciiTheme="majorHAnsi" w:hAnsiTheme="majorHAnsi" w:cstheme="majorHAnsi"/>
                <w:rPrChange w:id="1352" w:author="Viswanath Maddali" w:date="2018-10-20T13:53:00Z">
                  <w:rPr>
                    <w:del w:id="1353" w:author="Viswanath Maddali" w:date="2018-10-20T13:58:00Z"/>
                  </w:rPr>
                </w:rPrChange>
              </w:rPr>
            </w:pPr>
            <w:del w:id="1354" w:author="Viswanath Maddali" w:date="2018-10-20T13:58:00Z">
              <w:r w:rsidRPr="00106239" w:rsidDel="00106239">
                <w:rPr>
                  <w:rFonts w:asciiTheme="majorHAnsi" w:hAnsiTheme="majorHAnsi" w:cstheme="majorHAnsi"/>
                  <w:rPrChange w:id="1355" w:author="Viswanath Maddali" w:date="2018-10-20T13:53:00Z">
                    <w:rPr/>
                  </w:rPrChange>
                </w:rPr>
                <w:delText>13</w:delText>
              </w:r>
            </w:del>
          </w:p>
        </w:tc>
        <w:tc>
          <w:tcPr>
            <w:tcW w:w="3689" w:type="dxa"/>
            <w:tcPrChange w:id="1356" w:author="Viswanath Maddali" w:date="2018-10-20T13:59:00Z">
              <w:tcPr>
                <w:tcW w:w="2891" w:type="dxa"/>
                <w:gridSpan w:val="2"/>
              </w:tcPr>
            </w:tcPrChange>
          </w:tcPr>
          <w:p w14:paraId="4C3E7101" w14:textId="36BF7E29"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357" w:author="Viswanath Maddali" w:date="2018-10-20T13:58:00Z"/>
                <w:rFonts w:asciiTheme="majorHAnsi" w:hAnsiTheme="majorHAnsi" w:cstheme="majorHAnsi"/>
                <w:rPrChange w:id="1358" w:author="Viswanath Maddali" w:date="2018-10-20T13:53:00Z">
                  <w:rPr>
                    <w:del w:id="1359" w:author="Viswanath Maddali" w:date="2018-10-20T13:58:00Z"/>
                  </w:rPr>
                </w:rPrChange>
              </w:rPr>
            </w:pPr>
            <w:del w:id="1360" w:author="Viswanath Maddali" w:date="2018-10-20T13:58:00Z">
              <w:r w:rsidRPr="00106239" w:rsidDel="00106239">
                <w:rPr>
                  <w:rFonts w:asciiTheme="majorHAnsi" w:hAnsiTheme="majorHAnsi" w:cstheme="majorHAnsi"/>
                  <w:rPrChange w:id="1361" w:author="Viswanath Maddali" w:date="2018-10-20T13:53:00Z">
                    <w:rPr/>
                  </w:rPrChange>
                </w:rPr>
                <w:delText>Bank account or Routing number</w:delText>
              </w:r>
            </w:del>
          </w:p>
        </w:tc>
        <w:tc>
          <w:tcPr>
            <w:tcW w:w="3330" w:type="dxa"/>
            <w:tcPrChange w:id="1362" w:author="Viswanath Maddali" w:date="2018-10-20T13:59:00Z">
              <w:tcPr>
                <w:tcW w:w="3621" w:type="dxa"/>
                <w:gridSpan w:val="2"/>
              </w:tcPr>
            </w:tcPrChange>
          </w:tcPr>
          <w:p w14:paraId="4C3E7104" w14:textId="6B57B093"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363" w:author="Viswanath Maddali" w:date="2018-10-20T13:58:00Z"/>
                <w:rFonts w:asciiTheme="majorHAnsi" w:hAnsiTheme="majorHAnsi" w:cstheme="majorHAnsi"/>
                <w:rPrChange w:id="1364" w:author="Viswanath Maddali" w:date="2018-10-20T13:53:00Z">
                  <w:rPr>
                    <w:del w:id="1365" w:author="Viswanath Maddali" w:date="2018-10-20T13:58:00Z"/>
                  </w:rPr>
                </w:rPrChange>
              </w:rPr>
            </w:pPr>
          </w:p>
        </w:tc>
      </w:tr>
      <w:tr w:rsidR="00106239" w:rsidDel="00106239" w14:paraId="4C3E710B" w14:textId="22EECA97" w:rsidTr="00106239">
        <w:tblPrEx>
          <w:tblPrExChange w:id="1366" w:author="Viswanath Maddali" w:date="2018-10-20T13:59:00Z">
            <w:tblPrEx>
              <w:tblW w:w="0" w:type="auto"/>
            </w:tblPrEx>
          </w:tblPrExChange>
        </w:tblPrEx>
        <w:trPr>
          <w:del w:id="1367" w:author="Viswanath Maddali" w:date="2018-10-20T13:58:00Z"/>
          <w:trPrChange w:id="1368"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369" w:author="Viswanath Maddali" w:date="2018-10-20T13:59:00Z">
              <w:tcPr>
                <w:tcW w:w="715" w:type="dxa"/>
              </w:tcPr>
            </w:tcPrChange>
          </w:tcPr>
          <w:p w14:paraId="4C3E7106" w14:textId="005D8C9A" w:rsidR="00106239" w:rsidRPr="00106239" w:rsidDel="00106239" w:rsidRDefault="00106239" w:rsidP="00D83057">
            <w:pPr>
              <w:rPr>
                <w:del w:id="1370" w:author="Viswanath Maddali" w:date="2018-10-20T13:58:00Z"/>
                <w:rFonts w:asciiTheme="majorHAnsi" w:hAnsiTheme="majorHAnsi" w:cstheme="majorHAnsi"/>
                <w:rPrChange w:id="1371" w:author="Viswanath Maddali" w:date="2018-10-20T13:53:00Z">
                  <w:rPr>
                    <w:del w:id="1372" w:author="Viswanath Maddali" w:date="2018-10-20T13:58:00Z"/>
                  </w:rPr>
                </w:rPrChange>
              </w:rPr>
            </w:pPr>
            <w:del w:id="1373" w:author="Viswanath Maddali" w:date="2018-10-20T13:58:00Z">
              <w:r w:rsidRPr="00106239" w:rsidDel="00106239">
                <w:rPr>
                  <w:rFonts w:asciiTheme="majorHAnsi" w:hAnsiTheme="majorHAnsi" w:cstheme="majorHAnsi"/>
                  <w:rPrChange w:id="1374" w:author="Viswanath Maddali" w:date="2018-10-20T13:53:00Z">
                    <w:rPr/>
                  </w:rPrChange>
                </w:rPr>
                <w:delText>14</w:delText>
              </w:r>
            </w:del>
          </w:p>
        </w:tc>
        <w:tc>
          <w:tcPr>
            <w:tcW w:w="3689" w:type="dxa"/>
            <w:tcPrChange w:id="1375" w:author="Viswanath Maddali" w:date="2018-10-20T13:59:00Z">
              <w:tcPr>
                <w:tcW w:w="2891" w:type="dxa"/>
                <w:gridSpan w:val="2"/>
              </w:tcPr>
            </w:tcPrChange>
          </w:tcPr>
          <w:p w14:paraId="4C3E7107" w14:textId="15B7296D"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376" w:author="Viswanath Maddali" w:date="2018-10-20T13:58:00Z"/>
                <w:rFonts w:asciiTheme="majorHAnsi" w:hAnsiTheme="majorHAnsi" w:cstheme="majorHAnsi"/>
                <w:rPrChange w:id="1377" w:author="Viswanath Maddali" w:date="2018-10-20T13:53:00Z">
                  <w:rPr>
                    <w:del w:id="1378" w:author="Viswanath Maddali" w:date="2018-10-20T13:58:00Z"/>
                  </w:rPr>
                </w:rPrChange>
              </w:rPr>
            </w:pPr>
            <w:del w:id="1379" w:author="Viswanath Maddali" w:date="2018-10-20T13:58:00Z">
              <w:r w:rsidRPr="00106239" w:rsidDel="00106239">
                <w:rPr>
                  <w:rFonts w:asciiTheme="majorHAnsi" w:hAnsiTheme="majorHAnsi" w:cstheme="majorHAnsi"/>
                  <w:rPrChange w:id="1380" w:author="Viswanath Maddali" w:date="2018-10-20T13:53:00Z">
                    <w:rPr/>
                  </w:rPrChange>
                </w:rPr>
                <w:delText>Driver License Number</w:delText>
              </w:r>
            </w:del>
          </w:p>
        </w:tc>
        <w:tc>
          <w:tcPr>
            <w:tcW w:w="3330" w:type="dxa"/>
            <w:tcPrChange w:id="1381" w:author="Viswanath Maddali" w:date="2018-10-20T13:59:00Z">
              <w:tcPr>
                <w:tcW w:w="3621" w:type="dxa"/>
                <w:gridSpan w:val="2"/>
              </w:tcPr>
            </w:tcPrChange>
          </w:tcPr>
          <w:p w14:paraId="4C3E710A" w14:textId="2EBCFAD0"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382" w:author="Viswanath Maddali" w:date="2018-10-20T13:58:00Z"/>
                <w:rFonts w:asciiTheme="majorHAnsi" w:hAnsiTheme="majorHAnsi" w:cstheme="majorHAnsi"/>
                <w:rPrChange w:id="1383" w:author="Viswanath Maddali" w:date="2018-10-20T13:53:00Z">
                  <w:rPr>
                    <w:del w:id="1384" w:author="Viswanath Maddali" w:date="2018-10-20T13:58:00Z"/>
                  </w:rPr>
                </w:rPrChange>
              </w:rPr>
            </w:pPr>
          </w:p>
        </w:tc>
      </w:tr>
      <w:tr w:rsidR="00106239" w:rsidDel="00106239" w14:paraId="4C3E7111" w14:textId="69D066E4" w:rsidTr="00106239">
        <w:tblPrEx>
          <w:tblPrExChange w:id="1385" w:author="Viswanath Maddali" w:date="2018-10-20T13:59:00Z">
            <w:tblPrEx>
              <w:tblW w:w="0" w:type="auto"/>
            </w:tblPrEx>
          </w:tblPrExChange>
        </w:tblPrEx>
        <w:trPr>
          <w:cnfStyle w:val="000000100000" w:firstRow="0" w:lastRow="0" w:firstColumn="0" w:lastColumn="0" w:oddVBand="0" w:evenVBand="0" w:oddHBand="1" w:evenHBand="0" w:firstRowFirstColumn="0" w:firstRowLastColumn="0" w:lastRowFirstColumn="0" w:lastRowLastColumn="0"/>
          <w:del w:id="1386" w:author="Viswanath Maddali" w:date="2018-10-20T13:58:00Z"/>
          <w:trPrChange w:id="1387"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388" w:author="Viswanath Maddali" w:date="2018-10-20T13:59:00Z">
              <w:tcPr>
                <w:tcW w:w="715" w:type="dxa"/>
              </w:tcPr>
            </w:tcPrChange>
          </w:tcPr>
          <w:p w14:paraId="4C3E710C" w14:textId="2832FC71" w:rsidR="00106239" w:rsidRPr="00106239" w:rsidDel="00106239" w:rsidRDefault="00106239" w:rsidP="00D83057">
            <w:pPr>
              <w:cnfStyle w:val="001000100000" w:firstRow="0" w:lastRow="0" w:firstColumn="1" w:lastColumn="0" w:oddVBand="0" w:evenVBand="0" w:oddHBand="1" w:evenHBand="0" w:firstRowFirstColumn="0" w:firstRowLastColumn="0" w:lastRowFirstColumn="0" w:lastRowLastColumn="0"/>
              <w:rPr>
                <w:del w:id="1389" w:author="Viswanath Maddali" w:date="2018-10-20T13:58:00Z"/>
                <w:rFonts w:asciiTheme="majorHAnsi" w:hAnsiTheme="majorHAnsi" w:cstheme="majorHAnsi"/>
                <w:rPrChange w:id="1390" w:author="Viswanath Maddali" w:date="2018-10-20T13:53:00Z">
                  <w:rPr>
                    <w:del w:id="1391" w:author="Viswanath Maddali" w:date="2018-10-20T13:58:00Z"/>
                  </w:rPr>
                </w:rPrChange>
              </w:rPr>
            </w:pPr>
            <w:del w:id="1392" w:author="Viswanath Maddali" w:date="2018-10-20T13:58:00Z">
              <w:r w:rsidRPr="00106239" w:rsidDel="00106239">
                <w:rPr>
                  <w:rFonts w:asciiTheme="majorHAnsi" w:hAnsiTheme="majorHAnsi" w:cstheme="majorHAnsi"/>
                  <w:rPrChange w:id="1393" w:author="Viswanath Maddali" w:date="2018-10-20T13:53:00Z">
                    <w:rPr/>
                  </w:rPrChange>
                </w:rPr>
                <w:delText>15</w:delText>
              </w:r>
            </w:del>
          </w:p>
        </w:tc>
        <w:tc>
          <w:tcPr>
            <w:tcW w:w="3689" w:type="dxa"/>
            <w:tcPrChange w:id="1394" w:author="Viswanath Maddali" w:date="2018-10-20T13:59:00Z">
              <w:tcPr>
                <w:tcW w:w="2891" w:type="dxa"/>
                <w:gridSpan w:val="2"/>
              </w:tcPr>
            </w:tcPrChange>
          </w:tcPr>
          <w:p w14:paraId="4C3E710D" w14:textId="18ECBEB1"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395" w:author="Viswanath Maddali" w:date="2018-10-20T13:58:00Z"/>
                <w:rFonts w:asciiTheme="majorHAnsi" w:hAnsiTheme="majorHAnsi" w:cstheme="majorHAnsi"/>
                <w:rPrChange w:id="1396" w:author="Viswanath Maddali" w:date="2018-10-20T13:53:00Z">
                  <w:rPr>
                    <w:del w:id="1397" w:author="Viswanath Maddali" w:date="2018-10-20T13:58:00Z"/>
                  </w:rPr>
                </w:rPrChange>
              </w:rPr>
            </w:pPr>
            <w:del w:id="1398" w:author="Viswanath Maddali" w:date="2018-10-20T13:58:00Z">
              <w:r w:rsidRPr="00106239" w:rsidDel="00106239">
                <w:rPr>
                  <w:rFonts w:asciiTheme="majorHAnsi" w:hAnsiTheme="majorHAnsi" w:cstheme="majorHAnsi"/>
                  <w:rPrChange w:id="1399" w:author="Viswanath Maddali" w:date="2018-10-20T13:53:00Z">
                    <w:rPr/>
                  </w:rPrChange>
                </w:rPr>
                <w:delText>Vehicle Identification Number</w:delText>
              </w:r>
            </w:del>
          </w:p>
        </w:tc>
        <w:tc>
          <w:tcPr>
            <w:tcW w:w="3330" w:type="dxa"/>
            <w:tcPrChange w:id="1400" w:author="Viswanath Maddali" w:date="2018-10-20T13:59:00Z">
              <w:tcPr>
                <w:tcW w:w="3621" w:type="dxa"/>
                <w:gridSpan w:val="2"/>
              </w:tcPr>
            </w:tcPrChange>
          </w:tcPr>
          <w:p w14:paraId="4C3E7110" w14:textId="4D5C525C" w:rsidR="00106239" w:rsidRPr="00106239" w:rsidDel="00106239" w:rsidRDefault="00106239" w:rsidP="00D83057">
            <w:pPr>
              <w:cnfStyle w:val="000000100000" w:firstRow="0" w:lastRow="0" w:firstColumn="0" w:lastColumn="0" w:oddVBand="0" w:evenVBand="0" w:oddHBand="1" w:evenHBand="0" w:firstRowFirstColumn="0" w:firstRowLastColumn="0" w:lastRowFirstColumn="0" w:lastRowLastColumn="0"/>
              <w:rPr>
                <w:del w:id="1401" w:author="Viswanath Maddali" w:date="2018-10-20T13:58:00Z"/>
                <w:rFonts w:asciiTheme="majorHAnsi" w:hAnsiTheme="majorHAnsi" w:cstheme="majorHAnsi"/>
                <w:rPrChange w:id="1402" w:author="Viswanath Maddali" w:date="2018-10-20T13:53:00Z">
                  <w:rPr>
                    <w:del w:id="1403" w:author="Viswanath Maddali" w:date="2018-10-20T13:58:00Z"/>
                  </w:rPr>
                </w:rPrChange>
              </w:rPr>
            </w:pPr>
          </w:p>
        </w:tc>
      </w:tr>
      <w:tr w:rsidR="00106239" w:rsidDel="00106239" w14:paraId="4C3E7117" w14:textId="20242FFD" w:rsidTr="00106239">
        <w:tblPrEx>
          <w:tblPrExChange w:id="1404" w:author="Viswanath Maddali" w:date="2018-10-20T13:59:00Z">
            <w:tblPrEx>
              <w:tblW w:w="0" w:type="auto"/>
            </w:tblPrEx>
          </w:tblPrExChange>
        </w:tblPrEx>
        <w:trPr>
          <w:del w:id="1405" w:author="Viswanath Maddali" w:date="2018-10-20T13:58:00Z"/>
          <w:trPrChange w:id="1406" w:author="Viswanath Maddali" w:date="2018-10-20T13:59:00Z">
            <w:trPr>
              <w:gridAfter w:val="0"/>
            </w:trPr>
          </w:trPrChange>
        </w:trPr>
        <w:tc>
          <w:tcPr>
            <w:cnfStyle w:val="001000000000" w:firstRow="0" w:lastRow="0" w:firstColumn="1" w:lastColumn="0" w:oddVBand="0" w:evenVBand="0" w:oddHBand="0" w:evenHBand="0" w:firstRowFirstColumn="0" w:firstRowLastColumn="0" w:lastRowFirstColumn="0" w:lastRowLastColumn="0"/>
            <w:tcW w:w="1886" w:type="dxa"/>
            <w:tcPrChange w:id="1407" w:author="Viswanath Maddali" w:date="2018-10-20T13:59:00Z">
              <w:tcPr>
                <w:tcW w:w="715" w:type="dxa"/>
              </w:tcPr>
            </w:tcPrChange>
          </w:tcPr>
          <w:p w14:paraId="4C3E7112" w14:textId="01C0A4C7" w:rsidR="00106239" w:rsidRPr="00106239" w:rsidDel="00106239" w:rsidRDefault="00106239" w:rsidP="00D83057">
            <w:pPr>
              <w:rPr>
                <w:del w:id="1408" w:author="Viswanath Maddali" w:date="2018-10-20T13:58:00Z"/>
                <w:rFonts w:asciiTheme="majorHAnsi" w:hAnsiTheme="majorHAnsi" w:cstheme="majorHAnsi"/>
                <w:rPrChange w:id="1409" w:author="Viswanath Maddali" w:date="2018-10-20T13:53:00Z">
                  <w:rPr>
                    <w:del w:id="1410" w:author="Viswanath Maddali" w:date="2018-10-20T13:58:00Z"/>
                  </w:rPr>
                </w:rPrChange>
              </w:rPr>
            </w:pPr>
            <w:del w:id="1411" w:author="Viswanath Maddali" w:date="2018-10-20T13:58:00Z">
              <w:r w:rsidRPr="00106239" w:rsidDel="00106239">
                <w:rPr>
                  <w:rFonts w:asciiTheme="majorHAnsi" w:hAnsiTheme="majorHAnsi" w:cstheme="majorHAnsi"/>
                  <w:rPrChange w:id="1412" w:author="Viswanath Maddali" w:date="2018-10-20T13:53:00Z">
                    <w:rPr/>
                  </w:rPrChange>
                </w:rPr>
                <w:delText>16</w:delText>
              </w:r>
            </w:del>
          </w:p>
        </w:tc>
        <w:tc>
          <w:tcPr>
            <w:tcW w:w="3689" w:type="dxa"/>
            <w:tcPrChange w:id="1413" w:author="Viswanath Maddali" w:date="2018-10-20T13:59:00Z">
              <w:tcPr>
                <w:tcW w:w="2891" w:type="dxa"/>
                <w:gridSpan w:val="2"/>
              </w:tcPr>
            </w:tcPrChange>
          </w:tcPr>
          <w:p w14:paraId="4C3E7113" w14:textId="567E14AC"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414" w:author="Viswanath Maddali" w:date="2018-10-20T13:58:00Z"/>
                <w:rFonts w:asciiTheme="majorHAnsi" w:hAnsiTheme="majorHAnsi" w:cstheme="majorHAnsi"/>
                <w:rPrChange w:id="1415" w:author="Viswanath Maddali" w:date="2018-10-20T13:53:00Z">
                  <w:rPr>
                    <w:del w:id="1416" w:author="Viswanath Maddali" w:date="2018-10-20T13:58:00Z"/>
                  </w:rPr>
                </w:rPrChange>
              </w:rPr>
            </w:pPr>
          </w:p>
        </w:tc>
        <w:tc>
          <w:tcPr>
            <w:tcW w:w="3330" w:type="dxa"/>
            <w:tcPrChange w:id="1417" w:author="Viswanath Maddali" w:date="2018-10-20T13:59:00Z">
              <w:tcPr>
                <w:tcW w:w="3621" w:type="dxa"/>
                <w:gridSpan w:val="2"/>
              </w:tcPr>
            </w:tcPrChange>
          </w:tcPr>
          <w:p w14:paraId="4C3E7116" w14:textId="3DEBF509" w:rsidR="00106239" w:rsidRPr="00106239" w:rsidDel="00106239" w:rsidRDefault="00106239" w:rsidP="00D83057">
            <w:pPr>
              <w:cnfStyle w:val="000000000000" w:firstRow="0" w:lastRow="0" w:firstColumn="0" w:lastColumn="0" w:oddVBand="0" w:evenVBand="0" w:oddHBand="0" w:evenHBand="0" w:firstRowFirstColumn="0" w:firstRowLastColumn="0" w:lastRowFirstColumn="0" w:lastRowLastColumn="0"/>
              <w:rPr>
                <w:del w:id="1418" w:author="Viswanath Maddali" w:date="2018-10-20T13:58:00Z"/>
                <w:rFonts w:asciiTheme="majorHAnsi" w:hAnsiTheme="majorHAnsi" w:cstheme="majorHAnsi"/>
                <w:rPrChange w:id="1419" w:author="Viswanath Maddali" w:date="2018-10-20T13:53:00Z">
                  <w:rPr>
                    <w:del w:id="1420" w:author="Viswanath Maddali" w:date="2018-10-20T13:58:00Z"/>
                  </w:rPr>
                </w:rPrChange>
              </w:rPr>
            </w:pPr>
          </w:p>
        </w:tc>
      </w:tr>
    </w:tbl>
    <w:p w14:paraId="4C3E7118" w14:textId="77777777" w:rsidR="00B44705" w:rsidRDefault="00B44705" w:rsidP="00D83057">
      <w:pPr>
        <w:rPr>
          <w:lang w:val="en-US"/>
        </w:rPr>
      </w:pPr>
    </w:p>
    <w:p w14:paraId="4C3E7119" w14:textId="77777777" w:rsidR="00DE557E" w:rsidRDefault="00DE557E" w:rsidP="00D83057">
      <w:pPr>
        <w:rPr>
          <w:lang w:val="en-US"/>
        </w:rPr>
      </w:pPr>
      <w:r>
        <w:rPr>
          <w:lang w:val="en-US"/>
        </w:rPr>
        <w:t xml:space="preserve">The process of data masking </w:t>
      </w:r>
      <w:r w:rsidR="00B44705">
        <w:rPr>
          <w:lang w:val="en-US"/>
        </w:rPr>
        <w:t>is defined in the attached link from CA</w:t>
      </w:r>
    </w:p>
    <w:p w14:paraId="4C3E711A" w14:textId="77777777" w:rsidR="00DE557E" w:rsidRPr="00D83057" w:rsidRDefault="00B44705" w:rsidP="00D83057">
      <w:pPr>
        <w:rPr>
          <w:lang w:val="en-US"/>
        </w:rPr>
      </w:pPr>
      <w:r>
        <w:rPr>
          <w:lang w:val="en-US"/>
        </w:rPr>
        <w:t xml:space="preserve">Reference: </w:t>
      </w:r>
      <w:hyperlink r:id="rId82" w:history="1">
        <w:r w:rsidRPr="00116739">
          <w:rPr>
            <w:rStyle w:val="Hyperlink"/>
            <w:lang w:val="en-US"/>
          </w:rPr>
          <w:t>https://docops.ca.com/ca-test-data-manager/4-2/en/provisioning-test-data/mask-production-data/fast-data-masker-best-practices</w:t>
        </w:r>
      </w:hyperlink>
      <w:r>
        <w:rPr>
          <w:lang w:val="en-US"/>
        </w:rPr>
        <w:t xml:space="preserve"> </w:t>
      </w:r>
    </w:p>
    <w:p w14:paraId="4C3E711B" w14:textId="5FF1050A" w:rsidR="00844BAE" w:rsidRDefault="00844BAE" w:rsidP="00BA6F32">
      <w:pPr>
        <w:pStyle w:val="Heading2"/>
        <w:rPr>
          <w:lang w:val="en-US"/>
        </w:rPr>
      </w:pPr>
      <w:bookmarkStart w:id="1421" w:name="_Toc527943118"/>
      <w:r>
        <w:rPr>
          <w:lang w:val="en-US"/>
        </w:rPr>
        <w:lastRenderedPageBreak/>
        <w:t>Stu</w:t>
      </w:r>
      <w:r w:rsidR="00DC2180">
        <w:rPr>
          <w:lang w:val="en-US"/>
        </w:rPr>
        <w:t>b</w:t>
      </w:r>
      <w:r>
        <w:rPr>
          <w:lang w:val="en-US"/>
        </w:rPr>
        <w:t xml:space="preserve"> data in lower environments and utilize true integration data later</w:t>
      </w:r>
      <w:bookmarkEnd w:id="1421"/>
    </w:p>
    <w:p w14:paraId="4C3E711C" w14:textId="77777777" w:rsidR="00844BAE" w:rsidRPr="00844BAE" w:rsidRDefault="00844BAE" w:rsidP="00844BAE">
      <w:pPr>
        <w:rPr>
          <w:lang w:val="en-US"/>
        </w:rPr>
      </w:pPr>
      <w:r w:rsidRPr="00844BAE">
        <w:rPr>
          <w:noProof/>
          <w:lang w:eastAsia="en-IN"/>
        </w:rPr>
        <w:drawing>
          <wp:inline distT="0" distB="0" distL="0" distR="0" wp14:anchorId="4C3E7298" wp14:editId="4C3E7299">
            <wp:extent cx="5731510" cy="3246755"/>
            <wp:effectExtent l="0" t="0" r="2540" b="0"/>
            <wp:docPr id="35" name="Picture 1">
              <a:extLst xmlns:a="http://schemas.openxmlformats.org/drawingml/2006/main">
                <a:ext uri="{FF2B5EF4-FFF2-40B4-BE49-F238E27FC236}">
                  <a16:creationId xmlns:a16="http://schemas.microsoft.com/office/drawing/2014/main" id="{CDFDFCC0-CF2C-4BA0-9122-C957A9F3F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FDFCC0-CF2C-4BA0-9122-C957A9F3F204}"/>
                        </a:ext>
                      </a:extLst>
                    </pic:cNvPr>
                    <pic:cNvPicPr>
                      <a:picLocks noChangeAspect="1"/>
                    </pic:cNvPicPr>
                  </pic:nvPicPr>
                  <pic:blipFill>
                    <a:blip r:embed="rId83"/>
                    <a:stretch>
                      <a:fillRect/>
                    </a:stretch>
                  </pic:blipFill>
                  <pic:spPr>
                    <a:xfrm>
                      <a:off x="0" y="0"/>
                      <a:ext cx="5731510" cy="3246755"/>
                    </a:xfrm>
                    <a:prstGeom prst="rect">
                      <a:avLst/>
                    </a:prstGeom>
                  </pic:spPr>
                </pic:pic>
              </a:graphicData>
            </a:graphic>
          </wp:inline>
        </w:drawing>
      </w:r>
    </w:p>
    <w:p w14:paraId="4C3E711D" w14:textId="77777777" w:rsidR="00844BAE" w:rsidRPr="00885702" w:rsidRDefault="00844BAE" w:rsidP="00844BAE">
      <w:pPr>
        <w:rPr>
          <w:lang w:val="en-US"/>
        </w:rPr>
      </w:pPr>
    </w:p>
    <w:p w14:paraId="4C3E711E" w14:textId="77777777" w:rsidR="003D61F0" w:rsidRDefault="003D61F0" w:rsidP="00BA6F32">
      <w:pPr>
        <w:pStyle w:val="Heading2"/>
        <w:rPr>
          <w:lang w:val="en-US"/>
        </w:rPr>
      </w:pPr>
      <w:bookmarkStart w:id="1422" w:name="_Toc527943119"/>
      <w:r>
        <w:rPr>
          <w:lang w:val="en-US"/>
        </w:rPr>
        <w:t>Synthetic data generation</w:t>
      </w:r>
      <w:bookmarkEnd w:id="1422"/>
    </w:p>
    <w:p w14:paraId="4C3E711F" w14:textId="77777777" w:rsidR="003D61F0" w:rsidRDefault="003D61F0" w:rsidP="003D61F0">
      <w:pPr>
        <w:rPr>
          <w:lang w:val="en-US"/>
        </w:rPr>
      </w:pPr>
      <w:r w:rsidRPr="003D61F0">
        <w:rPr>
          <w:lang w:val="en-US"/>
        </w:rPr>
        <w:t xml:space="preserve">CA TDM Portal lets you create Data Generators for the projects created in CA TDM Portal (recommended) or </w:t>
      </w:r>
      <w:proofErr w:type="spellStart"/>
      <w:r w:rsidRPr="003D61F0">
        <w:rPr>
          <w:lang w:val="en-US"/>
        </w:rPr>
        <w:t>Datamaker</w:t>
      </w:r>
      <w:proofErr w:type="spellEnd"/>
      <w:r w:rsidRPr="003D61F0">
        <w:rPr>
          <w:lang w:val="en-US"/>
        </w:rPr>
        <w:t>. The Data Generator includes the functionality to create data generation rules and publish synthetic data.</w:t>
      </w:r>
    </w:p>
    <w:p w14:paraId="4C3E7120" w14:textId="77777777" w:rsidR="00C0134B" w:rsidRDefault="00C0134B" w:rsidP="00C0134B">
      <w:pPr>
        <w:rPr>
          <w:lang w:val="en-US"/>
        </w:rPr>
      </w:pPr>
      <w:r w:rsidRPr="003D61F0">
        <w:rPr>
          <w:lang w:val="en-US"/>
        </w:rPr>
        <w:t xml:space="preserve">Use the </w:t>
      </w:r>
      <w:r>
        <w:rPr>
          <w:lang w:val="en-US"/>
        </w:rPr>
        <w:t>Test data g</w:t>
      </w:r>
      <w:r w:rsidRPr="003D61F0">
        <w:rPr>
          <w:lang w:val="en-US"/>
        </w:rPr>
        <w:t xml:space="preserve">eneration functionality in the CA TDM Portal to create data generation rules. These rules include data functions that help you generate synthetic data when you perform the </w:t>
      </w:r>
      <w:hyperlink r:id="rId84" w:history="1">
        <w:r w:rsidRPr="003D61F0">
          <w:rPr>
            <w:lang w:val="en-US"/>
          </w:rPr>
          <w:t>data publish</w:t>
        </w:r>
      </w:hyperlink>
      <w:r w:rsidRPr="003D61F0">
        <w:rPr>
          <w:lang w:val="en-US"/>
        </w:rPr>
        <w:t xml:space="preserve"> operation. At the time of data publishing, the CA TDM Portal evaluates each column and resolves the rule that is applied to each column. The application then populates the column with the value that is generated based on the defined rules.</w:t>
      </w:r>
    </w:p>
    <w:p w14:paraId="4C3E7121" w14:textId="642EC0A5" w:rsidR="003D61F0" w:rsidRPr="003D61F0" w:rsidRDefault="003D61F0" w:rsidP="003D61F0">
      <w:pPr>
        <w:rPr>
          <w:lang w:val="en-US"/>
        </w:rPr>
      </w:pPr>
      <w:del w:id="1423" w:author="Viswanath Maddali" w:date="2018-10-20T14:05:00Z">
        <w:r w:rsidDel="006A19E6">
          <w:rPr>
            <w:lang w:val="en-US"/>
          </w:rPr>
          <w:delText>D</w:delText>
        </w:r>
        <w:r w:rsidRPr="003D61F0" w:rsidDel="006A19E6">
          <w:rPr>
            <w:lang w:val="en-US"/>
          </w:rPr>
          <w:delText>o not rely on t</w:delText>
        </w:r>
      </w:del>
      <w:ins w:id="1424" w:author="Viswanath Maddali" w:date="2018-10-20T14:05:00Z">
        <w:r w:rsidR="006A19E6">
          <w:rPr>
            <w:lang w:val="en-US"/>
          </w:rPr>
          <w:t>T</w:t>
        </w:r>
      </w:ins>
      <w:r w:rsidRPr="003D61F0">
        <w:rPr>
          <w:lang w:val="en-US"/>
        </w:rPr>
        <w:t xml:space="preserve">esting </w:t>
      </w:r>
      <w:ins w:id="1425" w:author="Viswanath Maddali" w:date="2018-10-20T14:06:00Z">
        <w:r w:rsidR="006A19E6">
          <w:rPr>
            <w:lang w:val="en-US"/>
          </w:rPr>
          <w:t xml:space="preserve">with </w:t>
        </w:r>
      </w:ins>
      <w:r w:rsidRPr="003D61F0">
        <w:rPr>
          <w:lang w:val="en-US"/>
        </w:rPr>
        <w:t>(copies of) production data</w:t>
      </w:r>
      <w:r>
        <w:rPr>
          <w:lang w:val="en-US"/>
        </w:rPr>
        <w:t xml:space="preserve"> only</w:t>
      </w:r>
      <w:del w:id="1426" w:author="Viswanath Maddali" w:date="2018-10-20T14:06:00Z">
        <w:r w:rsidDel="006A19E6">
          <w:rPr>
            <w:lang w:val="en-US"/>
          </w:rPr>
          <w:delText xml:space="preserve"> as it</w:delText>
        </w:r>
      </w:del>
      <w:r>
        <w:rPr>
          <w:lang w:val="en-US"/>
        </w:rPr>
        <w:t xml:space="preserve"> </w:t>
      </w:r>
      <w:del w:id="1427" w:author="Viswanath Maddali" w:date="2018-10-20T14:06:00Z">
        <w:r w:rsidDel="006A19E6">
          <w:rPr>
            <w:lang w:val="en-US"/>
          </w:rPr>
          <w:delText>has</w:delText>
        </w:r>
        <w:r w:rsidRPr="003D61F0" w:rsidDel="006A19E6">
          <w:rPr>
            <w:lang w:val="en-US"/>
          </w:rPr>
          <w:delText xml:space="preserve"> </w:delText>
        </w:r>
      </w:del>
      <w:ins w:id="1428" w:author="Viswanath Maddali" w:date="2018-10-20T14:06:00Z">
        <w:r w:rsidR="006A19E6">
          <w:rPr>
            <w:lang w:val="en-US"/>
          </w:rPr>
          <w:t>permits</w:t>
        </w:r>
        <w:r w:rsidR="006A19E6" w:rsidRPr="003D61F0">
          <w:rPr>
            <w:lang w:val="en-US"/>
          </w:rPr>
          <w:t xml:space="preserve"> </w:t>
        </w:r>
      </w:ins>
      <w:r w:rsidRPr="003D61F0">
        <w:rPr>
          <w:lang w:val="en-US"/>
        </w:rPr>
        <w:t>low variance (</w:t>
      </w:r>
      <w:del w:id="1429" w:author="Viswanath Maddali" w:date="2018-10-20T14:06:00Z">
        <w:r w:rsidRPr="003D61F0" w:rsidDel="006A19E6">
          <w:rPr>
            <w:lang w:val="en-US"/>
          </w:rPr>
          <w:delText xml:space="preserve">that means, it contains </w:delText>
        </w:r>
      </w:del>
      <w:r w:rsidRPr="003D61F0">
        <w:rPr>
          <w:lang w:val="en-US"/>
        </w:rPr>
        <w:t xml:space="preserve">few edge cases). </w:t>
      </w:r>
      <w:r>
        <w:rPr>
          <w:lang w:val="en-US"/>
        </w:rPr>
        <w:t>Testers need</w:t>
      </w:r>
      <w:r w:rsidRPr="003D61F0">
        <w:rPr>
          <w:lang w:val="en-US"/>
        </w:rPr>
        <w:t xml:space="preserve"> to avoid over</w:t>
      </w:r>
      <w:r>
        <w:rPr>
          <w:lang w:val="en-US"/>
        </w:rPr>
        <w:t xml:space="preserve"> </w:t>
      </w:r>
      <w:r w:rsidRPr="003D61F0">
        <w:rPr>
          <w:lang w:val="en-US"/>
        </w:rPr>
        <w:t xml:space="preserve">testing common cases, and undertesting edge cases. There are more combinations than you can possibly test. </w:t>
      </w:r>
      <w:r>
        <w:rPr>
          <w:lang w:val="en-US"/>
        </w:rPr>
        <w:t>I</w:t>
      </w:r>
      <w:r w:rsidRPr="003D61F0">
        <w:rPr>
          <w:lang w:val="en-US"/>
        </w:rPr>
        <w:t>dentify which columns are relevant which cases you want your tests to cover, and what you consider 100 percent test coverage</w:t>
      </w:r>
      <w:r>
        <w:rPr>
          <w:lang w:val="en-US"/>
        </w:rPr>
        <w:t xml:space="preserve"> (e.g. Vehicle types)</w:t>
      </w:r>
      <w:r w:rsidRPr="003D61F0">
        <w:rPr>
          <w:lang w:val="en-US"/>
        </w:rPr>
        <w:t>. </w:t>
      </w:r>
    </w:p>
    <w:p w14:paraId="4C3E7122" w14:textId="77777777" w:rsidR="003D61F0" w:rsidRDefault="003D61F0" w:rsidP="003D61F0">
      <w:pPr>
        <w:rPr>
          <w:lang w:val="en-US"/>
        </w:rPr>
      </w:pPr>
      <w:r w:rsidRPr="003D61F0">
        <w:rPr>
          <w:lang w:val="en-US"/>
        </w:rPr>
        <w:t xml:space="preserve">The Test Data Visualizer is a business intelligence-like utility that is designed to help you build better test data. Use it to identify missing combinations of data, analyze invalid sets of combinations, and compare the coverage of different environments (production data compared to QA data, compared to DEV data). The utility lets you measure coverage accurately and track progress. Data visualization </w:t>
      </w:r>
      <w:r w:rsidRPr="003D61F0">
        <w:rPr>
          <w:lang w:val="en-US"/>
        </w:rPr>
        <w:lastRenderedPageBreak/>
        <w:t>is an essential tool for understanding where you want to generate synthetic data to ensure that you have sufficient data covera</w:t>
      </w:r>
      <w:r>
        <w:rPr>
          <w:lang w:val="en-US"/>
        </w:rPr>
        <w:t>ge across your test repository.</w:t>
      </w:r>
    </w:p>
    <w:p w14:paraId="4C3E7123" w14:textId="77777777" w:rsidR="003D61F0" w:rsidRPr="003D61F0" w:rsidRDefault="003D61F0" w:rsidP="003D61F0">
      <w:pPr>
        <w:rPr>
          <w:lang w:val="en-US"/>
        </w:rPr>
      </w:pPr>
      <w:r w:rsidRPr="003D61F0">
        <w:rPr>
          <w:lang w:val="en-US"/>
        </w:rPr>
        <w:t>Ideal candidates for coverage visualization are columns that have only few, unique values (such as languages, currencies, user roles, or account types). You do not use it to visualize columns that contain large sets of unique values (such as names, IDs, addresses, phone numbers) because the result would be meaningless. Look at your test plan to identify the relevant test data attributes, and create a flattened abstraction of relevant columns to run the visualization on.</w:t>
      </w:r>
    </w:p>
    <w:p w14:paraId="4C3E7124" w14:textId="77777777" w:rsidR="003D61F0" w:rsidRDefault="003D61F0" w:rsidP="003D61F0">
      <w:pPr>
        <w:rPr>
          <w:lang w:val="en-US"/>
        </w:rPr>
      </w:pPr>
      <w:r>
        <w:rPr>
          <w:lang w:val="en-US"/>
        </w:rPr>
        <w:t xml:space="preserve">Reference: </w:t>
      </w:r>
      <w:hyperlink r:id="rId85" w:history="1">
        <w:r w:rsidRPr="00116739">
          <w:rPr>
            <w:rStyle w:val="Hyperlink"/>
            <w:lang w:val="en-US"/>
          </w:rPr>
          <w:t>https://docops.ca.com/ca-test-data-manager/4-2/en/provisioning-test-data/generate-synthetic-test-data/generate-data-using-the-ca-tdm-portal/create-data-generation-rules</w:t>
        </w:r>
      </w:hyperlink>
      <w:r>
        <w:rPr>
          <w:lang w:val="en-US"/>
        </w:rPr>
        <w:t xml:space="preserve"> </w:t>
      </w:r>
    </w:p>
    <w:p w14:paraId="714FD331" w14:textId="42CE89F2" w:rsidR="00656969" w:rsidRDefault="00656969" w:rsidP="00BA6F32">
      <w:pPr>
        <w:pStyle w:val="Heading2"/>
        <w:rPr>
          <w:ins w:id="1430" w:author="Viswanath Maddali" w:date="2018-10-20T14:24:00Z"/>
          <w:lang w:val="en-US"/>
        </w:rPr>
      </w:pPr>
      <w:bookmarkStart w:id="1431" w:name="_Toc527943120"/>
      <w:ins w:id="1432" w:author="Viswanath Maddali" w:date="2018-10-20T14:24:00Z">
        <w:r>
          <w:rPr>
            <w:lang w:val="en-US"/>
          </w:rPr>
          <w:t>Rate testing test data support</w:t>
        </w:r>
        <w:bookmarkEnd w:id="1431"/>
      </w:ins>
    </w:p>
    <w:p w14:paraId="6658F22D" w14:textId="5205A470" w:rsidR="00A62193" w:rsidRDefault="00A62193" w:rsidP="00A62193">
      <w:pPr>
        <w:rPr>
          <w:ins w:id="1433" w:author="Viswanath Maddali" w:date="2018-10-21T13:55:00Z"/>
        </w:rPr>
      </w:pPr>
      <w:ins w:id="1434" w:author="Viswanath Maddali" w:date="2018-10-21T13:55:00Z">
        <w:r>
          <w:t>For rate testing, data elements that is tied to rating attributes &amp; rating factors (For example, Location, City, State, County, Zip Code, driver DOB, etc.) should remain same. This should give comparisons of rates from old state to the new state. However, the financial data (for example, Fed ID, SSN, Name of the insured, etc.) that requires to meet information security standard and policies needs to be masked, subset and synthesized.</w:t>
        </w:r>
      </w:ins>
    </w:p>
    <w:p w14:paraId="744F68FE" w14:textId="653F8CB3" w:rsidR="00A62193" w:rsidRDefault="00A62193" w:rsidP="00A62193">
      <w:pPr>
        <w:rPr>
          <w:ins w:id="1435" w:author="Viswanath Maddali" w:date="2018-10-21T13:55:00Z"/>
        </w:rPr>
      </w:pPr>
      <w:ins w:id="1436" w:author="Viswanath Maddali" w:date="2018-10-21T13:55:00Z">
        <w:r>
          <w:t>Team should / would develop data scrubbing strategy that will protect sensitive data by replacing it with fictitious but realistic and structurally similar data. This will provide test data sub-setting, data masking, and synthetic test data generation and data refresh to application teams, that matches real production data, but is scrubbed for privacy compliance.</w:t>
        </w:r>
      </w:ins>
    </w:p>
    <w:p w14:paraId="257BD987" w14:textId="77777777" w:rsidR="00A62193" w:rsidRDefault="00A62193" w:rsidP="00A62193">
      <w:pPr>
        <w:rPr>
          <w:ins w:id="1437" w:author="Viswanath Maddali" w:date="2018-10-21T13:55:00Z"/>
        </w:rPr>
      </w:pPr>
      <w:ins w:id="1438" w:author="Viswanath Maddali" w:date="2018-10-21T13:55:00Z">
        <w:r>
          <w:t>Following activities will help in define the TDM strategy –</w:t>
        </w:r>
      </w:ins>
    </w:p>
    <w:p w14:paraId="1FC64101" w14:textId="77777777" w:rsidR="00A62193" w:rsidRDefault="00A62193" w:rsidP="00A62193">
      <w:pPr>
        <w:numPr>
          <w:ilvl w:val="0"/>
          <w:numId w:val="49"/>
        </w:numPr>
        <w:spacing w:after="160" w:line="252" w:lineRule="auto"/>
        <w:contextualSpacing/>
        <w:rPr>
          <w:ins w:id="1439" w:author="Viswanath Maddali" w:date="2018-10-21T13:55:00Z"/>
        </w:rPr>
      </w:pPr>
      <w:ins w:id="1440" w:author="Viswanath Maddali" w:date="2018-10-21T13:55:00Z">
        <w:r>
          <w:t>Review test data need (application /functional testing, rate testing, Integration testing, data period requirements, etc.)</w:t>
        </w:r>
      </w:ins>
    </w:p>
    <w:p w14:paraId="13B892B7" w14:textId="77777777" w:rsidR="00A62193" w:rsidRDefault="00A62193" w:rsidP="00A62193">
      <w:pPr>
        <w:numPr>
          <w:ilvl w:val="0"/>
          <w:numId w:val="49"/>
        </w:numPr>
        <w:spacing w:after="160" w:line="252" w:lineRule="auto"/>
        <w:contextualSpacing/>
        <w:rPr>
          <w:ins w:id="1441" w:author="Viswanath Maddali" w:date="2018-10-21T13:55:00Z"/>
        </w:rPr>
      </w:pPr>
      <w:proofErr w:type="spellStart"/>
      <w:ins w:id="1442" w:author="Viswanath Maddali" w:date="2018-10-21T13:55:00Z">
        <w:r>
          <w:t>Analyze</w:t>
        </w:r>
        <w:proofErr w:type="spellEnd"/>
        <w:r>
          <w:t xml:space="preserve"> source data using data models, metadata</w:t>
        </w:r>
      </w:ins>
    </w:p>
    <w:p w14:paraId="2AE137AB" w14:textId="77777777" w:rsidR="00A62193" w:rsidRDefault="00A62193" w:rsidP="00A62193">
      <w:pPr>
        <w:numPr>
          <w:ilvl w:val="0"/>
          <w:numId w:val="49"/>
        </w:numPr>
        <w:spacing w:after="160" w:line="252" w:lineRule="auto"/>
        <w:contextualSpacing/>
        <w:rPr>
          <w:ins w:id="1443" w:author="Viswanath Maddali" w:date="2018-10-21T13:55:00Z"/>
        </w:rPr>
      </w:pPr>
      <w:ins w:id="1444" w:author="Viswanath Maddali" w:date="2018-10-21T13:55:00Z">
        <w:r>
          <w:t>Identify sensitive data elements that requires to be masked or synthetically generated (depending on the policy type)</w:t>
        </w:r>
      </w:ins>
    </w:p>
    <w:p w14:paraId="1D217603" w14:textId="77777777" w:rsidR="00A62193" w:rsidRDefault="00A62193" w:rsidP="00A62193">
      <w:pPr>
        <w:numPr>
          <w:ilvl w:val="0"/>
          <w:numId w:val="49"/>
        </w:numPr>
        <w:spacing w:after="160" w:line="252" w:lineRule="auto"/>
        <w:contextualSpacing/>
        <w:rPr>
          <w:ins w:id="1445" w:author="Viswanath Maddali" w:date="2018-10-21T13:55:00Z"/>
        </w:rPr>
      </w:pPr>
      <w:ins w:id="1446" w:author="Viswanath Maddali" w:date="2018-10-21T13:55:00Z">
        <w:r>
          <w:t xml:space="preserve">Create data mapping with subset, masking &amp; synthetic data generation rules using TDM tool </w:t>
        </w:r>
      </w:ins>
    </w:p>
    <w:p w14:paraId="27B9113B" w14:textId="77777777" w:rsidR="00A62193" w:rsidRDefault="00A62193" w:rsidP="00A62193">
      <w:pPr>
        <w:numPr>
          <w:ilvl w:val="0"/>
          <w:numId w:val="49"/>
        </w:numPr>
        <w:spacing w:after="160" w:line="252" w:lineRule="auto"/>
        <w:contextualSpacing/>
        <w:rPr>
          <w:ins w:id="1447" w:author="Viswanath Maddali" w:date="2018-10-21T13:55:00Z"/>
        </w:rPr>
      </w:pPr>
      <w:ins w:id="1448" w:author="Viswanath Maddali" w:date="2018-10-21T13:55:00Z">
        <w:r>
          <w:t>Apply the same masking transformations against data regardless of the application, database, or operating system.</w:t>
        </w:r>
      </w:ins>
    </w:p>
    <w:p w14:paraId="01D6CA7F" w14:textId="77777777" w:rsidR="00A62193" w:rsidRDefault="00A62193" w:rsidP="00A62193">
      <w:pPr>
        <w:numPr>
          <w:ilvl w:val="0"/>
          <w:numId w:val="49"/>
        </w:numPr>
        <w:spacing w:after="160" w:line="252" w:lineRule="auto"/>
        <w:contextualSpacing/>
        <w:rPr>
          <w:ins w:id="1449" w:author="Viswanath Maddali" w:date="2018-10-21T13:55:00Z"/>
        </w:rPr>
      </w:pPr>
      <w:ins w:id="1450" w:author="Viswanath Maddali" w:date="2018-10-21T13:55:00Z">
        <w:r>
          <w:t>When the masked attribute serves as a key, apply the same change (old -&gt; new) throughout enterprise application data so that no relationships are broken.</w:t>
        </w:r>
      </w:ins>
    </w:p>
    <w:p w14:paraId="7890ABE5" w14:textId="4E5F8DC4" w:rsidR="006A19E6" w:rsidRDefault="00656969" w:rsidP="00BA6F32">
      <w:pPr>
        <w:pStyle w:val="Heading2"/>
        <w:rPr>
          <w:ins w:id="1451" w:author="Viswanath Maddali" w:date="2018-10-20T14:24:00Z"/>
          <w:lang w:val="en-US"/>
        </w:rPr>
      </w:pPr>
      <w:bookmarkStart w:id="1452" w:name="_Toc527943121"/>
      <w:ins w:id="1453" w:author="Viswanath Maddali" w:date="2018-10-20T14:24:00Z">
        <w:r>
          <w:rPr>
            <w:lang w:val="en-US"/>
          </w:rPr>
          <w:t>T</w:t>
        </w:r>
      </w:ins>
      <w:ins w:id="1454" w:author="Viswanath Maddali" w:date="2018-10-20T14:07:00Z">
        <w:r w:rsidR="006A19E6">
          <w:rPr>
            <w:lang w:val="en-US"/>
          </w:rPr>
          <w:t>ime travel testing test data support</w:t>
        </w:r>
      </w:ins>
      <w:bookmarkEnd w:id="1452"/>
    </w:p>
    <w:p w14:paraId="0615E807" w14:textId="77777777" w:rsidR="00A62193" w:rsidRDefault="00A62193" w:rsidP="00A62193">
      <w:pPr>
        <w:rPr>
          <w:ins w:id="1455" w:author="Viswanath Maddali" w:date="2018-10-21T13:56:00Z"/>
        </w:rPr>
      </w:pPr>
      <w:ins w:id="1456" w:author="Viswanath Maddali" w:date="2018-10-21T13:56:00Z">
        <w:r>
          <w:t>For time travel scenarios, best practice is to start from current date and move the date forward up to 15 – 20 years. Most application support moving dates forward. The date movement back even though not restricted by applications / environment, could muddle the transaction data. It is always recommended to perform database drop before moving the date back to current date.</w:t>
        </w:r>
      </w:ins>
    </w:p>
    <w:p w14:paraId="11731A28" w14:textId="77777777" w:rsidR="00A62193" w:rsidRDefault="00A62193" w:rsidP="00A62193">
      <w:pPr>
        <w:rPr>
          <w:ins w:id="1457" w:author="Viswanath Maddali" w:date="2018-10-21T13:56:00Z"/>
        </w:rPr>
      </w:pPr>
    </w:p>
    <w:p w14:paraId="07BF1A32" w14:textId="14844DAF" w:rsidR="00A62193" w:rsidRDefault="00A62193" w:rsidP="00A62193">
      <w:pPr>
        <w:rPr>
          <w:ins w:id="1458" w:author="Viswanath Maddali" w:date="2018-10-21T14:12:00Z"/>
        </w:rPr>
      </w:pPr>
      <w:ins w:id="1459" w:author="Viswanath Maddali" w:date="2018-10-21T13:56:00Z">
        <w:r>
          <w:lastRenderedPageBreak/>
          <w:t>Additionally, for SIT and UAT testing, it is also recommended to create calendar for testing execution. This will require coordinated test by the users / QA team(s) by entering all the scenarios simultaneously. Plan the sequence of execution of scenarios with emphasis on testing real production like policy conditions. Users can test multiple applications (Policy, Billing, Claims, etc.) and scenarios simultaneously at the same time by entering test data for all test cases / test scenarios together. Test everything in one execution cycle by skipping dates that does not require any transaction or verification steps. Additionally, run complete batch cycle (EOD, EOM, EOQ or EOY) before every date change, for controllers and accounting teams to verify their data.</w:t>
        </w:r>
      </w:ins>
    </w:p>
    <w:p w14:paraId="68E808E7" w14:textId="77777777" w:rsidR="007E27EA" w:rsidRPr="00653FD8" w:rsidRDefault="004C3BBA" w:rsidP="00653FD8">
      <w:pPr>
        <w:numPr>
          <w:ilvl w:val="0"/>
          <w:numId w:val="50"/>
        </w:numPr>
        <w:rPr>
          <w:ins w:id="1460" w:author="Viswanath Maddali" w:date="2018-10-21T14:12:00Z"/>
          <w:lang w:val="en-US"/>
        </w:rPr>
      </w:pPr>
      <w:ins w:id="1461" w:author="Viswanath Maddali" w:date="2018-10-21T14:12:00Z">
        <w:r w:rsidRPr="00653FD8">
          <w:rPr>
            <w:lang w:val="en-US"/>
          </w:rPr>
          <w:t>Plan the sequence of execution with emphasis on trying to front load complex test cases as early as possible</w:t>
        </w:r>
      </w:ins>
    </w:p>
    <w:p w14:paraId="28AA71AB" w14:textId="77777777" w:rsidR="007E27EA" w:rsidRPr="00653FD8" w:rsidRDefault="004C3BBA" w:rsidP="00653FD8">
      <w:pPr>
        <w:numPr>
          <w:ilvl w:val="0"/>
          <w:numId w:val="50"/>
        </w:numPr>
        <w:rPr>
          <w:ins w:id="1462" w:author="Viswanath Maddali" w:date="2018-10-21T14:12:00Z"/>
          <w:lang w:val="en-US"/>
        </w:rPr>
      </w:pPr>
      <w:ins w:id="1463" w:author="Viswanath Maddali" w:date="2018-10-21T14:12:00Z">
        <w:r w:rsidRPr="00653FD8">
          <w:rPr>
            <w:lang w:val="en-US"/>
          </w:rPr>
          <w:t>Allows user flexibility as all users are not required to be available all the time for UAT.</w:t>
        </w:r>
      </w:ins>
    </w:p>
    <w:p w14:paraId="72AD3242" w14:textId="35D210BF" w:rsidR="00653FD8" w:rsidRDefault="00653FD8" w:rsidP="00A62193">
      <w:pPr>
        <w:rPr>
          <w:ins w:id="1464" w:author="Viswanath Maddali" w:date="2018-10-21T14:16:00Z"/>
        </w:rPr>
      </w:pPr>
      <w:ins w:id="1465" w:author="Viswanath Maddali" w:date="2018-10-21T14:14:00Z">
        <w:r>
          <w:rPr>
            <w:noProof/>
          </w:rPr>
          <w:drawing>
            <wp:inline distT="0" distB="0" distL="0" distR="0" wp14:anchorId="1FD8A45D" wp14:editId="38522827">
              <wp:extent cx="5782562" cy="9192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3079" cy="943177"/>
                      </a:xfrm>
                      <a:prstGeom prst="rect">
                        <a:avLst/>
                      </a:prstGeom>
                      <a:noFill/>
                    </pic:spPr>
                  </pic:pic>
                </a:graphicData>
              </a:graphic>
            </wp:inline>
          </w:drawing>
        </w:r>
      </w:ins>
    </w:p>
    <w:p w14:paraId="56D9493A" w14:textId="5DA4C1E6" w:rsidR="003F71C2" w:rsidRDefault="003F71C2" w:rsidP="00A62193">
      <w:pPr>
        <w:rPr>
          <w:ins w:id="1466" w:author="Viswanath Maddali" w:date="2018-10-21T13:56:00Z"/>
        </w:rPr>
      </w:pPr>
      <w:ins w:id="1467" w:author="Viswanath Maddali" w:date="2018-10-21T14:17:00Z">
        <w:r>
          <w:object w:dxaOrig="1473" w:dyaOrig="971" w14:anchorId="14AF8613">
            <v:shape id="_x0000_i1026" type="#_x0000_t75" style="width:73.55pt;height:48.5pt" o:ole="">
              <v:imagedata r:id="rId87" o:title=""/>
            </v:shape>
            <o:OLEObject Type="Embed" ProgID="Excel.Sheet.12" ShapeID="_x0000_i1026" DrawAspect="Icon" ObjectID="_1601691152" r:id="rId88"/>
          </w:object>
        </w:r>
      </w:ins>
    </w:p>
    <w:p w14:paraId="4C3E7125" w14:textId="70A156ED" w:rsidR="00C959DB" w:rsidRPr="00920DEA" w:rsidRDefault="005D6259" w:rsidP="00BA6F32">
      <w:pPr>
        <w:pStyle w:val="Heading2"/>
        <w:rPr>
          <w:lang w:val="en-US"/>
        </w:rPr>
      </w:pPr>
      <w:bookmarkStart w:id="1468" w:name="_Toc527943122"/>
      <w:r>
        <w:rPr>
          <w:lang w:val="en-US"/>
        </w:rPr>
        <w:t>Data refresh</w:t>
      </w:r>
      <w:bookmarkEnd w:id="1468"/>
    </w:p>
    <w:p w14:paraId="4C3E7126" w14:textId="50AE7C7B" w:rsidR="00920DEA" w:rsidRDefault="00EB1BCB">
      <w:pPr>
        <w:rPr>
          <w:lang w:val="en-US"/>
        </w:rPr>
      </w:pPr>
      <w:r w:rsidRPr="00EB1BCB">
        <w:rPr>
          <w:lang w:val="en-US"/>
        </w:rPr>
        <w:t xml:space="preserve">All imported, generated, and augmented data is stored in a central repository. </w:t>
      </w:r>
      <w:r>
        <w:rPr>
          <w:lang w:val="en-US"/>
        </w:rPr>
        <w:t>Test team</w:t>
      </w:r>
      <w:r w:rsidRPr="00EB1BCB">
        <w:rPr>
          <w:lang w:val="en-US"/>
        </w:rPr>
        <w:t xml:space="preserve"> can then extract, clone, and deliver re-usable subsets of data to </w:t>
      </w:r>
      <w:del w:id="1469" w:author="Viswanath Maddali" w:date="2018-10-20T14:25:00Z">
        <w:r w:rsidRPr="00EB1BCB" w:rsidDel="00721747">
          <w:rPr>
            <w:lang w:val="en-US"/>
          </w:rPr>
          <w:delText xml:space="preserve">test </w:delText>
        </w:r>
      </w:del>
      <w:ins w:id="1470" w:author="Viswanath Maddali" w:date="2018-10-20T14:25:00Z">
        <w:r w:rsidR="00721747">
          <w:rPr>
            <w:lang w:val="en-US"/>
          </w:rPr>
          <w:t>the</w:t>
        </w:r>
        <w:r w:rsidR="00721747" w:rsidRPr="00EB1BCB">
          <w:rPr>
            <w:lang w:val="en-US"/>
          </w:rPr>
          <w:t xml:space="preserve"> </w:t>
        </w:r>
      </w:ins>
      <w:r w:rsidRPr="00EB1BCB">
        <w:rPr>
          <w:lang w:val="en-US"/>
        </w:rPr>
        <w:t>teams on demand, eliminating data dependencies and maximizing the value of work already done</w:t>
      </w:r>
      <w:r>
        <w:rPr>
          <w:lang w:val="en-US"/>
        </w:rPr>
        <w:t>.</w:t>
      </w:r>
    </w:p>
    <w:p w14:paraId="4C3E7127" w14:textId="6B46F0BC" w:rsidR="00EB1BCB" w:rsidRDefault="00EB1BCB">
      <w:pPr>
        <w:rPr>
          <w:ins w:id="1471" w:author="Viswanath Maddali" w:date="2018-10-20T14:26:00Z"/>
          <w:lang w:val="en-US"/>
        </w:rPr>
      </w:pPr>
      <w:r>
        <w:rPr>
          <w:lang w:val="en-US"/>
        </w:rPr>
        <w:t xml:space="preserve">Also, this enables </w:t>
      </w:r>
      <w:r w:rsidRPr="00EB1BCB">
        <w:rPr>
          <w:lang w:val="en-US"/>
        </w:rPr>
        <w:t>Data reservation</w:t>
      </w:r>
      <w:r>
        <w:rPr>
          <w:lang w:val="en-US"/>
        </w:rPr>
        <w:t xml:space="preserve"> which</w:t>
      </w:r>
      <w:r w:rsidRPr="00EB1BCB">
        <w:rPr>
          <w:lang w:val="en-US"/>
        </w:rPr>
        <w:t xml:space="preserve"> means that testers receive the data they need from multiple </w:t>
      </w:r>
      <w:del w:id="1472" w:author="Viswanath Maddali" w:date="2018-10-20T14:25:00Z">
        <w:r w:rsidRPr="00EB1BCB" w:rsidDel="00721747">
          <w:rPr>
            <w:lang w:val="en-US"/>
          </w:rPr>
          <w:delText xml:space="preserve">back-end </w:delText>
        </w:r>
      </w:del>
      <w:r w:rsidRPr="00EB1BCB">
        <w:rPr>
          <w:lang w:val="en-US"/>
        </w:rPr>
        <w:t>systems</w:t>
      </w:r>
      <w:del w:id="1473" w:author="Viswanath Maddali" w:date="2018-10-20T14:25:00Z">
        <w:r w:rsidRPr="00EB1BCB" w:rsidDel="00721747">
          <w:rPr>
            <w:lang w:val="en-US"/>
          </w:rPr>
          <w:delText> in minutes</w:delText>
        </w:r>
      </w:del>
      <w:r w:rsidRPr="00EB1BCB">
        <w:rPr>
          <w:lang w:val="en-US"/>
        </w:rPr>
        <w:t>, eliminating the time otherwise wasted looking for or preparing data, or creating it</w:t>
      </w:r>
      <w:del w:id="1474" w:author="Viswanath Maddali" w:date="2018-10-20T14:25:00Z">
        <w:r w:rsidRPr="00EB1BCB" w:rsidDel="00721747">
          <w:rPr>
            <w:lang w:val="en-US"/>
          </w:rPr>
          <w:delText xml:space="preserve"> where none</w:delText>
        </w:r>
        <w:r w:rsidDel="00721747">
          <w:rPr>
            <w:lang w:val="en-US"/>
          </w:rPr>
          <w:delText xml:space="preserve"> </w:delText>
        </w:r>
        <w:r w:rsidRPr="00EB1BCB" w:rsidDel="00721747">
          <w:rPr>
            <w:lang w:val="en-US"/>
          </w:rPr>
          <w:delText>exists</w:delText>
        </w:r>
      </w:del>
      <w:r w:rsidRPr="00EB1BCB">
        <w:rPr>
          <w:lang w:val="en-US"/>
        </w:rPr>
        <w:t>. They can request the exact data they need, and have it automatically delivered from the central repository in parallel and on demand</w:t>
      </w:r>
      <w:r>
        <w:rPr>
          <w:lang w:val="en-US"/>
        </w:rPr>
        <w:t>.</w:t>
      </w:r>
    </w:p>
    <w:p w14:paraId="1B8E59BB" w14:textId="71315284" w:rsidR="00721747" w:rsidRDefault="00C80855">
      <w:pPr>
        <w:rPr>
          <w:lang w:val="en-US"/>
        </w:rPr>
      </w:pPr>
      <w:ins w:id="1475" w:author="Viswanath Maddali" w:date="2018-10-20T14:28:00Z">
        <w:r>
          <w:rPr>
            <w:lang w:val="en-US"/>
          </w:rPr>
          <w:t>Q</w:t>
        </w:r>
      </w:ins>
      <w:ins w:id="1476" w:author="Viswanath Maddali" w:date="2018-10-20T14:26:00Z">
        <w:r w:rsidR="00721747">
          <w:rPr>
            <w:lang w:val="en-US"/>
          </w:rPr>
          <w:t xml:space="preserve">A program lead onsite, VM offshore leads, Test automation architect </w:t>
        </w:r>
      </w:ins>
      <w:ins w:id="1477" w:author="Viswanath Maddali" w:date="2018-10-20T14:28:00Z">
        <w:r>
          <w:rPr>
            <w:lang w:val="en-US"/>
          </w:rPr>
          <w:t xml:space="preserve">and other stakeholder from GEICO </w:t>
        </w:r>
      </w:ins>
      <w:ins w:id="1478" w:author="Viswanath Maddali" w:date="2018-10-20T14:26:00Z">
        <w:r w:rsidR="00721747">
          <w:rPr>
            <w:lang w:val="en-US"/>
          </w:rPr>
          <w:t xml:space="preserve">constantly evaluate the test data needs of multiple scrum teams on </w:t>
        </w:r>
      </w:ins>
      <w:ins w:id="1479" w:author="Viswanath Maddali" w:date="2018-10-20T14:27:00Z">
        <w:r w:rsidR="00721747">
          <w:rPr>
            <w:lang w:val="en-US"/>
          </w:rPr>
          <w:t>regular</w:t>
        </w:r>
      </w:ins>
      <w:ins w:id="1480" w:author="Viswanath Maddali" w:date="2018-10-20T14:26:00Z">
        <w:r w:rsidR="00721747">
          <w:rPr>
            <w:lang w:val="en-US"/>
          </w:rPr>
          <w:t xml:space="preserve"> basis (due to </w:t>
        </w:r>
      </w:ins>
      <w:ins w:id="1481" w:author="Viswanath Maddali" w:date="2018-10-20T14:27:00Z">
        <w:r w:rsidR="00721747">
          <w:rPr>
            <w:lang w:val="en-US"/>
          </w:rPr>
          <w:t>evolving</w:t>
        </w:r>
      </w:ins>
      <w:ins w:id="1482" w:author="Viswanath Maddali" w:date="2018-10-20T14:26:00Z">
        <w:r w:rsidR="00721747">
          <w:rPr>
            <w:lang w:val="en-US"/>
          </w:rPr>
          <w:t xml:space="preserve"> functionality)</w:t>
        </w:r>
      </w:ins>
      <w:ins w:id="1483" w:author="Viswanath Maddali" w:date="2018-10-20T14:28:00Z">
        <w:r>
          <w:rPr>
            <w:lang w:val="en-US"/>
          </w:rPr>
          <w:t xml:space="preserve">. Test data needs are identified and subset requirements are documents to ensure proper subset test data is made available to </w:t>
        </w:r>
      </w:ins>
      <w:ins w:id="1484" w:author="Viswanath Maddali" w:date="2018-10-20T14:29:00Z">
        <w:r>
          <w:rPr>
            <w:lang w:val="en-US"/>
          </w:rPr>
          <w:t xml:space="preserve">respective </w:t>
        </w:r>
      </w:ins>
      <w:ins w:id="1485" w:author="Viswanath Maddali" w:date="2018-10-20T14:28:00Z">
        <w:r>
          <w:rPr>
            <w:lang w:val="en-US"/>
          </w:rPr>
          <w:t>Scrum teams</w:t>
        </w:r>
      </w:ins>
      <w:ins w:id="1486" w:author="Viswanath Maddali" w:date="2018-10-20T14:29:00Z">
        <w:r>
          <w:rPr>
            <w:lang w:val="en-US"/>
          </w:rPr>
          <w:t xml:space="preserve"> e.g. Commercial Modernization and Mobile automation test team needs are different </w:t>
        </w:r>
        <w:proofErr w:type="spellStart"/>
        <w:r>
          <w:rPr>
            <w:lang w:val="en-US"/>
          </w:rPr>
          <w:t>frome</w:t>
        </w:r>
        <w:proofErr w:type="spellEnd"/>
        <w:r>
          <w:rPr>
            <w:lang w:val="en-US"/>
          </w:rPr>
          <w:t xml:space="preserve"> one another.</w:t>
        </w:r>
      </w:ins>
    </w:p>
    <w:p w14:paraId="4C3E7128" w14:textId="3A05844A" w:rsidR="00EB1BCB" w:rsidRDefault="00EB1BCB">
      <w:pPr>
        <w:rPr>
          <w:ins w:id="1487" w:author="Viswanath Maddali" w:date="2018-10-20T14:31:00Z"/>
          <w:lang w:val="en-US"/>
        </w:rPr>
      </w:pPr>
      <w:del w:id="1488" w:author="Viswanath Maddali" w:date="2018-10-20T14:30:00Z">
        <w:r w:rsidRPr="00EB1BCB" w:rsidDel="00683AEE">
          <w:rPr>
            <w:lang w:val="en-US"/>
          </w:rPr>
          <w:delText>As data sets are provisioned, they are automatically “cloned” so that the original data remains intact. This means that teams can work in parallel, while avoiding the slow and expensive process of manually copying and moving large copies of production data. Testing using subsets of data further avoids prohibitively high infrastructure costs, while delivering “cloned” data to isolated test environments prevents bug scenarios being lost when one team makes a change</w:delText>
        </w:r>
        <w:r w:rsidDel="00683AEE">
          <w:rPr>
            <w:lang w:val="en-US"/>
          </w:rPr>
          <w:delText>.</w:delText>
        </w:r>
      </w:del>
      <w:ins w:id="1489" w:author="Viswanath Maddali" w:date="2018-10-20T14:31:00Z">
        <w:r w:rsidR="00683AEE">
          <w:rPr>
            <w:lang w:val="en-US"/>
          </w:rPr>
          <w:t>Test data refresh frequency depends on the project life cycle stage due to the nature and subset granularity.</w:t>
        </w:r>
      </w:ins>
    </w:p>
    <w:tbl>
      <w:tblPr>
        <w:tblStyle w:val="GridTable4-Accent1"/>
        <w:tblW w:w="0" w:type="auto"/>
        <w:tblLook w:val="04A0" w:firstRow="1" w:lastRow="0" w:firstColumn="1" w:lastColumn="0" w:noHBand="0" w:noVBand="1"/>
        <w:tblPrChange w:id="1490" w:author="Viswanath Maddali" w:date="2018-10-20T14:37:00Z">
          <w:tblPr>
            <w:tblStyle w:val="TableGrid"/>
            <w:tblW w:w="0" w:type="auto"/>
            <w:tblLook w:val="04A0" w:firstRow="1" w:lastRow="0" w:firstColumn="1" w:lastColumn="0" w:noHBand="0" w:noVBand="1"/>
          </w:tblPr>
        </w:tblPrChange>
      </w:tblPr>
      <w:tblGrid>
        <w:gridCol w:w="2605"/>
        <w:gridCol w:w="6411"/>
        <w:tblGridChange w:id="1491">
          <w:tblGrid>
            <w:gridCol w:w="2605"/>
            <w:gridCol w:w="1903"/>
            <w:gridCol w:w="4508"/>
          </w:tblGrid>
        </w:tblGridChange>
      </w:tblGrid>
      <w:tr w:rsidR="00683AEE" w14:paraId="7F458218" w14:textId="77777777" w:rsidTr="005834CA">
        <w:trPr>
          <w:cnfStyle w:val="100000000000" w:firstRow="1" w:lastRow="0" w:firstColumn="0" w:lastColumn="0" w:oddVBand="0" w:evenVBand="0" w:oddHBand="0" w:evenHBand="0" w:firstRowFirstColumn="0" w:firstRowLastColumn="0" w:lastRowFirstColumn="0" w:lastRowLastColumn="0"/>
          <w:ins w:id="1492" w:author="Viswanath Maddali" w:date="2018-10-20T14:32:00Z"/>
        </w:trPr>
        <w:tc>
          <w:tcPr>
            <w:cnfStyle w:val="001000000000" w:firstRow="0" w:lastRow="0" w:firstColumn="1" w:lastColumn="0" w:oddVBand="0" w:evenVBand="0" w:oddHBand="0" w:evenHBand="0" w:firstRowFirstColumn="0" w:firstRowLastColumn="0" w:lastRowFirstColumn="0" w:lastRowLastColumn="0"/>
            <w:tcW w:w="2605" w:type="dxa"/>
            <w:tcPrChange w:id="1493" w:author="Viswanath Maddali" w:date="2018-10-20T14:37:00Z">
              <w:tcPr>
                <w:tcW w:w="4508" w:type="dxa"/>
                <w:gridSpan w:val="2"/>
              </w:tcPr>
            </w:tcPrChange>
          </w:tcPr>
          <w:p w14:paraId="78237726" w14:textId="449F0688" w:rsidR="00683AEE" w:rsidRDefault="00683AEE">
            <w:pPr>
              <w:cnfStyle w:val="101000000000" w:firstRow="1" w:lastRow="0" w:firstColumn="1" w:lastColumn="0" w:oddVBand="0" w:evenVBand="0" w:oddHBand="0" w:evenHBand="0" w:firstRowFirstColumn="0" w:firstRowLastColumn="0" w:lastRowFirstColumn="0" w:lastRowLastColumn="0"/>
              <w:rPr>
                <w:ins w:id="1494" w:author="Viswanath Maddali" w:date="2018-10-20T14:32:00Z"/>
                <w:lang w:val="en-US"/>
              </w:rPr>
            </w:pPr>
            <w:ins w:id="1495" w:author="Viswanath Maddali" w:date="2018-10-20T14:32:00Z">
              <w:r>
                <w:rPr>
                  <w:lang w:val="en-US"/>
                </w:rPr>
                <w:t>Environment</w:t>
              </w:r>
            </w:ins>
          </w:p>
        </w:tc>
        <w:tc>
          <w:tcPr>
            <w:tcW w:w="6411" w:type="dxa"/>
            <w:tcPrChange w:id="1496" w:author="Viswanath Maddali" w:date="2018-10-20T14:37:00Z">
              <w:tcPr>
                <w:tcW w:w="4508" w:type="dxa"/>
              </w:tcPr>
            </w:tcPrChange>
          </w:tcPr>
          <w:p w14:paraId="039ED45C" w14:textId="4E29DD2E" w:rsidR="00683AEE" w:rsidRDefault="00683AEE">
            <w:pPr>
              <w:cnfStyle w:val="100000000000" w:firstRow="1" w:lastRow="0" w:firstColumn="0" w:lastColumn="0" w:oddVBand="0" w:evenVBand="0" w:oddHBand="0" w:evenHBand="0" w:firstRowFirstColumn="0" w:firstRowLastColumn="0" w:lastRowFirstColumn="0" w:lastRowLastColumn="0"/>
              <w:rPr>
                <w:ins w:id="1497" w:author="Viswanath Maddali" w:date="2018-10-20T14:32:00Z"/>
                <w:lang w:val="en-US"/>
              </w:rPr>
            </w:pPr>
            <w:ins w:id="1498" w:author="Viswanath Maddali" w:date="2018-10-20T14:33:00Z">
              <w:r>
                <w:rPr>
                  <w:lang w:val="en-US"/>
                </w:rPr>
                <w:t>Data refresh criteria</w:t>
              </w:r>
            </w:ins>
          </w:p>
        </w:tc>
      </w:tr>
      <w:tr w:rsidR="00683AEE" w14:paraId="59993314" w14:textId="77777777" w:rsidTr="005834CA">
        <w:trPr>
          <w:cnfStyle w:val="000000100000" w:firstRow="0" w:lastRow="0" w:firstColumn="0" w:lastColumn="0" w:oddVBand="0" w:evenVBand="0" w:oddHBand="1" w:evenHBand="0" w:firstRowFirstColumn="0" w:firstRowLastColumn="0" w:lastRowFirstColumn="0" w:lastRowLastColumn="0"/>
          <w:ins w:id="1499" w:author="Viswanath Maddali" w:date="2018-10-20T14:32:00Z"/>
        </w:trPr>
        <w:tc>
          <w:tcPr>
            <w:cnfStyle w:val="001000000000" w:firstRow="0" w:lastRow="0" w:firstColumn="1" w:lastColumn="0" w:oddVBand="0" w:evenVBand="0" w:oddHBand="0" w:evenHBand="0" w:firstRowFirstColumn="0" w:firstRowLastColumn="0" w:lastRowFirstColumn="0" w:lastRowLastColumn="0"/>
            <w:tcW w:w="2605" w:type="dxa"/>
            <w:tcPrChange w:id="1500" w:author="Viswanath Maddali" w:date="2018-10-20T14:37:00Z">
              <w:tcPr>
                <w:tcW w:w="4508" w:type="dxa"/>
                <w:gridSpan w:val="2"/>
              </w:tcPr>
            </w:tcPrChange>
          </w:tcPr>
          <w:p w14:paraId="289CC729" w14:textId="0B10E5E6" w:rsidR="00683AEE" w:rsidRDefault="00683AEE">
            <w:pPr>
              <w:cnfStyle w:val="001000100000" w:firstRow="0" w:lastRow="0" w:firstColumn="1" w:lastColumn="0" w:oddVBand="0" w:evenVBand="0" w:oddHBand="1" w:evenHBand="0" w:firstRowFirstColumn="0" w:firstRowLastColumn="0" w:lastRowFirstColumn="0" w:lastRowLastColumn="0"/>
              <w:rPr>
                <w:ins w:id="1501" w:author="Viswanath Maddali" w:date="2018-10-20T14:32:00Z"/>
                <w:lang w:val="en-US"/>
              </w:rPr>
            </w:pPr>
            <w:ins w:id="1502" w:author="Viswanath Maddali" w:date="2018-10-20T14:33:00Z">
              <w:r>
                <w:rPr>
                  <w:lang w:val="en-US"/>
                </w:rPr>
                <w:lastRenderedPageBreak/>
                <w:t>Developer local systems</w:t>
              </w:r>
            </w:ins>
          </w:p>
        </w:tc>
        <w:tc>
          <w:tcPr>
            <w:tcW w:w="6411" w:type="dxa"/>
            <w:tcPrChange w:id="1503" w:author="Viswanath Maddali" w:date="2018-10-20T14:37:00Z">
              <w:tcPr>
                <w:tcW w:w="4508" w:type="dxa"/>
              </w:tcPr>
            </w:tcPrChange>
          </w:tcPr>
          <w:p w14:paraId="21912DDD" w14:textId="33871A4F" w:rsidR="00683AEE" w:rsidRDefault="005834CA">
            <w:pPr>
              <w:cnfStyle w:val="000000100000" w:firstRow="0" w:lastRow="0" w:firstColumn="0" w:lastColumn="0" w:oddVBand="0" w:evenVBand="0" w:oddHBand="1" w:evenHBand="0" w:firstRowFirstColumn="0" w:firstRowLastColumn="0" w:lastRowFirstColumn="0" w:lastRowLastColumn="0"/>
              <w:rPr>
                <w:ins w:id="1504" w:author="Viswanath Maddali" w:date="2018-10-20T14:32:00Z"/>
                <w:lang w:val="en-US"/>
              </w:rPr>
            </w:pPr>
            <w:ins w:id="1505" w:author="Viswanath Maddali" w:date="2018-10-20T14:38:00Z">
              <w:r>
                <w:rPr>
                  <w:lang w:val="en-US"/>
                </w:rPr>
                <w:t>Every Sprint or more often e.g. 2 times within each Sprint. If developers access a test data environment then the frequency is as per SB environment frequency as mentioned below</w:t>
              </w:r>
            </w:ins>
          </w:p>
        </w:tc>
      </w:tr>
      <w:tr w:rsidR="00683AEE" w14:paraId="10632FEB" w14:textId="77777777" w:rsidTr="005834CA">
        <w:trPr>
          <w:ins w:id="1506" w:author="Viswanath Maddali" w:date="2018-10-20T14:32:00Z"/>
        </w:trPr>
        <w:tc>
          <w:tcPr>
            <w:cnfStyle w:val="001000000000" w:firstRow="0" w:lastRow="0" w:firstColumn="1" w:lastColumn="0" w:oddVBand="0" w:evenVBand="0" w:oddHBand="0" w:evenHBand="0" w:firstRowFirstColumn="0" w:firstRowLastColumn="0" w:lastRowFirstColumn="0" w:lastRowLastColumn="0"/>
            <w:tcW w:w="2605" w:type="dxa"/>
            <w:tcPrChange w:id="1507" w:author="Viswanath Maddali" w:date="2018-10-20T14:37:00Z">
              <w:tcPr>
                <w:tcW w:w="4508" w:type="dxa"/>
                <w:gridSpan w:val="2"/>
              </w:tcPr>
            </w:tcPrChange>
          </w:tcPr>
          <w:p w14:paraId="65495E28" w14:textId="399D172D" w:rsidR="00683AEE" w:rsidRDefault="00683AEE">
            <w:pPr>
              <w:rPr>
                <w:ins w:id="1508" w:author="Viswanath Maddali" w:date="2018-10-20T14:32:00Z"/>
                <w:lang w:val="en-US"/>
              </w:rPr>
            </w:pPr>
            <w:ins w:id="1509" w:author="Viswanath Maddali" w:date="2018-10-20T14:33:00Z">
              <w:r>
                <w:rPr>
                  <w:lang w:val="en-US"/>
                </w:rPr>
                <w:t>SB</w:t>
              </w:r>
            </w:ins>
          </w:p>
        </w:tc>
        <w:tc>
          <w:tcPr>
            <w:tcW w:w="6411" w:type="dxa"/>
            <w:tcPrChange w:id="1510" w:author="Viswanath Maddali" w:date="2018-10-20T14:37:00Z">
              <w:tcPr>
                <w:tcW w:w="4508" w:type="dxa"/>
              </w:tcPr>
            </w:tcPrChange>
          </w:tcPr>
          <w:p w14:paraId="4AAE00D8" w14:textId="06247FF7" w:rsidR="00683AEE" w:rsidRDefault="005834CA">
            <w:pPr>
              <w:cnfStyle w:val="000000000000" w:firstRow="0" w:lastRow="0" w:firstColumn="0" w:lastColumn="0" w:oddVBand="0" w:evenVBand="0" w:oddHBand="0" w:evenHBand="0" w:firstRowFirstColumn="0" w:firstRowLastColumn="0" w:lastRowFirstColumn="0" w:lastRowLastColumn="0"/>
              <w:rPr>
                <w:ins w:id="1511" w:author="Viswanath Maddali" w:date="2018-10-20T14:32:00Z"/>
                <w:lang w:val="en-US"/>
              </w:rPr>
            </w:pPr>
            <w:ins w:id="1512" w:author="Viswanath Maddali" w:date="2018-10-20T14:39:00Z">
              <w:r>
                <w:rPr>
                  <w:lang w:val="en-US"/>
                </w:rPr>
                <w:t>Every week as there will be regular builds to SB environment for unit testing and regression testing of previous Sprint functionality</w:t>
              </w:r>
            </w:ins>
          </w:p>
        </w:tc>
      </w:tr>
      <w:tr w:rsidR="00683AEE" w14:paraId="57D4F66F" w14:textId="77777777" w:rsidTr="005834CA">
        <w:trPr>
          <w:cnfStyle w:val="000000100000" w:firstRow="0" w:lastRow="0" w:firstColumn="0" w:lastColumn="0" w:oddVBand="0" w:evenVBand="0" w:oddHBand="1" w:evenHBand="0" w:firstRowFirstColumn="0" w:firstRowLastColumn="0" w:lastRowFirstColumn="0" w:lastRowLastColumn="0"/>
          <w:ins w:id="1513" w:author="Viswanath Maddali" w:date="2018-10-20T14:32:00Z"/>
        </w:trPr>
        <w:tc>
          <w:tcPr>
            <w:cnfStyle w:val="001000000000" w:firstRow="0" w:lastRow="0" w:firstColumn="1" w:lastColumn="0" w:oddVBand="0" w:evenVBand="0" w:oddHBand="0" w:evenHBand="0" w:firstRowFirstColumn="0" w:firstRowLastColumn="0" w:lastRowFirstColumn="0" w:lastRowLastColumn="0"/>
            <w:tcW w:w="2605" w:type="dxa"/>
            <w:tcPrChange w:id="1514" w:author="Viswanath Maddali" w:date="2018-10-20T14:37:00Z">
              <w:tcPr>
                <w:tcW w:w="4508" w:type="dxa"/>
                <w:gridSpan w:val="2"/>
              </w:tcPr>
            </w:tcPrChange>
          </w:tcPr>
          <w:p w14:paraId="48320EDB" w14:textId="16BF4E1F" w:rsidR="00683AEE" w:rsidRDefault="00683AEE">
            <w:pPr>
              <w:cnfStyle w:val="001000100000" w:firstRow="0" w:lastRow="0" w:firstColumn="1" w:lastColumn="0" w:oddVBand="0" w:evenVBand="0" w:oddHBand="1" w:evenHBand="0" w:firstRowFirstColumn="0" w:firstRowLastColumn="0" w:lastRowFirstColumn="0" w:lastRowLastColumn="0"/>
              <w:rPr>
                <w:ins w:id="1515" w:author="Viswanath Maddali" w:date="2018-10-20T14:32:00Z"/>
                <w:lang w:val="en-US"/>
              </w:rPr>
            </w:pPr>
            <w:ins w:id="1516" w:author="Viswanath Maddali" w:date="2018-10-20T14:33:00Z">
              <w:r>
                <w:rPr>
                  <w:lang w:val="en-US"/>
                </w:rPr>
                <w:t>IT</w:t>
              </w:r>
            </w:ins>
          </w:p>
        </w:tc>
        <w:tc>
          <w:tcPr>
            <w:tcW w:w="6411" w:type="dxa"/>
            <w:tcPrChange w:id="1517" w:author="Viswanath Maddali" w:date="2018-10-20T14:37:00Z">
              <w:tcPr>
                <w:tcW w:w="4508" w:type="dxa"/>
              </w:tcPr>
            </w:tcPrChange>
          </w:tcPr>
          <w:p w14:paraId="4370C226" w14:textId="29948B43" w:rsidR="00683AEE" w:rsidRDefault="005834CA">
            <w:pPr>
              <w:cnfStyle w:val="000000100000" w:firstRow="0" w:lastRow="0" w:firstColumn="0" w:lastColumn="0" w:oddVBand="0" w:evenVBand="0" w:oddHBand="1" w:evenHBand="0" w:firstRowFirstColumn="0" w:firstRowLastColumn="0" w:lastRowFirstColumn="0" w:lastRowLastColumn="0"/>
              <w:rPr>
                <w:ins w:id="1518" w:author="Viswanath Maddali" w:date="2018-10-20T14:32:00Z"/>
                <w:lang w:val="en-US"/>
              </w:rPr>
            </w:pPr>
            <w:ins w:id="1519" w:author="Viswanath Maddali" w:date="2018-10-20T14:39:00Z">
              <w:r>
                <w:rPr>
                  <w:lang w:val="en-US"/>
                </w:rPr>
                <w:t>2 week frequency to support Product demo at the end of each Sprint and support regression testing of previous Sprints</w:t>
              </w:r>
            </w:ins>
          </w:p>
        </w:tc>
      </w:tr>
      <w:tr w:rsidR="00683AEE" w14:paraId="098922E7" w14:textId="77777777" w:rsidTr="005834CA">
        <w:trPr>
          <w:ins w:id="1520" w:author="Viswanath Maddali" w:date="2018-10-20T14:33:00Z"/>
        </w:trPr>
        <w:tc>
          <w:tcPr>
            <w:cnfStyle w:val="001000000000" w:firstRow="0" w:lastRow="0" w:firstColumn="1" w:lastColumn="0" w:oddVBand="0" w:evenVBand="0" w:oddHBand="0" w:evenHBand="0" w:firstRowFirstColumn="0" w:firstRowLastColumn="0" w:lastRowFirstColumn="0" w:lastRowLastColumn="0"/>
            <w:tcW w:w="0" w:type="dxa"/>
            <w:tcPrChange w:id="1521" w:author="Viswanath Maddali" w:date="2018-10-20T14:37:00Z">
              <w:tcPr>
                <w:tcW w:w="2605" w:type="dxa"/>
              </w:tcPr>
            </w:tcPrChange>
          </w:tcPr>
          <w:p w14:paraId="0F27A557" w14:textId="19B09806" w:rsidR="00683AEE" w:rsidRDefault="00683AEE">
            <w:pPr>
              <w:rPr>
                <w:ins w:id="1522" w:author="Viswanath Maddali" w:date="2018-10-20T14:33:00Z"/>
                <w:lang w:val="en-US"/>
              </w:rPr>
            </w:pPr>
            <w:ins w:id="1523" w:author="Viswanath Maddali" w:date="2018-10-20T14:33:00Z">
              <w:r>
                <w:rPr>
                  <w:lang w:val="en-US"/>
                </w:rPr>
                <w:t>UT</w:t>
              </w:r>
            </w:ins>
          </w:p>
        </w:tc>
        <w:tc>
          <w:tcPr>
            <w:tcW w:w="0" w:type="dxa"/>
            <w:tcPrChange w:id="1524" w:author="Viswanath Maddali" w:date="2018-10-20T14:37:00Z">
              <w:tcPr>
                <w:tcW w:w="6411" w:type="dxa"/>
                <w:gridSpan w:val="2"/>
              </w:tcPr>
            </w:tcPrChange>
          </w:tcPr>
          <w:p w14:paraId="7EFEA191" w14:textId="01CC494A" w:rsidR="00683AEE" w:rsidRDefault="005834CA">
            <w:pPr>
              <w:cnfStyle w:val="000000000000" w:firstRow="0" w:lastRow="0" w:firstColumn="0" w:lastColumn="0" w:oddVBand="0" w:evenVBand="0" w:oddHBand="0" w:evenHBand="0" w:firstRowFirstColumn="0" w:firstRowLastColumn="0" w:lastRowFirstColumn="0" w:lastRowLastColumn="0"/>
              <w:rPr>
                <w:ins w:id="1525" w:author="Viswanath Maddali" w:date="2018-10-20T14:33:00Z"/>
                <w:lang w:val="en-US"/>
              </w:rPr>
            </w:pPr>
            <w:ins w:id="1526" w:author="Viswanath Maddali" w:date="2018-10-20T14:40:00Z">
              <w:r>
                <w:rPr>
                  <w:lang w:val="en-US"/>
                </w:rPr>
                <w:t xml:space="preserve">2 week frequency to support testing (automated) of acceptance scenarios and demonstrate the coverage and data </w:t>
              </w:r>
            </w:ins>
            <w:ins w:id="1527" w:author="Viswanath Maddali" w:date="2018-10-20T14:41:00Z">
              <w:r>
                <w:rPr>
                  <w:lang w:val="en-US"/>
                </w:rPr>
                <w:t>v</w:t>
              </w:r>
            </w:ins>
            <w:ins w:id="1528" w:author="Viswanath Maddali" w:date="2018-10-20T14:40:00Z">
              <w:r>
                <w:rPr>
                  <w:lang w:val="en-US"/>
                </w:rPr>
                <w:t xml:space="preserve">ariations tested against </w:t>
              </w:r>
            </w:ins>
            <w:ins w:id="1529" w:author="Viswanath Maddali" w:date="2018-10-20T14:41:00Z">
              <w:r>
                <w:rPr>
                  <w:lang w:val="en-US"/>
                </w:rPr>
                <w:t>critical</w:t>
              </w:r>
            </w:ins>
            <w:ins w:id="1530" w:author="Viswanath Maddali" w:date="2018-10-20T14:40:00Z">
              <w:r>
                <w:rPr>
                  <w:lang w:val="en-US"/>
                </w:rPr>
                <w:t xml:space="preserve"> </w:t>
              </w:r>
            </w:ins>
            <w:ins w:id="1531" w:author="Viswanath Maddali" w:date="2018-10-20T14:41:00Z">
              <w:r>
                <w:rPr>
                  <w:lang w:val="en-US"/>
                </w:rPr>
                <w:t>user requirements like 1) Compliance requirements 2) Acceptance criteria 3) Edg</w:t>
              </w:r>
              <w:r w:rsidR="00823A2B">
                <w:rPr>
                  <w:lang w:val="en-US"/>
                </w:rPr>
                <w:t>e cases 4) Exploratory scenario</w:t>
              </w:r>
              <w:r>
                <w:rPr>
                  <w:lang w:val="en-US"/>
                </w:rPr>
                <w:t>s</w:t>
              </w:r>
            </w:ins>
          </w:p>
        </w:tc>
      </w:tr>
    </w:tbl>
    <w:p w14:paraId="00B0D631" w14:textId="343A9BD4" w:rsidR="00683AEE" w:rsidRPr="00EB1BCB" w:rsidDel="004D0A8F" w:rsidRDefault="00683AEE">
      <w:pPr>
        <w:rPr>
          <w:del w:id="1532" w:author="Viswanath Maddali" w:date="2018-10-20T14:41:00Z"/>
          <w:lang w:val="en-US"/>
        </w:rPr>
      </w:pPr>
    </w:p>
    <w:p w14:paraId="03A60F1E" w14:textId="77777777" w:rsidR="004D0A8F" w:rsidRDefault="004D0A8F">
      <w:pPr>
        <w:rPr>
          <w:ins w:id="1533" w:author="Viswanath Maddali" w:date="2018-10-20T14:41:00Z"/>
          <w:rFonts w:eastAsia="Times New Roman"/>
          <w:lang w:val="en-US"/>
        </w:rPr>
      </w:pPr>
    </w:p>
    <w:p w14:paraId="4C3E7129" w14:textId="4778E2EA" w:rsidR="00920DEA" w:rsidRDefault="00920DEA">
      <w:pPr>
        <w:rPr>
          <w:rFonts w:asciiTheme="majorHAnsi" w:eastAsia="Times New Roman" w:hAnsiTheme="majorHAnsi" w:cstheme="majorBidi"/>
          <w:color w:val="2E74B5" w:themeColor="accent1" w:themeShade="BF"/>
          <w:sz w:val="36"/>
          <w:szCs w:val="36"/>
          <w:lang w:val="en-US"/>
        </w:rPr>
      </w:pPr>
      <w:r>
        <w:rPr>
          <w:rFonts w:eastAsia="Times New Roman"/>
          <w:lang w:val="en-US"/>
        </w:rPr>
        <w:t xml:space="preserve">Reference: </w:t>
      </w:r>
      <w:hyperlink r:id="rId89" w:history="1">
        <w:r w:rsidR="00CC4826" w:rsidRPr="00116739">
          <w:rPr>
            <w:rStyle w:val="Hyperlink"/>
            <w:rFonts w:eastAsia="Times New Roman"/>
            <w:lang w:val="en-US"/>
          </w:rPr>
          <w:t>https://docops.ca.com/ca-test-data-manager/4-5/en/getting-started/key-use-cases</w:t>
        </w:r>
      </w:hyperlink>
      <w:r w:rsidR="00CC4826">
        <w:rPr>
          <w:rFonts w:eastAsia="Times New Roman"/>
          <w:lang w:val="en-US"/>
        </w:rPr>
        <w:t xml:space="preserve"> </w:t>
      </w:r>
      <w:r>
        <w:rPr>
          <w:rFonts w:eastAsia="Times New Roman"/>
          <w:lang w:val="en-US"/>
        </w:rPr>
        <w:br w:type="page"/>
      </w:r>
    </w:p>
    <w:p w14:paraId="4C3E712A" w14:textId="77777777" w:rsidR="00430837" w:rsidRDefault="00430837" w:rsidP="00A957CB">
      <w:pPr>
        <w:pStyle w:val="Heading1"/>
        <w:spacing w:after="0"/>
        <w:ind w:left="0"/>
        <w:rPr>
          <w:rFonts w:eastAsia="Times New Roman"/>
          <w:lang w:val="en-US"/>
        </w:rPr>
      </w:pPr>
      <w:bookmarkStart w:id="1534" w:name="_Toc527943123"/>
      <w:r>
        <w:rPr>
          <w:rFonts w:eastAsia="Times New Roman"/>
          <w:lang w:val="en-US"/>
        </w:rPr>
        <w:lastRenderedPageBreak/>
        <w:t>Metrics and Reporting</w:t>
      </w:r>
      <w:bookmarkEnd w:id="1534"/>
    </w:p>
    <w:p w14:paraId="4C3E712B" w14:textId="77777777" w:rsidR="0099437D" w:rsidRDefault="0099437D" w:rsidP="00A957CB">
      <w:pPr>
        <w:spacing w:after="0" w:line="240" w:lineRule="auto"/>
      </w:pPr>
    </w:p>
    <w:p w14:paraId="4C3E712C" w14:textId="2EBD5F3C" w:rsidR="00FF3010" w:rsidRDefault="00FF3010" w:rsidP="00A957CB">
      <w:pPr>
        <w:spacing w:after="0" w:line="240" w:lineRule="auto"/>
      </w:pPr>
      <w:r w:rsidRPr="002F7022">
        <w:t>Testing metrics will be published on defined frequency throughout the project duration to showcase the prog</w:t>
      </w:r>
      <w:r w:rsidR="00661EC2">
        <w:t>ress made and if there are any risks impacting planned work</w:t>
      </w:r>
      <w:r w:rsidR="00CA1A4E">
        <w:t>.</w:t>
      </w:r>
    </w:p>
    <w:p w14:paraId="31FB55EB" w14:textId="2223D8DE" w:rsidR="00CA1A4E" w:rsidRDefault="00CA1A4E" w:rsidP="00A957CB">
      <w:pPr>
        <w:spacing w:after="0" w:line="240" w:lineRule="auto"/>
      </w:pPr>
    </w:p>
    <w:tbl>
      <w:tblPr>
        <w:tblStyle w:val="ListTable4-Accent1"/>
        <w:tblW w:w="8995" w:type="dxa"/>
        <w:tblLook w:val="04A0" w:firstRow="1" w:lastRow="0" w:firstColumn="1" w:lastColumn="0" w:noHBand="0" w:noVBand="1"/>
      </w:tblPr>
      <w:tblGrid>
        <w:gridCol w:w="2219"/>
        <w:gridCol w:w="5220"/>
        <w:gridCol w:w="1556"/>
      </w:tblGrid>
      <w:tr w:rsidR="00FF3010" w:rsidRPr="00EF09F2" w14:paraId="4C3E7130" w14:textId="77777777" w:rsidTr="00894AC5">
        <w:trPr>
          <w:cnfStyle w:val="100000000000" w:firstRow="1" w:lastRow="0" w:firstColumn="0" w:lastColumn="0" w:oddVBand="0" w:evenVBand="0" w:oddHBand="0" w:evenHBand="0" w:firstRowFirstColumn="0" w:firstRowLastColumn="0" w:lastRowFirstColumn="0" w:lastRowLastColumn="0"/>
          <w:trHeight w:val="43"/>
        </w:trPr>
        <w:tc>
          <w:tcPr>
            <w:cnfStyle w:val="001000000000" w:firstRow="0" w:lastRow="0" w:firstColumn="1" w:lastColumn="0" w:oddVBand="0" w:evenVBand="0" w:oddHBand="0" w:evenHBand="0" w:firstRowFirstColumn="0" w:firstRowLastColumn="0" w:lastRowFirstColumn="0" w:lastRowLastColumn="0"/>
            <w:tcW w:w="2219" w:type="dxa"/>
            <w:hideMark/>
          </w:tcPr>
          <w:p w14:paraId="4C3E712D" w14:textId="77777777" w:rsidR="00FF3010" w:rsidRPr="00EF09F2" w:rsidRDefault="00FF3010" w:rsidP="00A957CB">
            <w:pPr>
              <w:pStyle w:val="Body1"/>
              <w:spacing w:after="0"/>
              <w:ind w:left="360"/>
              <w:jc w:val="center"/>
              <w:rPr>
                <w:rFonts w:asciiTheme="minorHAnsi" w:eastAsiaTheme="minorHAnsi" w:hAnsiTheme="minorHAnsi" w:cstheme="minorHAnsi"/>
                <w:bCs w:val="0"/>
                <w:iCs/>
                <w:noProof/>
                <w:color w:val="auto"/>
                <w:szCs w:val="22"/>
              </w:rPr>
            </w:pPr>
            <w:r w:rsidRPr="00EF09F2">
              <w:rPr>
                <w:rFonts w:asciiTheme="minorHAnsi" w:eastAsiaTheme="minorHAnsi" w:hAnsiTheme="minorHAnsi" w:cstheme="minorHAnsi"/>
                <w:iCs/>
                <w:noProof/>
                <w:color w:val="auto"/>
                <w:szCs w:val="22"/>
              </w:rPr>
              <w:t>Report</w:t>
            </w:r>
          </w:p>
        </w:tc>
        <w:tc>
          <w:tcPr>
            <w:tcW w:w="5220" w:type="dxa"/>
            <w:hideMark/>
          </w:tcPr>
          <w:p w14:paraId="4C3E712E" w14:textId="77777777" w:rsidR="00FF3010" w:rsidRPr="00EF09F2" w:rsidRDefault="00FF3010" w:rsidP="00A957CB">
            <w:pPr>
              <w:pStyle w:val="Body1"/>
              <w:spacing w:after="0"/>
              <w:ind w:left="36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HAnsi"/>
                <w:bCs w:val="0"/>
                <w:iCs/>
                <w:noProof/>
                <w:color w:val="auto"/>
                <w:szCs w:val="22"/>
              </w:rPr>
            </w:pPr>
            <w:r w:rsidRPr="00EF09F2">
              <w:rPr>
                <w:rFonts w:asciiTheme="minorHAnsi" w:eastAsiaTheme="minorHAnsi" w:hAnsiTheme="minorHAnsi" w:cstheme="minorHAnsi"/>
                <w:iCs/>
                <w:noProof/>
                <w:color w:val="auto"/>
                <w:szCs w:val="22"/>
              </w:rPr>
              <w:t>Purpose</w:t>
            </w:r>
          </w:p>
        </w:tc>
        <w:tc>
          <w:tcPr>
            <w:tcW w:w="1556" w:type="dxa"/>
            <w:hideMark/>
          </w:tcPr>
          <w:p w14:paraId="4C3E712F" w14:textId="77777777" w:rsidR="00FF3010" w:rsidRPr="00EF09F2" w:rsidRDefault="00FF3010" w:rsidP="00A957CB">
            <w:pPr>
              <w:pStyle w:val="Body1"/>
              <w:spacing w:after="0"/>
              <w:ind w:left="36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HAnsi"/>
                <w:bCs w:val="0"/>
                <w:iCs/>
                <w:noProof/>
                <w:color w:val="auto"/>
                <w:szCs w:val="22"/>
              </w:rPr>
            </w:pPr>
            <w:r w:rsidRPr="00EF09F2">
              <w:rPr>
                <w:rFonts w:asciiTheme="minorHAnsi" w:eastAsiaTheme="minorHAnsi" w:hAnsiTheme="minorHAnsi" w:cstheme="minorHAnsi"/>
                <w:iCs/>
                <w:noProof/>
                <w:color w:val="auto"/>
                <w:szCs w:val="22"/>
              </w:rPr>
              <w:t>Frequency</w:t>
            </w:r>
          </w:p>
        </w:tc>
      </w:tr>
      <w:tr w:rsidR="00FF3010" w:rsidRPr="00EF09F2" w14:paraId="4C3E7134" w14:textId="77777777" w:rsidTr="00894AC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19" w:type="dxa"/>
            <w:hideMark/>
          </w:tcPr>
          <w:p w14:paraId="4C3E7131" w14:textId="77777777" w:rsidR="00FF3010" w:rsidRPr="00CD7ADA" w:rsidRDefault="00FF3010" w:rsidP="00A957CB">
            <w:pPr>
              <w:pStyle w:val="Body1"/>
              <w:spacing w:after="0"/>
              <w:ind w:left="90"/>
              <w:rPr>
                <w:rFonts w:asciiTheme="minorHAnsi" w:eastAsiaTheme="minorHAnsi" w:hAnsiTheme="minorHAnsi" w:cstheme="minorHAnsi"/>
                <w:b w:val="0"/>
                <w:bCs w:val="0"/>
                <w:iCs/>
                <w:noProof/>
                <w:szCs w:val="22"/>
              </w:rPr>
            </w:pPr>
            <w:r w:rsidRPr="00CD7ADA">
              <w:rPr>
                <w:rFonts w:asciiTheme="minorHAnsi" w:eastAsiaTheme="minorHAnsi" w:hAnsiTheme="minorHAnsi" w:cstheme="minorHAnsi"/>
                <w:b w:val="0"/>
                <w:iCs/>
                <w:noProof/>
                <w:szCs w:val="22"/>
              </w:rPr>
              <w:t xml:space="preserve">Weekly Status Report </w:t>
            </w:r>
          </w:p>
        </w:tc>
        <w:tc>
          <w:tcPr>
            <w:tcW w:w="5220" w:type="dxa"/>
            <w:hideMark/>
          </w:tcPr>
          <w:p w14:paraId="4C3E7132" w14:textId="77777777" w:rsidR="00FF3010" w:rsidRPr="00EF09F2" w:rsidRDefault="00FF3010" w:rsidP="00A957CB">
            <w:pPr>
              <w:pStyle w:val="Body1"/>
              <w:spacing w:after="0"/>
              <w:ind w:left="9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iCs/>
                <w:noProof/>
                <w:szCs w:val="22"/>
              </w:rPr>
            </w:pPr>
            <w:r>
              <w:rPr>
                <w:rFonts w:asciiTheme="minorHAnsi" w:eastAsiaTheme="minorHAnsi" w:hAnsiTheme="minorHAnsi" w:cstheme="minorHAnsi"/>
                <w:iCs/>
                <w:noProof/>
                <w:szCs w:val="22"/>
              </w:rPr>
              <w:t>P</w:t>
            </w:r>
            <w:r w:rsidRPr="00EF09F2">
              <w:rPr>
                <w:rFonts w:asciiTheme="minorHAnsi" w:eastAsiaTheme="minorHAnsi" w:hAnsiTheme="minorHAnsi" w:cstheme="minorHAnsi"/>
                <w:iCs/>
                <w:noProof/>
                <w:szCs w:val="22"/>
              </w:rPr>
              <w:t xml:space="preserve">rogress </w:t>
            </w:r>
            <w:r>
              <w:rPr>
                <w:rFonts w:asciiTheme="minorHAnsi" w:eastAsiaTheme="minorHAnsi" w:hAnsiTheme="minorHAnsi" w:cstheme="minorHAnsi"/>
                <w:iCs/>
                <w:noProof/>
                <w:szCs w:val="22"/>
              </w:rPr>
              <w:t xml:space="preserve">report </w:t>
            </w:r>
            <w:r w:rsidRPr="00EF09F2">
              <w:rPr>
                <w:rFonts w:asciiTheme="minorHAnsi" w:eastAsiaTheme="minorHAnsi" w:hAnsiTheme="minorHAnsi" w:cstheme="minorHAnsi"/>
                <w:iCs/>
                <w:noProof/>
                <w:szCs w:val="22"/>
              </w:rPr>
              <w:t>and status of mil</w:t>
            </w:r>
            <w:r>
              <w:rPr>
                <w:rFonts w:asciiTheme="minorHAnsi" w:eastAsiaTheme="minorHAnsi" w:hAnsiTheme="minorHAnsi" w:cstheme="minorHAnsi"/>
                <w:iCs/>
                <w:noProof/>
                <w:szCs w:val="22"/>
              </w:rPr>
              <w:t>estones, risks and mitigations</w:t>
            </w:r>
          </w:p>
        </w:tc>
        <w:tc>
          <w:tcPr>
            <w:tcW w:w="1556" w:type="dxa"/>
            <w:hideMark/>
          </w:tcPr>
          <w:p w14:paraId="4C3E7133" w14:textId="77777777" w:rsidR="00FF3010" w:rsidRPr="00EF09F2" w:rsidRDefault="00FF3010" w:rsidP="00A957CB">
            <w:pPr>
              <w:pStyle w:val="Body1"/>
              <w:spacing w:after="0"/>
              <w:ind w:left="18"/>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Weekly</w:t>
            </w:r>
          </w:p>
        </w:tc>
      </w:tr>
      <w:tr w:rsidR="00FF3010" w:rsidRPr="00EF09F2" w14:paraId="4C3E7138" w14:textId="77777777" w:rsidTr="00894AC5">
        <w:trPr>
          <w:trHeight w:val="214"/>
        </w:trPr>
        <w:tc>
          <w:tcPr>
            <w:cnfStyle w:val="001000000000" w:firstRow="0" w:lastRow="0" w:firstColumn="1" w:lastColumn="0" w:oddVBand="0" w:evenVBand="0" w:oddHBand="0" w:evenHBand="0" w:firstRowFirstColumn="0" w:firstRowLastColumn="0" w:lastRowFirstColumn="0" w:lastRowLastColumn="0"/>
            <w:tcW w:w="2219" w:type="dxa"/>
            <w:hideMark/>
          </w:tcPr>
          <w:p w14:paraId="4C3E7135" w14:textId="77777777" w:rsidR="00FF3010" w:rsidRPr="00CD7ADA" w:rsidRDefault="00FF3010" w:rsidP="00A957CB">
            <w:pPr>
              <w:pStyle w:val="Body1"/>
              <w:spacing w:after="0"/>
              <w:ind w:left="90"/>
              <w:rPr>
                <w:rFonts w:asciiTheme="minorHAnsi" w:eastAsiaTheme="minorHAnsi" w:hAnsiTheme="minorHAnsi" w:cstheme="minorHAnsi"/>
                <w:b w:val="0"/>
                <w:bCs w:val="0"/>
                <w:iCs/>
                <w:noProof/>
                <w:szCs w:val="22"/>
              </w:rPr>
            </w:pPr>
            <w:r w:rsidRPr="00CD7ADA">
              <w:rPr>
                <w:rFonts w:asciiTheme="minorHAnsi" w:eastAsiaTheme="minorHAnsi" w:hAnsiTheme="minorHAnsi" w:cstheme="minorHAnsi"/>
                <w:b w:val="0"/>
                <w:iCs/>
                <w:noProof/>
                <w:szCs w:val="22"/>
              </w:rPr>
              <w:t xml:space="preserve">Requirement Traceability </w:t>
            </w:r>
          </w:p>
        </w:tc>
        <w:tc>
          <w:tcPr>
            <w:tcW w:w="5220" w:type="dxa"/>
            <w:hideMark/>
          </w:tcPr>
          <w:p w14:paraId="4C3E7136" w14:textId="77777777" w:rsidR="00FF3010" w:rsidRPr="00EF09F2" w:rsidRDefault="00FF3010" w:rsidP="00A957CB">
            <w:pPr>
              <w:pStyle w:val="Body1"/>
              <w:spacing w:after="0"/>
              <w:ind w:left="9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Demonstrate overall test coverage of documented requirements</w:t>
            </w:r>
            <w:r>
              <w:rPr>
                <w:rFonts w:asciiTheme="minorHAnsi" w:eastAsiaTheme="minorHAnsi" w:hAnsiTheme="minorHAnsi" w:cstheme="minorHAnsi"/>
                <w:iCs/>
                <w:noProof/>
                <w:szCs w:val="22"/>
              </w:rPr>
              <w:t>/</w:t>
            </w:r>
            <w:r w:rsidRPr="00EF09F2">
              <w:rPr>
                <w:rFonts w:asciiTheme="minorHAnsi" w:eastAsiaTheme="minorHAnsi" w:hAnsiTheme="minorHAnsi" w:cstheme="minorHAnsi"/>
                <w:iCs/>
                <w:noProof/>
                <w:szCs w:val="22"/>
              </w:rPr>
              <w:t xml:space="preserve">user stories, configurations and integrations. </w:t>
            </w:r>
          </w:p>
        </w:tc>
        <w:tc>
          <w:tcPr>
            <w:tcW w:w="1556" w:type="dxa"/>
            <w:hideMark/>
          </w:tcPr>
          <w:p w14:paraId="4C3E7137" w14:textId="77777777" w:rsidR="00FF3010" w:rsidRPr="00EF09F2" w:rsidRDefault="00BD4434" w:rsidP="00A957CB">
            <w:pPr>
              <w:pStyle w:val="Body1"/>
              <w:spacing w:after="0"/>
              <w:ind w:left="18"/>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iCs/>
                <w:noProof/>
                <w:szCs w:val="22"/>
              </w:rPr>
            </w:pPr>
            <w:r>
              <w:rPr>
                <w:rFonts w:asciiTheme="minorHAnsi" w:eastAsiaTheme="minorHAnsi" w:hAnsiTheme="minorHAnsi" w:cstheme="minorHAnsi"/>
                <w:iCs/>
                <w:noProof/>
                <w:szCs w:val="22"/>
              </w:rPr>
              <w:t>Once every S</w:t>
            </w:r>
            <w:r w:rsidR="00FF3010" w:rsidRPr="00EF09F2">
              <w:rPr>
                <w:rFonts w:asciiTheme="minorHAnsi" w:eastAsiaTheme="minorHAnsi" w:hAnsiTheme="minorHAnsi" w:cstheme="minorHAnsi"/>
                <w:iCs/>
                <w:noProof/>
                <w:szCs w:val="22"/>
              </w:rPr>
              <w:t>print</w:t>
            </w:r>
            <w:r w:rsidR="00A112ED">
              <w:rPr>
                <w:rFonts w:asciiTheme="minorHAnsi" w:eastAsiaTheme="minorHAnsi" w:hAnsiTheme="minorHAnsi" w:cstheme="minorHAnsi"/>
                <w:iCs/>
                <w:noProof/>
                <w:szCs w:val="22"/>
              </w:rPr>
              <w:t xml:space="preserve"> </w:t>
            </w:r>
          </w:p>
        </w:tc>
      </w:tr>
      <w:tr w:rsidR="00FF3010" w:rsidRPr="00EF09F2" w14:paraId="4C3E713C" w14:textId="77777777" w:rsidTr="00894AC5">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219" w:type="dxa"/>
          </w:tcPr>
          <w:p w14:paraId="4C3E7139" w14:textId="77777777" w:rsidR="00FF3010" w:rsidRPr="00CD7ADA" w:rsidRDefault="00FF3010" w:rsidP="00A957CB">
            <w:pPr>
              <w:pStyle w:val="Body1"/>
              <w:spacing w:after="0"/>
              <w:ind w:left="90"/>
              <w:rPr>
                <w:rFonts w:asciiTheme="minorHAnsi" w:eastAsiaTheme="minorHAnsi" w:hAnsiTheme="minorHAnsi" w:cstheme="minorHAnsi"/>
                <w:b w:val="0"/>
                <w:bCs w:val="0"/>
                <w:iCs/>
                <w:noProof/>
                <w:szCs w:val="22"/>
              </w:rPr>
            </w:pPr>
            <w:r w:rsidRPr="00CD7ADA">
              <w:rPr>
                <w:rFonts w:asciiTheme="minorHAnsi" w:eastAsiaTheme="minorHAnsi" w:hAnsiTheme="minorHAnsi" w:cstheme="minorHAnsi"/>
                <w:b w:val="0"/>
                <w:iCs/>
                <w:noProof/>
                <w:szCs w:val="22"/>
              </w:rPr>
              <w:t>Test Design Dashboard</w:t>
            </w:r>
          </w:p>
        </w:tc>
        <w:tc>
          <w:tcPr>
            <w:tcW w:w="5220" w:type="dxa"/>
          </w:tcPr>
          <w:p w14:paraId="4C3E713A" w14:textId="77777777" w:rsidR="00FF3010" w:rsidRPr="00EF09F2" w:rsidRDefault="00FF3010" w:rsidP="00A957CB">
            <w:pPr>
              <w:pStyle w:val="Body1"/>
              <w:spacing w:after="0"/>
              <w:ind w:left="9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Provide status on the number of tests designed for User Stories in the sprint scope and the pending User Stories</w:t>
            </w:r>
          </w:p>
        </w:tc>
        <w:tc>
          <w:tcPr>
            <w:tcW w:w="1556" w:type="dxa"/>
          </w:tcPr>
          <w:p w14:paraId="4C3E713B" w14:textId="77777777" w:rsidR="00FF3010" w:rsidRDefault="00FF3010" w:rsidP="00A957CB">
            <w:pPr>
              <w:cnfStyle w:val="000000100000" w:firstRow="0" w:lastRow="0" w:firstColumn="0" w:lastColumn="0" w:oddVBand="0" w:evenVBand="0" w:oddHBand="1" w:evenHBand="0" w:firstRowFirstColumn="0" w:firstRowLastColumn="0" w:lastRowFirstColumn="0" w:lastRowLastColumn="0"/>
            </w:pPr>
            <w:r w:rsidRPr="008E115B">
              <w:rPr>
                <w:rFonts w:eastAsiaTheme="minorHAnsi" w:cstheme="minorHAnsi"/>
                <w:iCs/>
                <w:noProof/>
                <w:szCs w:val="22"/>
              </w:rPr>
              <w:t>On-demand in VSTS</w:t>
            </w:r>
            <w:r w:rsidR="00BD4434">
              <w:rPr>
                <w:rFonts w:eastAsiaTheme="minorHAnsi" w:cstheme="minorHAnsi"/>
                <w:iCs/>
                <w:noProof/>
                <w:szCs w:val="22"/>
              </w:rPr>
              <w:t>- Azure DevOps</w:t>
            </w:r>
          </w:p>
        </w:tc>
      </w:tr>
      <w:tr w:rsidR="00FF3010" w:rsidRPr="00EF09F2" w14:paraId="4C3E7140" w14:textId="77777777" w:rsidTr="00894AC5">
        <w:trPr>
          <w:trHeight w:val="333"/>
        </w:trPr>
        <w:tc>
          <w:tcPr>
            <w:cnfStyle w:val="001000000000" w:firstRow="0" w:lastRow="0" w:firstColumn="1" w:lastColumn="0" w:oddVBand="0" w:evenVBand="0" w:oddHBand="0" w:evenHBand="0" w:firstRowFirstColumn="0" w:firstRowLastColumn="0" w:lastRowFirstColumn="0" w:lastRowLastColumn="0"/>
            <w:tcW w:w="2219" w:type="dxa"/>
            <w:hideMark/>
          </w:tcPr>
          <w:p w14:paraId="4C3E713D" w14:textId="77777777" w:rsidR="00FF3010" w:rsidRPr="00CD7ADA" w:rsidRDefault="00FF3010" w:rsidP="00A957CB">
            <w:pPr>
              <w:pStyle w:val="Body1"/>
              <w:spacing w:after="0"/>
              <w:ind w:left="90"/>
              <w:rPr>
                <w:rFonts w:asciiTheme="minorHAnsi" w:eastAsiaTheme="minorHAnsi" w:hAnsiTheme="minorHAnsi" w:cstheme="minorHAnsi"/>
                <w:b w:val="0"/>
                <w:bCs w:val="0"/>
                <w:iCs/>
                <w:noProof/>
                <w:szCs w:val="22"/>
              </w:rPr>
            </w:pPr>
            <w:r w:rsidRPr="00CD7ADA">
              <w:rPr>
                <w:rFonts w:asciiTheme="minorHAnsi" w:eastAsiaTheme="minorHAnsi" w:hAnsiTheme="minorHAnsi" w:cstheme="minorHAnsi"/>
                <w:b w:val="0"/>
                <w:iCs/>
                <w:noProof/>
                <w:szCs w:val="22"/>
              </w:rPr>
              <w:t xml:space="preserve">Test Execution Dashboard </w:t>
            </w:r>
          </w:p>
        </w:tc>
        <w:tc>
          <w:tcPr>
            <w:tcW w:w="5220" w:type="dxa"/>
            <w:hideMark/>
          </w:tcPr>
          <w:p w14:paraId="4C3E713E" w14:textId="77777777" w:rsidR="00FF3010" w:rsidRPr="00EF09F2" w:rsidRDefault="00FF3010" w:rsidP="00A957CB">
            <w:pPr>
              <w:pStyle w:val="Body1"/>
              <w:spacing w:after="0"/>
              <w:ind w:left="9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 xml:space="preserve">Provide status on planned and executed test cases. Reports overall progress against total number of test cases in scope. This dashboard will also provide a cumulative total of passed and failed test cases and help indicate a trend for completion of testing. </w:t>
            </w:r>
          </w:p>
        </w:tc>
        <w:tc>
          <w:tcPr>
            <w:tcW w:w="1556" w:type="dxa"/>
            <w:hideMark/>
          </w:tcPr>
          <w:p w14:paraId="4C3E713F" w14:textId="77777777" w:rsidR="00FF3010" w:rsidRDefault="00FF3010" w:rsidP="00A957CB">
            <w:pPr>
              <w:cnfStyle w:val="000000000000" w:firstRow="0" w:lastRow="0" w:firstColumn="0" w:lastColumn="0" w:oddVBand="0" w:evenVBand="0" w:oddHBand="0" w:evenHBand="0" w:firstRowFirstColumn="0" w:firstRowLastColumn="0" w:lastRowFirstColumn="0" w:lastRowLastColumn="0"/>
            </w:pPr>
            <w:r w:rsidRPr="008E115B">
              <w:rPr>
                <w:rFonts w:eastAsiaTheme="minorHAnsi" w:cstheme="minorHAnsi"/>
                <w:iCs/>
                <w:noProof/>
                <w:szCs w:val="22"/>
              </w:rPr>
              <w:t>On-demand in VSTS</w:t>
            </w:r>
            <w:r w:rsidR="00BD4434">
              <w:rPr>
                <w:rFonts w:eastAsiaTheme="minorHAnsi" w:cstheme="minorHAnsi"/>
                <w:iCs/>
                <w:noProof/>
                <w:szCs w:val="22"/>
              </w:rPr>
              <w:t>- Azure DevOps</w:t>
            </w:r>
          </w:p>
        </w:tc>
      </w:tr>
      <w:tr w:rsidR="00FF3010" w:rsidRPr="00EF09F2" w14:paraId="4C3E7144" w14:textId="77777777" w:rsidTr="00894AC5">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219" w:type="dxa"/>
            <w:hideMark/>
          </w:tcPr>
          <w:p w14:paraId="4C3E7141" w14:textId="77777777" w:rsidR="00FF3010" w:rsidRPr="00CD7ADA" w:rsidRDefault="00FF3010" w:rsidP="00A957CB">
            <w:pPr>
              <w:pStyle w:val="Body1"/>
              <w:spacing w:after="0"/>
              <w:ind w:left="90"/>
              <w:rPr>
                <w:rFonts w:asciiTheme="minorHAnsi" w:eastAsiaTheme="minorHAnsi" w:hAnsiTheme="minorHAnsi" w:cstheme="minorHAnsi"/>
                <w:b w:val="0"/>
                <w:bCs w:val="0"/>
                <w:iCs/>
                <w:noProof/>
                <w:szCs w:val="22"/>
              </w:rPr>
            </w:pPr>
            <w:r w:rsidRPr="00CD7ADA">
              <w:rPr>
                <w:rFonts w:asciiTheme="minorHAnsi" w:eastAsiaTheme="minorHAnsi" w:hAnsiTheme="minorHAnsi" w:cstheme="minorHAnsi"/>
                <w:b w:val="0"/>
                <w:iCs/>
                <w:noProof/>
                <w:szCs w:val="22"/>
              </w:rPr>
              <w:t xml:space="preserve">Defect Dashboard </w:t>
            </w:r>
          </w:p>
        </w:tc>
        <w:tc>
          <w:tcPr>
            <w:tcW w:w="5220" w:type="dxa"/>
            <w:hideMark/>
          </w:tcPr>
          <w:p w14:paraId="4C3E7142" w14:textId="77777777" w:rsidR="00FF3010" w:rsidRPr="00EF09F2" w:rsidRDefault="00FF3010" w:rsidP="00A957CB">
            <w:pPr>
              <w:pStyle w:val="Body1"/>
              <w:spacing w:after="0"/>
              <w:ind w:left="9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 xml:space="preserve">Status and defect ownership - indicates defect aging, root cause analysis and severity of the defects identified during test execution. </w:t>
            </w:r>
          </w:p>
        </w:tc>
        <w:tc>
          <w:tcPr>
            <w:tcW w:w="1556" w:type="dxa"/>
            <w:hideMark/>
          </w:tcPr>
          <w:p w14:paraId="4C3E7143" w14:textId="77777777" w:rsidR="00FF3010" w:rsidRDefault="00FF3010" w:rsidP="00A957CB">
            <w:pPr>
              <w:cnfStyle w:val="000000100000" w:firstRow="0" w:lastRow="0" w:firstColumn="0" w:lastColumn="0" w:oddVBand="0" w:evenVBand="0" w:oddHBand="1" w:evenHBand="0" w:firstRowFirstColumn="0" w:firstRowLastColumn="0" w:lastRowFirstColumn="0" w:lastRowLastColumn="0"/>
            </w:pPr>
            <w:r w:rsidRPr="008E115B">
              <w:rPr>
                <w:rFonts w:eastAsiaTheme="minorHAnsi" w:cstheme="minorHAnsi"/>
                <w:iCs/>
                <w:noProof/>
                <w:szCs w:val="22"/>
              </w:rPr>
              <w:t>On-demand in VSTS</w:t>
            </w:r>
            <w:r w:rsidR="00BD4434">
              <w:rPr>
                <w:rFonts w:eastAsiaTheme="minorHAnsi" w:cstheme="minorHAnsi"/>
                <w:iCs/>
                <w:noProof/>
                <w:szCs w:val="22"/>
              </w:rPr>
              <w:t xml:space="preserve"> – Azure DevOps</w:t>
            </w:r>
          </w:p>
        </w:tc>
      </w:tr>
      <w:tr w:rsidR="00FF3010" w:rsidRPr="00EF09F2" w14:paraId="4C3E7148" w14:textId="77777777" w:rsidTr="00894AC5">
        <w:trPr>
          <w:trHeight w:val="532"/>
        </w:trPr>
        <w:tc>
          <w:tcPr>
            <w:cnfStyle w:val="001000000000" w:firstRow="0" w:lastRow="0" w:firstColumn="1" w:lastColumn="0" w:oddVBand="0" w:evenVBand="0" w:oddHBand="0" w:evenHBand="0" w:firstRowFirstColumn="0" w:firstRowLastColumn="0" w:lastRowFirstColumn="0" w:lastRowLastColumn="0"/>
            <w:tcW w:w="2219" w:type="dxa"/>
            <w:hideMark/>
          </w:tcPr>
          <w:p w14:paraId="4C3E7145" w14:textId="77777777" w:rsidR="00FF3010" w:rsidRPr="00CD7ADA" w:rsidRDefault="00FF3010" w:rsidP="00A957CB">
            <w:pPr>
              <w:pStyle w:val="Body1"/>
              <w:spacing w:after="0"/>
              <w:ind w:left="90"/>
              <w:rPr>
                <w:rFonts w:asciiTheme="minorHAnsi" w:eastAsiaTheme="minorHAnsi" w:hAnsiTheme="minorHAnsi" w:cstheme="minorHAnsi"/>
                <w:b w:val="0"/>
                <w:bCs w:val="0"/>
                <w:iCs/>
                <w:noProof/>
                <w:szCs w:val="22"/>
              </w:rPr>
            </w:pPr>
            <w:r w:rsidRPr="00CD7ADA">
              <w:rPr>
                <w:rFonts w:asciiTheme="minorHAnsi" w:eastAsiaTheme="minorHAnsi" w:hAnsiTheme="minorHAnsi" w:cstheme="minorHAnsi"/>
                <w:b w:val="0"/>
                <w:iCs/>
                <w:noProof/>
                <w:szCs w:val="22"/>
              </w:rPr>
              <w:t xml:space="preserve">End of phase (Sprint/Release) Summary report </w:t>
            </w:r>
          </w:p>
        </w:tc>
        <w:tc>
          <w:tcPr>
            <w:tcW w:w="5220" w:type="dxa"/>
            <w:hideMark/>
          </w:tcPr>
          <w:p w14:paraId="4C3E7146" w14:textId="77777777" w:rsidR="00FF3010" w:rsidRPr="00EF09F2" w:rsidRDefault="00FF3010" w:rsidP="00A957CB">
            <w:pPr>
              <w:pStyle w:val="Body1"/>
              <w:spacing w:after="0"/>
              <w:ind w:left="9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A summary report of the overall status of test execution – will i</w:t>
            </w:r>
            <w:r>
              <w:rPr>
                <w:rFonts w:asciiTheme="minorHAnsi" w:eastAsiaTheme="minorHAnsi" w:hAnsiTheme="minorHAnsi" w:cstheme="minorHAnsi"/>
                <w:iCs/>
                <w:noProof/>
                <w:szCs w:val="22"/>
              </w:rPr>
              <w:t xml:space="preserve">nclude the total number of tests </w:t>
            </w:r>
            <w:r w:rsidRPr="00EF09F2">
              <w:rPr>
                <w:rFonts w:asciiTheme="minorHAnsi" w:eastAsiaTheme="minorHAnsi" w:hAnsiTheme="minorHAnsi" w:cstheme="minorHAnsi"/>
                <w:iCs/>
                <w:noProof/>
                <w:szCs w:val="22"/>
              </w:rPr>
              <w:t xml:space="preserve">planned, executed and their overall status. </w:t>
            </w:r>
            <w:r>
              <w:rPr>
                <w:rFonts w:asciiTheme="minorHAnsi" w:eastAsiaTheme="minorHAnsi" w:hAnsiTheme="minorHAnsi" w:cstheme="minorHAnsi"/>
                <w:iCs/>
                <w:noProof/>
                <w:szCs w:val="22"/>
              </w:rPr>
              <w:t>Report w</w:t>
            </w:r>
            <w:r w:rsidRPr="00EF09F2">
              <w:rPr>
                <w:rFonts w:asciiTheme="minorHAnsi" w:eastAsiaTheme="minorHAnsi" w:hAnsiTheme="minorHAnsi" w:cstheme="minorHAnsi"/>
                <w:iCs/>
                <w:noProof/>
                <w:szCs w:val="22"/>
              </w:rPr>
              <w:t xml:space="preserve">ill also </w:t>
            </w:r>
            <w:r>
              <w:rPr>
                <w:rFonts w:asciiTheme="minorHAnsi" w:eastAsiaTheme="minorHAnsi" w:hAnsiTheme="minorHAnsi" w:cstheme="minorHAnsi"/>
                <w:iCs/>
                <w:noProof/>
                <w:szCs w:val="22"/>
              </w:rPr>
              <w:t>include</w:t>
            </w:r>
            <w:r w:rsidRPr="00EF09F2">
              <w:rPr>
                <w:rFonts w:asciiTheme="minorHAnsi" w:eastAsiaTheme="minorHAnsi" w:hAnsiTheme="minorHAnsi" w:cstheme="minorHAnsi"/>
                <w:iCs/>
                <w:noProof/>
                <w:szCs w:val="22"/>
              </w:rPr>
              <w:t xml:space="preserve"> a summary of critical/high open defects </w:t>
            </w:r>
            <w:r>
              <w:rPr>
                <w:rFonts w:asciiTheme="minorHAnsi" w:eastAsiaTheme="minorHAnsi" w:hAnsiTheme="minorHAnsi" w:cstheme="minorHAnsi"/>
                <w:iCs/>
                <w:noProof/>
                <w:szCs w:val="22"/>
              </w:rPr>
              <w:t xml:space="preserve">for </w:t>
            </w:r>
            <w:r w:rsidRPr="00EF09F2">
              <w:rPr>
                <w:rFonts w:asciiTheme="minorHAnsi" w:eastAsiaTheme="minorHAnsi" w:hAnsiTheme="minorHAnsi" w:cstheme="minorHAnsi"/>
                <w:iCs/>
                <w:noProof/>
                <w:szCs w:val="22"/>
              </w:rPr>
              <w:t>stakeholders review and sign</w:t>
            </w:r>
            <w:r>
              <w:rPr>
                <w:rFonts w:asciiTheme="minorHAnsi" w:eastAsiaTheme="minorHAnsi" w:hAnsiTheme="minorHAnsi" w:cstheme="minorHAnsi"/>
                <w:iCs/>
                <w:noProof/>
                <w:szCs w:val="22"/>
              </w:rPr>
              <w:t>-off</w:t>
            </w:r>
          </w:p>
        </w:tc>
        <w:tc>
          <w:tcPr>
            <w:tcW w:w="1556" w:type="dxa"/>
            <w:hideMark/>
          </w:tcPr>
          <w:p w14:paraId="4C3E7147" w14:textId="77777777" w:rsidR="00FF3010" w:rsidRPr="00EF09F2" w:rsidRDefault="00FF3010" w:rsidP="00A957CB">
            <w:pPr>
              <w:pStyle w:val="Body1"/>
              <w:spacing w:after="0"/>
              <w:ind w:left="18"/>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iCs/>
                <w:noProof/>
                <w:szCs w:val="22"/>
              </w:rPr>
            </w:pPr>
            <w:r w:rsidRPr="00EF09F2">
              <w:rPr>
                <w:rFonts w:asciiTheme="minorHAnsi" w:eastAsiaTheme="minorHAnsi" w:hAnsiTheme="minorHAnsi" w:cstheme="minorHAnsi"/>
                <w:iCs/>
                <w:noProof/>
                <w:szCs w:val="22"/>
              </w:rPr>
              <w:t xml:space="preserve">At the end of a </w:t>
            </w:r>
            <w:r w:rsidR="00BD4434">
              <w:rPr>
                <w:rFonts w:asciiTheme="minorHAnsi" w:eastAsiaTheme="minorHAnsi" w:hAnsiTheme="minorHAnsi" w:cstheme="minorHAnsi"/>
                <w:iCs/>
                <w:noProof/>
                <w:szCs w:val="22"/>
              </w:rPr>
              <w:t>S</w:t>
            </w:r>
            <w:r w:rsidRPr="00EF09F2">
              <w:rPr>
                <w:rFonts w:asciiTheme="minorHAnsi" w:eastAsiaTheme="minorHAnsi" w:hAnsiTheme="minorHAnsi" w:cstheme="minorHAnsi"/>
                <w:iCs/>
                <w:noProof/>
                <w:szCs w:val="22"/>
              </w:rPr>
              <w:t>print</w:t>
            </w:r>
            <w:r>
              <w:rPr>
                <w:rFonts w:asciiTheme="minorHAnsi" w:eastAsiaTheme="minorHAnsi" w:hAnsiTheme="minorHAnsi" w:cstheme="minorHAnsi"/>
                <w:iCs/>
                <w:noProof/>
                <w:szCs w:val="22"/>
              </w:rPr>
              <w:t>/release</w:t>
            </w:r>
            <w:r w:rsidRPr="00EF09F2">
              <w:rPr>
                <w:rFonts w:asciiTheme="minorHAnsi" w:eastAsiaTheme="minorHAnsi" w:hAnsiTheme="minorHAnsi" w:cstheme="minorHAnsi"/>
                <w:iCs/>
                <w:noProof/>
                <w:szCs w:val="22"/>
              </w:rPr>
              <w:t xml:space="preserve"> phase</w:t>
            </w:r>
            <w:r w:rsidR="00BD4434">
              <w:rPr>
                <w:rFonts w:asciiTheme="minorHAnsi" w:eastAsiaTheme="minorHAnsi" w:hAnsiTheme="minorHAnsi" w:cstheme="minorHAnsi"/>
                <w:iCs/>
                <w:noProof/>
                <w:szCs w:val="22"/>
              </w:rPr>
              <w:t xml:space="preserve"> – Azure DevOps</w:t>
            </w:r>
          </w:p>
        </w:tc>
      </w:tr>
    </w:tbl>
    <w:p w14:paraId="4C3E7149" w14:textId="77777777" w:rsidR="00FF3010" w:rsidRDefault="00FF3010" w:rsidP="00A957CB">
      <w:pPr>
        <w:spacing w:after="0" w:line="240" w:lineRule="auto"/>
      </w:pPr>
    </w:p>
    <w:p w14:paraId="4C3E714A" w14:textId="77777777" w:rsidR="00FF3010" w:rsidRPr="00BD4434" w:rsidRDefault="00FF3010" w:rsidP="00A957CB">
      <w:pPr>
        <w:spacing w:after="0" w:line="240" w:lineRule="auto"/>
        <w:rPr>
          <w:rFonts w:asciiTheme="majorHAnsi" w:hAnsiTheme="majorHAnsi" w:cstheme="majorHAnsi"/>
          <w:sz w:val="22"/>
          <w:szCs w:val="22"/>
        </w:rPr>
      </w:pPr>
      <w:r w:rsidRPr="00BD4434">
        <w:rPr>
          <w:rFonts w:asciiTheme="majorHAnsi" w:hAnsiTheme="majorHAnsi" w:cstheme="majorHAnsi"/>
          <w:sz w:val="22"/>
          <w:szCs w:val="22"/>
        </w:rPr>
        <w:t>Following ceremonies as part of the release testing effort:</w:t>
      </w:r>
    </w:p>
    <w:tbl>
      <w:tblPr>
        <w:tblStyle w:val="GridTable4-Accent1"/>
        <w:tblW w:w="9278" w:type="dxa"/>
        <w:tblLayout w:type="fixed"/>
        <w:tblLook w:val="04A0" w:firstRow="1" w:lastRow="0" w:firstColumn="1" w:lastColumn="0" w:noHBand="0" w:noVBand="1"/>
      </w:tblPr>
      <w:tblGrid>
        <w:gridCol w:w="1530"/>
        <w:gridCol w:w="1890"/>
        <w:gridCol w:w="8"/>
        <w:gridCol w:w="1260"/>
        <w:gridCol w:w="2537"/>
        <w:gridCol w:w="2053"/>
      </w:tblGrid>
      <w:tr w:rsidR="00FF3010" w:rsidRPr="002F7022" w14:paraId="4C3E7150" w14:textId="77777777" w:rsidTr="00D8031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530" w:type="dxa"/>
            <w:vAlign w:val="center"/>
            <w:hideMark/>
          </w:tcPr>
          <w:p w14:paraId="4C3E714B" w14:textId="77777777" w:rsidR="00FF3010" w:rsidRPr="002F7022" w:rsidRDefault="00FF3010" w:rsidP="00A957CB">
            <w:pPr>
              <w:pStyle w:val="Tablehead1"/>
              <w:spacing w:after="0"/>
              <w:rPr>
                <w:rFonts w:asciiTheme="minorHAnsi" w:hAnsiTheme="minorHAnsi" w:cstheme="minorHAnsi"/>
                <w:b/>
                <w:color w:val="auto"/>
                <w:sz w:val="22"/>
                <w:szCs w:val="22"/>
              </w:rPr>
            </w:pPr>
            <w:r>
              <w:rPr>
                <w:rFonts w:asciiTheme="minorHAnsi" w:hAnsiTheme="minorHAnsi" w:cstheme="minorHAnsi"/>
                <w:b/>
                <w:color w:val="auto"/>
                <w:sz w:val="22"/>
                <w:szCs w:val="22"/>
              </w:rPr>
              <w:t>Meeting</w:t>
            </w:r>
          </w:p>
        </w:tc>
        <w:tc>
          <w:tcPr>
            <w:tcW w:w="1890" w:type="dxa"/>
            <w:vAlign w:val="center"/>
            <w:hideMark/>
          </w:tcPr>
          <w:p w14:paraId="4C3E714C" w14:textId="77777777" w:rsidR="00FF3010" w:rsidRPr="002F7022" w:rsidRDefault="00FF3010" w:rsidP="00A957CB">
            <w:pPr>
              <w:pStyle w:val="Tablehead1"/>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color w:val="auto"/>
                <w:sz w:val="22"/>
                <w:szCs w:val="22"/>
              </w:rPr>
            </w:pPr>
            <w:r w:rsidRPr="002F7022">
              <w:rPr>
                <w:rFonts w:asciiTheme="minorHAnsi" w:hAnsiTheme="minorHAnsi" w:cstheme="minorHAnsi"/>
                <w:b/>
                <w:color w:val="auto"/>
                <w:sz w:val="22"/>
                <w:szCs w:val="22"/>
              </w:rPr>
              <w:t>Description</w:t>
            </w:r>
          </w:p>
        </w:tc>
        <w:tc>
          <w:tcPr>
            <w:tcW w:w="1268" w:type="dxa"/>
            <w:gridSpan w:val="2"/>
            <w:vAlign w:val="center"/>
            <w:hideMark/>
          </w:tcPr>
          <w:p w14:paraId="4C3E714D" w14:textId="77777777" w:rsidR="00FF3010" w:rsidRPr="002F7022" w:rsidRDefault="00FF3010" w:rsidP="00A957CB">
            <w:pPr>
              <w:pStyle w:val="Tablehead1"/>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color w:val="auto"/>
                <w:sz w:val="22"/>
                <w:szCs w:val="22"/>
              </w:rPr>
            </w:pPr>
            <w:r w:rsidRPr="002F7022">
              <w:rPr>
                <w:rFonts w:asciiTheme="minorHAnsi" w:hAnsiTheme="minorHAnsi" w:cstheme="minorHAnsi"/>
                <w:b/>
                <w:color w:val="auto"/>
                <w:sz w:val="22"/>
                <w:szCs w:val="22"/>
              </w:rPr>
              <w:t>Frequency</w:t>
            </w:r>
          </w:p>
        </w:tc>
        <w:tc>
          <w:tcPr>
            <w:tcW w:w="2537" w:type="dxa"/>
            <w:vAlign w:val="center"/>
            <w:hideMark/>
          </w:tcPr>
          <w:p w14:paraId="4C3E714E" w14:textId="77777777" w:rsidR="00FF3010" w:rsidRPr="002F7022" w:rsidRDefault="00FF3010" w:rsidP="00A957CB">
            <w:pPr>
              <w:pStyle w:val="Tablehead1"/>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color w:val="auto"/>
                <w:sz w:val="22"/>
                <w:szCs w:val="22"/>
              </w:rPr>
            </w:pPr>
            <w:r w:rsidRPr="002F7022">
              <w:rPr>
                <w:rFonts w:asciiTheme="minorHAnsi" w:hAnsiTheme="minorHAnsi" w:cstheme="minorHAnsi"/>
                <w:b/>
                <w:color w:val="auto"/>
                <w:sz w:val="22"/>
                <w:szCs w:val="22"/>
              </w:rPr>
              <w:t>Participants</w:t>
            </w:r>
          </w:p>
        </w:tc>
        <w:tc>
          <w:tcPr>
            <w:tcW w:w="2053" w:type="dxa"/>
            <w:vAlign w:val="center"/>
            <w:hideMark/>
          </w:tcPr>
          <w:p w14:paraId="4C3E714F" w14:textId="77777777" w:rsidR="00FF3010" w:rsidRPr="002F7022" w:rsidRDefault="00FF3010" w:rsidP="00A957CB">
            <w:pPr>
              <w:pStyle w:val="Tablehead1"/>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color w:val="auto"/>
                <w:sz w:val="22"/>
                <w:szCs w:val="22"/>
              </w:rPr>
            </w:pPr>
            <w:r w:rsidRPr="002F7022">
              <w:rPr>
                <w:rFonts w:asciiTheme="minorHAnsi" w:hAnsiTheme="minorHAnsi" w:cstheme="minorHAnsi"/>
                <w:b/>
                <w:color w:val="auto"/>
                <w:sz w:val="22"/>
                <w:szCs w:val="22"/>
              </w:rPr>
              <w:t>Metrics</w:t>
            </w:r>
          </w:p>
        </w:tc>
      </w:tr>
      <w:tr w:rsidR="00FF3010" w:rsidRPr="002F7022" w14:paraId="4C3E715A" w14:textId="77777777" w:rsidTr="00D80315">
        <w:trPr>
          <w:cnfStyle w:val="000000100000" w:firstRow="0" w:lastRow="0" w:firstColumn="0" w:lastColumn="0" w:oddVBand="0" w:evenVBand="0" w:oddHBand="1"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1530" w:type="dxa"/>
          </w:tcPr>
          <w:p w14:paraId="4C3E7151" w14:textId="77777777" w:rsidR="00FF3010" w:rsidRPr="00CD7ADA" w:rsidRDefault="00FF3010" w:rsidP="00A957CB">
            <w:pPr>
              <w:pStyle w:val="Bullet1"/>
              <w:spacing w:after="0"/>
            </w:pPr>
            <w:r w:rsidRPr="00CD7ADA">
              <w:t>Sprint Planning</w:t>
            </w:r>
          </w:p>
        </w:tc>
        <w:tc>
          <w:tcPr>
            <w:tcW w:w="1898" w:type="dxa"/>
            <w:gridSpan w:val="2"/>
          </w:tcPr>
          <w:p w14:paraId="4C3E7152"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Sprint planning to plan the testing effort for the Sprint</w:t>
            </w:r>
          </w:p>
        </w:tc>
        <w:tc>
          <w:tcPr>
            <w:tcW w:w="1260" w:type="dxa"/>
          </w:tcPr>
          <w:p w14:paraId="4C3E7153"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Sprint</w:t>
            </w:r>
          </w:p>
        </w:tc>
        <w:tc>
          <w:tcPr>
            <w:tcW w:w="2537" w:type="dxa"/>
          </w:tcPr>
          <w:p w14:paraId="4C3E7154"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Scrum Master</w:t>
            </w:r>
          </w:p>
          <w:p w14:paraId="4C3E7155"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Product Owner</w:t>
            </w:r>
          </w:p>
          <w:p w14:paraId="4C3E7156"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Business Analysts</w:t>
            </w:r>
          </w:p>
          <w:p w14:paraId="4C3E7157"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Developers</w:t>
            </w:r>
          </w:p>
          <w:p w14:paraId="4C3E7158"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Testers</w:t>
            </w:r>
          </w:p>
        </w:tc>
        <w:tc>
          <w:tcPr>
            <w:tcW w:w="2053" w:type="dxa"/>
          </w:tcPr>
          <w:p w14:paraId="4C3E7159" w14:textId="77777777" w:rsidR="00FF3010" w:rsidRPr="002F7022" w:rsidRDefault="00FF3010" w:rsidP="00A957CB">
            <w:pPr>
              <w:pStyle w:val="Bullet1"/>
              <w:spacing w:after="0"/>
              <w:cnfStyle w:val="000000100000" w:firstRow="0" w:lastRow="0" w:firstColumn="0" w:lastColumn="0" w:oddVBand="0" w:evenVBand="0" w:oddHBand="1" w:evenHBand="0" w:firstRowFirstColumn="0" w:firstRowLastColumn="0" w:lastRowFirstColumn="0" w:lastRowLastColumn="0"/>
            </w:pPr>
            <w:r>
              <w:t>Velocity</w:t>
            </w:r>
          </w:p>
        </w:tc>
      </w:tr>
      <w:tr w:rsidR="00FF3010" w:rsidRPr="002F7022" w14:paraId="4C3E7164" w14:textId="77777777" w:rsidTr="00D80315">
        <w:trPr>
          <w:trHeight w:val="1500"/>
        </w:trPr>
        <w:tc>
          <w:tcPr>
            <w:cnfStyle w:val="001000000000" w:firstRow="0" w:lastRow="0" w:firstColumn="1" w:lastColumn="0" w:oddVBand="0" w:evenVBand="0" w:oddHBand="0" w:evenHBand="0" w:firstRowFirstColumn="0" w:firstRowLastColumn="0" w:lastRowFirstColumn="0" w:lastRowLastColumn="0"/>
            <w:tcW w:w="1530" w:type="dxa"/>
            <w:hideMark/>
          </w:tcPr>
          <w:p w14:paraId="4C3E715B" w14:textId="77777777" w:rsidR="00FF3010" w:rsidRPr="00CD7ADA" w:rsidRDefault="00FF3010" w:rsidP="00A957CB">
            <w:pPr>
              <w:pStyle w:val="Bullet1"/>
              <w:spacing w:after="0"/>
            </w:pPr>
            <w:r w:rsidRPr="00CD7ADA">
              <w:t xml:space="preserve">Daily standup / Scrum meeting </w:t>
            </w:r>
          </w:p>
        </w:tc>
        <w:tc>
          <w:tcPr>
            <w:tcW w:w="1898" w:type="dxa"/>
            <w:gridSpan w:val="2"/>
            <w:hideMark/>
          </w:tcPr>
          <w:p w14:paraId="4C3E715C"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This meeting will be held daily to review progress and understand risks or impediments</w:t>
            </w:r>
          </w:p>
        </w:tc>
        <w:tc>
          <w:tcPr>
            <w:tcW w:w="1260" w:type="dxa"/>
            <w:hideMark/>
          </w:tcPr>
          <w:p w14:paraId="4C3E715D"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Daily</w:t>
            </w:r>
          </w:p>
        </w:tc>
        <w:tc>
          <w:tcPr>
            <w:tcW w:w="2537" w:type="dxa"/>
            <w:hideMark/>
          </w:tcPr>
          <w:p w14:paraId="4C3E715E"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Scrum Master</w:t>
            </w:r>
          </w:p>
          <w:p w14:paraId="4C3E715F"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Product Owner</w:t>
            </w:r>
          </w:p>
          <w:p w14:paraId="4C3E7160"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Business Analysts</w:t>
            </w:r>
          </w:p>
          <w:p w14:paraId="4C3E7161"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Developers</w:t>
            </w:r>
          </w:p>
          <w:p w14:paraId="4C3E7162"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Testers</w:t>
            </w:r>
          </w:p>
        </w:tc>
        <w:tc>
          <w:tcPr>
            <w:tcW w:w="2053" w:type="dxa"/>
          </w:tcPr>
          <w:p w14:paraId="4C3E7163" w14:textId="77777777" w:rsidR="00FF3010" w:rsidRPr="002F7022" w:rsidRDefault="00FF3010" w:rsidP="00A957CB">
            <w:pPr>
              <w:pStyle w:val="Bullet1"/>
              <w:spacing w:after="0"/>
              <w:cnfStyle w:val="000000000000" w:firstRow="0" w:lastRow="0" w:firstColumn="0" w:lastColumn="0" w:oddVBand="0" w:evenVBand="0" w:oddHBand="0" w:evenHBand="0" w:firstRowFirstColumn="0" w:firstRowLastColumn="0" w:lastRowFirstColumn="0" w:lastRowLastColumn="0"/>
              <w:rPr>
                <w:rFonts w:eastAsiaTheme="minorHAnsi"/>
              </w:rPr>
            </w:pPr>
            <w:r w:rsidRPr="002F7022">
              <w:t>Planned vs. Completed work</w:t>
            </w:r>
          </w:p>
        </w:tc>
      </w:tr>
      <w:tr w:rsidR="00FF3010" w:rsidRPr="002F7022" w14:paraId="4C3E716C" w14:textId="77777777" w:rsidTr="00D80315">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530" w:type="dxa"/>
            <w:hideMark/>
          </w:tcPr>
          <w:p w14:paraId="4C3E7165" w14:textId="77777777" w:rsidR="00FF3010" w:rsidRPr="00CD7ADA" w:rsidRDefault="00FF3010" w:rsidP="00A957CB">
            <w:pPr>
              <w:pStyle w:val="Bullet1"/>
              <w:spacing w:after="0"/>
            </w:pPr>
            <w:r w:rsidRPr="00CD7ADA">
              <w:lastRenderedPageBreak/>
              <w:t>Weekly QA Meeting</w:t>
            </w:r>
          </w:p>
        </w:tc>
        <w:tc>
          <w:tcPr>
            <w:tcW w:w="1898" w:type="dxa"/>
            <w:gridSpan w:val="2"/>
            <w:hideMark/>
          </w:tcPr>
          <w:p w14:paraId="4C3E7166"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 xml:space="preserve">This meeting will be held to update the Testing Status for the week </w:t>
            </w:r>
          </w:p>
        </w:tc>
        <w:tc>
          <w:tcPr>
            <w:tcW w:w="1260" w:type="dxa"/>
            <w:hideMark/>
          </w:tcPr>
          <w:p w14:paraId="4C3E7167"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Weekly</w:t>
            </w:r>
          </w:p>
        </w:tc>
        <w:tc>
          <w:tcPr>
            <w:tcW w:w="2537" w:type="dxa"/>
            <w:hideMark/>
          </w:tcPr>
          <w:p w14:paraId="4C3E7168"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QA Lead</w:t>
            </w:r>
          </w:p>
          <w:p w14:paraId="4C3E7169"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QA team members</w:t>
            </w:r>
          </w:p>
        </w:tc>
        <w:tc>
          <w:tcPr>
            <w:tcW w:w="2053" w:type="dxa"/>
            <w:hideMark/>
          </w:tcPr>
          <w:p w14:paraId="4C3E716A" w14:textId="77777777" w:rsidR="00FF3010" w:rsidRDefault="00FF3010" w:rsidP="00A957CB">
            <w:pPr>
              <w:pStyle w:val="Bullet1"/>
              <w:spacing w:after="0"/>
              <w:cnfStyle w:val="000000100000" w:firstRow="0" w:lastRow="0" w:firstColumn="0" w:lastColumn="0" w:oddVBand="0" w:evenVBand="0" w:oddHBand="1" w:evenHBand="0" w:firstRowFirstColumn="0" w:firstRowLastColumn="0" w:lastRowFirstColumn="0" w:lastRowLastColumn="0"/>
            </w:pPr>
            <w:r>
              <w:t>Test Design Productivity</w:t>
            </w:r>
          </w:p>
          <w:p w14:paraId="4C3E716B" w14:textId="77777777" w:rsidR="00FF3010" w:rsidRPr="002F7022" w:rsidRDefault="00FF3010" w:rsidP="00A957CB">
            <w:pPr>
              <w:pStyle w:val="Bullet1"/>
              <w:spacing w:after="0"/>
              <w:cnfStyle w:val="000000100000" w:firstRow="0" w:lastRow="0" w:firstColumn="0" w:lastColumn="0" w:oddVBand="0" w:evenVBand="0" w:oddHBand="1" w:evenHBand="0" w:firstRowFirstColumn="0" w:firstRowLastColumn="0" w:lastRowFirstColumn="0" w:lastRowLastColumn="0"/>
            </w:pPr>
            <w:r>
              <w:t xml:space="preserve">Test Execution Productivity </w:t>
            </w:r>
          </w:p>
        </w:tc>
      </w:tr>
      <w:tr w:rsidR="00FF3010" w:rsidRPr="002F7022" w14:paraId="4C3E7174" w14:textId="77777777" w:rsidTr="00D80315">
        <w:trPr>
          <w:trHeight w:val="720"/>
        </w:trPr>
        <w:tc>
          <w:tcPr>
            <w:cnfStyle w:val="001000000000" w:firstRow="0" w:lastRow="0" w:firstColumn="1" w:lastColumn="0" w:oddVBand="0" w:evenVBand="0" w:oddHBand="0" w:evenHBand="0" w:firstRowFirstColumn="0" w:firstRowLastColumn="0" w:lastRowFirstColumn="0" w:lastRowLastColumn="0"/>
            <w:tcW w:w="1530" w:type="dxa"/>
          </w:tcPr>
          <w:p w14:paraId="4C3E716D" w14:textId="77777777" w:rsidR="00FF3010" w:rsidRPr="00CD7ADA" w:rsidRDefault="00FF3010" w:rsidP="00A957CB">
            <w:pPr>
              <w:pStyle w:val="Bullet1"/>
              <w:spacing w:after="0"/>
            </w:pPr>
            <w:r w:rsidRPr="00CD7ADA">
              <w:t>User Story/ Requirements walkthrough</w:t>
            </w:r>
          </w:p>
        </w:tc>
        <w:tc>
          <w:tcPr>
            <w:tcW w:w="1898" w:type="dxa"/>
            <w:gridSpan w:val="2"/>
          </w:tcPr>
          <w:p w14:paraId="4C3E716E"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BA will conduct these meetings to provide walkthrough of User Stories</w:t>
            </w:r>
          </w:p>
        </w:tc>
        <w:tc>
          <w:tcPr>
            <w:tcW w:w="1260" w:type="dxa"/>
          </w:tcPr>
          <w:p w14:paraId="4C3E716F"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Sprint-1</w:t>
            </w:r>
          </w:p>
        </w:tc>
        <w:tc>
          <w:tcPr>
            <w:tcW w:w="2537" w:type="dxa"/>
          </w:tcPr>
          <w:p w14:paraId="4C3E7170"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Business Analysts</w:t>
            </w:r>
          </w:p>
          <w:p w14:paraId="4C3E7171"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Developers</w:t>
            </w:r>
          </w:p>
          <w:p w14:paraId="4C3E7172"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Testers</w:t>
            </w:r>
          </w:p>
        </w:tc>
        <w:tc>
          <w:tcPr>
            <w:tcW w:w="2053" w:type="dxa"/>
          </w:tcPr>
          <w:p w14:paraId="4C3E7173" w14:textId="77777777" w:rsidR="00FF3010" w:rsidRPr="002F7022" w:rsidRDefault="00FF3010" w:rsidP="00A957CB">
            <w:pPr>
              <w:pStyle w:val="Bullet1"/>
              <w:spacing w:after="0"/>
              <w:cnfStyle w:val="000000000000" w:firstRow="0" w:lastRow="0" w:firstColumn="0" w:lastColumn="0" w:oddVBand="0" w:evenVBand="0" w:oddHBand="0" w:evenHBand="0" w:firstRowFirstColumn="0" w:firstRowLastColumn="0" w:lastRowFirstColumn="0" w:lastRowLastColumn="0"/>
            </w:pPr>
            <w:r w:rsidRPr="002F7022">
              <w:t>NA</w:t>
            </w:r>
          </w:p>
        </w:tc>
      </w:tr>
      <w:tr w:rsidR="00FF3010" w:rsidRPr="002F7022" w14:paraId="4C3E717F" w14:textId="77777777" w:rsidTr="00D80315">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530" w:type="dxa"/>
          </w:tcPr>
          <w:p w14:paraId="4C3E7175" w14:textId="77777777" w:rsidR="00FF3010" w:rsidRPr="00CD7ADA" w:rsidRDefault="00FF3010" w:rsidP="00A957CB">
            <w:pPr>
              <w:pStyle w:val="Bullet1"/>
              <w:spacing w:after="0"/>
            </w:pPr>
            <w:r w:rsidRPr="00CD7ADA">
              <w:t>Daily triage meetings</w:t>
            </w:r>
          </w:p>
        </w:tc>
        <w:tc>
          <w:tcPr>
            <w:tcW w:w="1898" w:type="dxa"/>
            <w:gridSpan w:val="2"/>
          </w:tcPr>
          <w:p w14:paraId="4C3E7176"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 xml:space="preserve">Will be conducted by QA lead </w:t>
            </w:r>
            <w:r>
              <w:rPr>
                <w:rFonts w:asciiTheme="minorHAnsi" w:hAnsiTheme="minorHAnsi" w:cstheme="minorHAnsi"/>
                <w:sz w:val="22"/>
                <w:szCs w:val="22"/>
              </w:rPr>
              <w:t>to review the defects</w:t>
            </w:r>
          </w:p>
        </w:tc>
        <w:tc>
          <w:tcPr>
            <w:tcW w:w="1260" w:type="dxa"/>
          </w:tcPr>
          <w:p w14:paraId="4C3E7177"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Daily</w:t>
            </w:r>
          </w:p>
        </w:tc>
        <w:tc>
          <w:tcPr>
            <w:tcW w:w="2537" w:type="dxa"/>
          </w:tcPr>
          <w:p w14:paraId="4C3E7178"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QA Lead</w:t>
            </w:r>
          </w:p>
          <w:p w14:paraId="4C3E7179"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Scrum Master</w:t>
            </w:r>
          </w:p>
          <w:p w14:paraId="4C3E717A"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 xml:space="preserve">BA </w:t>
            </w:r>
          </w:p>
          <w:p w14:paraId="4C3E717B"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Dev Lead</w:t>
            </w:r>
          </w:p>
          <w:p w14:paraId="4C3E717C"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Testers</w:t>
            </w:r>
          </w:p>
        </w:tc>
        <w:tc>
          <w:tcPr>
            <w:tcW w:w="2053" w:type="dxa"/>
          </w:tcPr>
          <w:p w14:paraId="4C3E717D" w14:textId="77777777" w:rsidR="00FF3010" w:rsidRDefault="00FF3010" w:rsidP="00A957CB">
            <w:pPr>
              <w:pStyle w:val="Bullet1"/>
              <w:spacing w:after="0"/>
              <w:cnfStyle w:val="000000100000" w:firstRow="0" w:lastRow="0" w:firstColumn="0" w:lastColumn="0" w:oddVBand="0" w:evenVBand="0" w:oddHBand="1" w:evenHBand="0" w:firstRowFirstColumn="0" w:firstRowLastColumn="0" w:lastRowFirstColumn="0" w:lastRowLastColumn="0"/>
            </w:pPr>
            <w:r>
              <w:t># of critical d</w:t>
            </w:r>
            <w:r w:rsidRPr="002F7022">
              <w:t>efects</w:t>
            </w:r>
          </w:p>
          <w:p w14:paraId="4C3E717E" w14:textId="77777777" w:rsidR="00FF3010" w:rsidRPr="002F7022" w:rsidRDefault="00FF3010" w:rsidP="00A957CB">
            <w:pPr>
              <w:pStyle w:val="Bullet1"/>
              <w:spacing w:after="0"/>
              <w:cnfStyle w:val="000000100000" w:firstRow="0" w:lastRow="0" w:firstColumn="0" w:lastColumn="0" w:oddVBand="0" w:evenVBand="0" w:oddHBand="1" w:evenHBand="0" w:firstRowFirstColumn="0" w:firstRowLastColumn="0" w:lastRowFirstColumn="0" w:lastRowLastColumn="0"/>
            </w:pPr>
            <w:r>
              <w:t>#of slipped defects</w:t>
            </w:r>
          </w:p>
        </w:tc>
      </w:tr>
      <w:tr w:rsidR="00FF3010" w:rsidRPr="002F7022" w14:paraId="4C3E718A" w14:textId="77777777" w:rsidTr="00D80315">
        <w:trPr>
          <w:trHeight w:val="720"/>
        </w:trPr>
        <w:tc>
          <w:tcPr>
            <w:cnfStyle w:val="001000000000" w:firstRow="0" w:lastRow="0" w:firstColumn="1" w:lastColumn="0" w:oddVBand="0" w:evenVBand="0" w:oddHBand="0" w:evenHBand="0" w:firstRowFirstColumn="0" w:firstRowLastColumn="0" w:lastRowFirstColumn="0" w:lastRowLastColumn="0"/>
            <w:tcW w:w="1530" w:type="dxa"/>
          </w:tcPr>
          <w:p w14:paraId="4C3E7180" w14:textId="77777777" w:rsidR="00FF3010" w:rsidRPr="00CD7ADA" w:rsidRDefault="00FF3010" w:rsidP="00A957CB">
            <w:pPr>
              <w:pStyle w:val="Bullet1"/>
              <w:spacing w:after="0"/>
            </w:pPr>
            <w:r w:rsidRPr="00CD7ADA">
              <w:t>Sprint Demo</w:t>
            </w:r>
          </w:p>
        </w:tc>
        <w:tc>
          <w:tcPr>
            <w:tcW w:w="1898" w:type="dxa"/>
            <w:gridSpan w:val="2"/>
          </w:tcPr>
          <w:p w14:paraId="4C3E7181" w14:textId="77777777" w:rsidR="00FF3010"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To demo the features developed</w:t>
            </w:r>
          </w:p>
        </w:tc>
        <w:tc>
          <w:tcPr>
            <w:tcW w:w="1260" w:type="dxa"/>
          </w:tcPr>
          <w:p w14:paraId="4C3E7182" w14:textId="77777777" w:rsidR="00FF3010"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Sprint</w:t>
            </w:r>
          </w:p>
        </w:tc>
        <w:tc>
          <w:tcPr>
            <w:tcW w:w="2537" w:type="dxa"/>
          </w:tcPr>
          <w:p w14:paraId="4C3E7183" w14:textId="77777777" w:rsidR="00FF3010"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14:paraId="4C3E7184"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Scrum Master</w:t>
            </w:r>
          </w:p>
          <w:p w14:paraId="4C3E7185"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Product Owner</w:t>
            </w:r>
            <w:r>
              <w:rPr>
                <w:rFonts w:asciiTheme="minorHAnsi" w:hAnsiTheme="minorHAnsi" w:cstheme="minorHAnsi"/>
                <w:sz w:val="22"/>
                <w:szCs w:val="22"/>
              </w:rPr>
              <w:t>/Business</w:t>
            </w:r>
          </w:p>
          <w:p w14:paraId="4C3E7186"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Business Analysts</w:t>
            </w:r>
          </w:p>
          <w:p w14:paraId="4C3E7187"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Developers</w:t>
            </w:r>
          </w:p>
          <w:p w14:paraId="4C3E7188" w14:textId="77777777" w:rsidR="00FF3010" w:rsidRPr="002F7022" w:rsidRDefault="00FF3010" w:rsidP="00A957CB">
            <w:pPr>
              <w:pStyle w:val="Tabletext"/>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Testers</w:t>
            </w:r>
          </w:p>
        </w:tc>
        <w:tc>
          <w:tcPr>
            <w:tcW w:w="2053" w:type="dxa"/>
          </w:tcPr>
          <w:p w14:paraId="4C3E7189" w14:textId="77777777" w:rsidR="00FF3010" w:rsidRDefault="00FF3010" w:rsidP="00A957CB">
            <w:pPr>
              <w:pStyle w:val="Bullet1"/>
              <w:spacing w:after="0"/>
              <w:cnfStyle w:val="000000000000" w:firstRow="0" w:lastRow="0" w:firstColumn="0" w:lastColumn="0" w:oddVBand="0" w:evenVBand="0" w:oddHBand="0" w:evenHBand="0" w:firstRowFirstColumn="0" w:firstRowLastColumn="0" w:lastRowFirstColumn="0" w:lastRowLastColumn="0"/>
            </w:pPr>
            <w:r>
              <w:t>Feature Planned vs ready</w:t>
            </w:r>
          </w:p>
        </w:tc>
      </w:tr>
      <w:tr w:rsidR="00FF3010" w:rsidRPr="002F7022" w14:paraId="4C3E7194" w14:textId="77777777" w:rsidTr="00D80315">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530" w:type="dxa"/>
          </w:tcPr>
          <w:p w14:paraId="4C3E718B" w14:textId="77777777" w:rsidR="00FF3010" w:rsidRPr="00CD7ADA" w:rsidRDefault="00FF3010" w:rsidP="00A957CB">
            <w:pPr>
              <w:pStyle w:val="Bullet1"/>
              <w:spacing w:after="0"/>
            </w:pPr>
            <w:r w:rsidRPr="00CD7ADA">
              <w:t>Sprint Retrospection</w:t>
            </w:r>
          </w:p>
        </w:tc>
        <w:tc>
          <w:tcPr>
            <w:tcW w:w="1898" w:type="dxa"/>
            <w:gridSpan w:val="2"/>
          </w:tcPr>
          <w:p w14:paraId="4C3E718C"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Continuous Learning and Adapting</w:t>
            </w:r>
          </w:p>
        </w:tc>
        <w:tc>
          <w:tcPr>
            <w:tcW w:w="1260" w:type="dxa"/>
          </w:tcPr>
          <w:p w14:paraId="4C3E718D"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Sprint</w:t>
            </w:r>
          </w:p>
        </w:tc>
        <w:tc>
          <w:tcPr>
            <w:tcW w:w="2537" w:type="dxa"/>
          </w:tcPr>
          <w:p w14:paraId="4C3E718E"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Scrum Master</w:t>
            </w:r>
          </w:p>
          <w:p w14:paraId="4C3E718F"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Product Owner</w:t>
            </w:r>
          </w:p>
          <w:p w14:paraId="4C3E7190"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Business Analysts</w:t>
            </w:r>
          </w:p>
          <w:p w14:paraId="4C3E7191"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Developers</w:t>
            </w:r>
          </w:p>
          <w:p w14:paraId="4C3E7192" w14:textId="77777777" w:rsidR="00FF3010" w:rsidRPr="002F7022" w:rsidRDefault="00FF3010" w:rsidP="00A957CB">
            <w:pPr>
              <w:pStyle w:val="Tabletext"/>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2F7022">
              <w:rPr>
                <w:rFonts w:asciiTheme="minorHAnsi" w:hAnsiTheme="minorHAnsi" w:cstheme="minorHAnsi"/>
                <w:sz w:val="22"/>
                <w:szCs w:val="22"/>
              </w:rPr>
              <w:t>Testers</w:t>
            </w:r>
          </w:p>
        </w:tc>
        <w:tc>
          <w:tcPr>
            <w:tcW w:w="2053" w:type="dxa"/>
          </w:tcPr>
          <w:p w14:paraId="4C3E7193" w14:textId="77777777" w:rsidR="00FF3010" w:rsidRPr="002F7022" w:rsidRDefault="00FF3010" w:rsidP="00A957CB">
            <w:pPr>
              <w:pStyle w:val="Bullet1"/>
              <w:spacing w:after="0"/>
              <w:cnfStyle w:val="000000100000" w:firstRow="0" w:lastRow="0" w:firstColumn="0" w:lastColumn="0" w:oddVBand="0" w:evenVBand="0" w:oddHBand="1" w:evenHBand="0" w:firstRowFirstColumn="0" w:firstRowLastColumn="0" w:lastRowFirstColumn="0" w:lastRowLastColumn="0"/>
            </w:pPr>
            <w:r>
              <w:t>NA</w:t>
            </w:r>
          </w:p>
        </w:tc>
      </w:tr>
    </w:tbl>
    <w:p w14:paraId="4C3E7195" w14:textId="77777777" w:rsidR="00C959DB" w:rsidRDefault="00C959DB" w:rsidP="00A957CB">
      <w:pPr>
        <w:spacing w:after="0" w:line="240" w:lineRule="auto"/>
        <w:rPr>
          <w:rFonts w:asciiTheme="majorHAnsi" w:eastAsia="Times New Roman" w:hAnsiTheme="majorHAnsi" w:cstheme="majorBidi"/>
          <w:color w:val="2E74B5" w:themeColor="accent1" w:themeShade="BF"/>
          <w:sz w:val="28"/>
          <w:szCs w:val="28"/>
          <w:lang w:val="en-US"/>
        </w:rPr>
      </w:pPr>
    </w:p>
    <w:p w14:paraId="2C8135C9" w14:textId="77777777" w:rsidR="00CA1A4E" w:rsidRDefault="00CA1A4E" w:rsidP="00CA1A4E">
      <w:pPr>
        <w:spacing w:after="0" w:line="240" w:lineRule="auto"/>
      </w:pPr>
      <w:r>
        <w:t>Custom public queries will be created in Azure DevOps/VSTS to pull the metrics. This query will be accessible to all Scrum teams and will return the latest updated metrics. There are few sample queries list below:</w:t>
      </w:r>
    </w:p>
    <w:p w14:paraId="4C3E7196" w14:textId="318FD603" w:rsidR="00BD4434" w:rsidRDefault="00CA1A4E">
      <w:pPr>
        <w:rPr>
          <w:rFonts w:asciiTheme="majorHAnsi" w:eastAsia="Times New Roman" w:hAnsiTheme="majorHAnsi" w:cstheme="majorBidi"/>
          <w:color w:val="2E74B5" w:themeColor="accent1" w:themeShade="BF"/>
          <w:sz w:val="36"/>
          <w:szCs w:val="36"/>
          <w:lang w:val="en-US"/>
        </w:rPr>
      </w:pPr>
      <w:r w:rsidRPr="00CA1A4E">
        <w:rPr>
          <w:noProof/>
          <w:lang w:eastAsia="en-IN"/>
        </w:rPr>
        <w:lastRenderedPageBreak/>
        <w:drawing>
          <wp:inline distT="0" distB="0" distL="0" distR="0" wp14:anchorId="1D2A3F3C" wp14:editId="3F9BDDA8">
            <wp:extent cx="5731510" cy="25387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6674"/>
                    <a:stretch/>
                  </pic:blipFill>
                  <pic:spPr bwMode="auto">
                    <a:xfrm>
                      <a:off x="0" y="0"/>
                      <a:ext cx="5731510" cy="2538730"/>
                    </a:xfrm>
                    <a:prstGeom prst="rect">
                      <a:avLst/>
                    </a:prstGeom>
                    <a:ln>
                      <a:noFill/>
                    </a:ln>
                    <a:extLst>
                      <a:ext uri="{53640926-AAD7-44D8-BBD7-CCE9431645EC}">
                        <a14:shadowObscured xmlns:a14="http://schemas.microsoft.com/office/drawing/2010/main"/>
                      </a:ext>
                    </a:extLst>
                  </pic:spPr>
                </pic:pic>
              </a:graphicData>
            </a:graphic>
          </wp:inline>
        </w:drawing>
      </w:r>
    </w:p>
    <w:p w14:paraId="7611EF81" w14:textId="0F50C3C3" w:rsidR="00CA1A4E" w:rsidRDefault="00CA1A4E">
      <w:r w:rsidRPr="00CA1A4E">
        <w:t>Fig</w:t>
      </w:r>
      <w:r>
        <w:t xml:space="preserve"> above</w:t>
      </w:r>
      <w:r w:rsidRPr="00CA1A4E">
        <w:t>:</w:t>
      </w:r>
      <w:r>
        <w:t xml:space="preserve"> All bugs for Iteration1</w:t>
      </w:r>
    </w:p>
    <w:p w14:paraId="68F82FC1" w14:textId="3F2ED439" w:rsidR="00CA1A4E" w:rsidRPr="00CA1A4E" w:rsidRDefault="00CA1A4E">
      <w:r>
        <w:rPr>
          <w:noProof/>
          <w:lang w:eastAsia="en-IN"/>
        </w:rPr>
        <w:drawing>
          <wp:inline distT="0" distB="0" distL="0" distR="0" wp14:anchorId="029055D1" wp14:editId="72719B48">
            <wp:extent cx="5731510" cy="25006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7924"/>
                    <a:stretch/>
                  </pic:blipFill>
                  <pic:spPr bwMode="auto">
                    <a:xfrm>
                      <a:off x="0" y="0"/>
                      <a:ext cx="5731510" cy="2500630"/>
                    </a:xfrm>
                    <a:prstGeom prst="rect">
                      <a:avLst/>
                    </a:prstGeom>
                    <a:ln>
                      <a:noFill/>
                    </a:ln>
                    <a:extLst>
                      <a:ext uri="{53640926-AAD7-44D8-BBD7-CCE9431645EC}">
                        <a14:shadowObscured xmlns:a14="http://schemas.microsoft.com/office/drawing/2010/main"/>
                      </a:ext>
                    </a:extLst>
                  </pic:spPr>
                </pic:pic>
              </a:graphicData>
            </a:graphic>
          </wp:inline>
        </w:drawing>
      </w:r>
    </w:p>
    <w:p w14:paraId="21BB9797" w14:textId="208E0779" w:rsidR="00CA1A4E" w:rsidRDefault="00CA1A4E">
      <w:r w:rsidRPr="00CA1A4E">
        <w:t>Fig</w:t>
      </w:r>
      <w:r>
        <w:t xml:space="preserve"> above</w:t>
      </w:r>
      <w:r w:rsidRPr="00CA1A4E">
        <w:t>:</w:t>
      </w:r>
      <w:r>
        <w:t xml:space="preserve"> All bugs assigned to me</w:t>
      </w:r>
    </w:p>
    <w:p w14:paraId="03C178DD" w14:textId="57BA595F" w:rsidR="00CA1A4E" w:rsidRDefault="00CA1A4E">
      <w:pPr>
        <w:rPr>
          <w:rFonts w:asciiTheme="majorHAnsi" w:eastAsia="Times New Roman" w:hAnsiTheme="majorHAnsi" w:cstheme="majorBidi"/>
          <w:color w:val="2E74B5" w:themeColor="accent1" w:themeShade="BF"/>
          <w:sz w:val="36"/>
          <w:szCs w:val="36"/>
          <w:lang w:val="en-US"/>
        </w:rPr>
      </w:pPr>
      <w:r>
        <w:rPr>
          <w:noProof/>
          <w:lang w:eastAsia="en-IN"/>
        </w:rPr>
        <w:lastRenderedPageBreak/>
        <w:drawing>
          <wp:inline distT="0" distB="0" distL="0" distR="0" wp14:anchorId="5C29AFBC" wp14:editId="16A98AA1">
            <wp:extent cx="5731510" cy="24879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8341"/>
                    <a:stretch/>
                  </pic:blipFill>
                  <pic:spPr bwMode="auto">
                    <a:xfrm>
                      <a:off x="0" y="0"/>
                      <a:ext cx="5731510" cy="2487930"/>
                    </a:xfrm>
                    <a:prstGeom prst="rect">
                      <a:avLst/>
                    </a:prstGeom>
                    <a:ln>
                      <a:noFill/>
                    </a:ln>
                    <a:extLst>
                      <a:ext uri="{53640926-AAD7-44D8-BBD7-CCE9431645EC}">
                        <a14:shadowObscured xmlns:a14="http://schemas.microsoft.com/office/drawing/2010/main"/>
                      </a:ext>
                    </a:extLst>
                  </pic:spPr>
                </pic:pic>
              </a:graphicData>
            </a:graphic>
          </wp:inline>
        </w:drawing>
      </w:r>
    </w:p>
    <w:p w14:paraId="494004E3" w14:textId="6A01E863" w:rsidR="00CA1A4E" w:rsidRDefault="00CA1A4E" w:rsidP="00CA1A4E">
      <w:r w:rsidRPr="00CA1A4E">
        <w:t>Fig</w:t>
      </w:r>
      <w:r>
        <w:t xml:space="preserve"> above</w:t>
      </w:r>
      <w:r w:rsidRPr="00CA1A4E">
        <w:t>:</w:t>
      </w:r>
      <w:r>
        <w:t xml:space="preserve"> My Test Cases</w:t>
      </w:r>
    </w:p>
    <w:p w14:paraId="663D1267" w14:textId="01ADA839" w:rsidR="00CA1A4E" w:rsidRDefault="00CA1A4E" w:rsidP="00CA1A4E"/>
    <w:p w14:paraId="7E1B4D26" w14:textId="783D1056" w:rsidR="00331F68" w:rsidRDefault="00331F68" w:rsidP="00CA1A4E">
      <w:r>
        <w:rPr>
          <w:noProof/>
          <w:lang w:eastAsia="en-IN"/>
        </w:rPr>
        <w:drawing>
          <wp:inline distT="0" distB="0" distL="0" distR="0" wp14:anchorId="59A8A043" wp14:editId="395E8894">
            <wp:extent cx="5731510" cy="252603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7091"/>
                    <a:stretch/>
                  </pic:blipFill>
                  <pic:spPr bwMode="auto">
                    <a:xfrm>
                      <a:off x="0" y="0"/>
                      <a:ext cx="5731510" cy="2526030"/>
                    </a:xfrm>
                    <a:prstGeom prst="rect">
                      <a:avLst/>
                    </a:prstGeom>
                    <a:ln>
                      <a:noFill/>
                    </a:ln>
                    <a:extLst>
                      <a:ext uri="{53640926-AAD7-44D8-BBD7-CCE9431645EC}">
                        <a14:shadowObscured xmlns:a14="http://schemas.microsoft.com/office/drawing/2010/main"/>
                      </a:ext>
                    </a:extLst>
                  </pic:spPr>
                </pic:pic>
              </a:graphicData>
            </a:graphic>
          </wp:inline>
        </w:drawing>
      </w:r>
    </w:p>
    <w:p w14:paraId="29273F57" w14:textId="1556892F" w:rsidR="00331F68" w:rsidRDefault="00331F68" w:rsidP="00331F68">
      <w:r w:rsidRPr="00CA1A4E">
        <w:t>Fig</w:t>
      </w:r>
      <w:r>
        <w:t xml:space="preserve"> above</w:t>
      </w:r>
      <w:r w:rsidRPr="00CA1A4E">
        <w:t>:</w:t>
      </w:r>
      <w:r>
        <w:t xml:space="preserve"> Completed Tasks for Iteration1</w:t>
      </w:r>
    </w:p>
    <w:p w14:paraId="33D996BC" w14:textId="56587B6B" w:rsidR="00331F68" w:rsidRDefault="00331F68" w:rsidP="00331F68"/>
    <w:p w14:paraId="1B838F51" w14:textId="5881A447" w:rsidR="00331F68" w:rsidRDefault="00331F68" w:rsidP="00331F68">
      <w:r>
        <w:rPr>
          <w:noProof/>
          <w:lang w:eastAsia="en-IN"/>
        </w:rPr>
        <w:lastRenderedPageBreak/>
        <w:drawing>
          <wp:inline distT="0" distB="0" distL="0" distR="0" wp14:anchorId="00880DF7" wp14:editId="42013F97">
            <wp:extent cx="5731510" cy="25196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7299"/>
                    <a:stretch/>
                  </pic:blipFill>
                  <pic:spPr bwMode="auto">
                    <a:xfrm>
                      <a:off x="0" y="0"/>
                      <a:ext cx="5731510" cy="2519680"/>
                    </a:xfrm>
                    <a:prstGeom prst="rect">
                      <a:avLst/>
                    </a:prstGeom>
                    <a:ln>
                      <a:noFill/>
                    </a:ln>
                    <a:extLst>
                      <a:ext uri="{53640926-AAD7-44D8-BBD7-CCE9431645EC}">
                        <a14:shadowObscured xmlns:a14="http://schemas.microsoft.com/office/drawing/2010/main"/>
                      </a:ext>
                    </a:extLst>
                  </pic:spPr>
                </pic:pic>
              </a:graphicData>
            </a:graphic>
          </wp:inline>
        </w:drawing>
      </w:r>
    </w:p>
    <w:p w14:paraId="1D4A9A9A" w14:textId="447FF2D6" w:rsidR="00331F68" w:rsidRDefault="00331F68" w:rsidP="00331F68">
      <w:r>
        <w:t>Fig above: Bug Triage</w:t>
      </w:r>
    </w:p>
    <w:p w14:paraId="4E39EE6D" w14:textId="5978402B" w:rsidR="00CA1A4E" w:rsidRDefault="00CA1A4E" w:rsidP="00CA1A4E"/>
    <w:p w14:paraId="754284DE" w14:textId="18437D5A" w:rsidR="00331F68" w:rsidRDefault="00331F68" w:rsidP="00CA1A4E">
      <w:r>
        <w:rPr>
          <w:noProof/>
          <w:lang w:eastAsia="en-IN"/>
        </w:rPr>
        <w:drawing>
          <wp:inline distT="0" distB="0" distL="0" distR="0" wp14:anchorId="702CA5D5" wp14:editId="5C6863E9">
            <wp:extent cx="5731510" cy="25196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7299"/>
                    <a:stretch/>
                  </pic:blipFill>
                  <pic:spPr bwMode="auto">
                    <a:xfrm>
                      <a:off x="0" y="0"/>
                      <a:ext cx="5731510" cy="2519680"/>
                    </a:xfrm>
                    <a:prstGeom prst="rect">
                      <a:avLst/>
                    </a:prstGeom>
                    <a:ln>
                      <a:noFill/>
                    </a:ln>
                    <a:extLst>
                      <a:ext uri="{53640926-AAD7-44D8-BBD7-CCE9431645EC}">
                        <a14:shadowObscured xmlns:a14="http://schemas.microsoft.com/office/drawing/2010/main"/>
                      </a:ext>
                    </a:extLst>
                  </pic:spPr>
                </pic:pic>
              </a:graphicData>
            </a:graphic>
          </wp:inline>
        </w:drawing>
      </w:r>
    </w:p>
    <w:p w14:paraId="64549DEF" w14:textId="1B86954D" w:rsidR="00331F68" w:rsidRDefault="00331F68" w:rsidP="00331F68">
      <w:r>
        <w:t>Fig above: User Stories Delivered</w:t>
      </w:r>
    </w:p>
    <w:p w14:paraId="151A6B7D" w14:textId="26D51992" w:rsidR="001B3122" w:rsidRDefault="001B3122" w:rsidP="00331F68"/>
    <w:p w14:paraId="5842B2A8" w14:textId="2457E0C1" w:rsidR="001B3122" w:rsidRDefault="001B3122" w:rsidP="00331F68">
      <w:r>
        <w:rPr>
          <w:noProof/>
          <w:lang w:eastAsia="en-IN"/>
        </w:rPr>
        <w:lastRenderedPageBreak/>
        <w:drawing>
          <wp:inline distT="0" distB="0" distL="0" distR="0" wp14:anchorId="5A561EE8" wp14:editId="12ED4EA0">
            <wp:extent cx="5731510" cy="2533260"/>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6853"/>
                    <a:stretch/>
                  </pic:blipFill>
                  <pic:spPr bwMode="auto">
                    <a:xfrm>
                      <a:off x="0" y="0"/>
                      <a:ext cx="5731510" cy="2533260"/>
                    </a:xfrm>
                    <a:prstGeom prst="rect">
                      <a:avLst/>
                    </a:prstGeom>
                    <a:ln>
                      <a:noFill/>
                    </a:ln>
                    <a:extLst>
                      <a:ext uri="{53640926-AAD7-44D8-BBD7-CCE9431645EC}">
                        <a14:shadowObscured xmlns:a14="http://schemas.microsoft.com/office/drawing/2010/main"/>
                      </a:ext>
                    </a:extLst>
                  </pic:spPr>
                </pic:pic>
              </a:graphicData>
            </a:graphic>
          </wp:inline>
        </w:drawing>
      </w:r>
    </w:p>
    <w:p w14:paraId="49CFD734" w14:textId="5DFD6804" w:rsidR="00CA1A4E" w:rsidRDefault="001B3122" w:rsidP="00CA1A4E">
      <w:r>
        <w:t>Fig above: User stories without Test Cases</w:t>
      </w:r>
    </w:p>
    <w:p w14:paraId="55E95FF9" w14:textId="77777777" w:rsidR="001B3122" w:rsidRDefault="001B3122" w:rsidP="00CA1A4E"/>
    <w:p w14:paraId="01CD25DF" w14:textId="011D64C1" w:rsidR="00CA1A4E" w:rsidRDefault="001B1B61" w:rsidP="00CA1A4E">
      <w:r>
        <w:rPr>
          <w:noProof/>
          <w:lang w:eastAsia="en-IN"/>
        </w:rPr>
        <w:drawing>
          <wp:inline distT="0" distB="0" distL="0" distR="0" wp14:anchorId="5FAEEECB" wp14:editId="6EF298B4">
            <wp:extent cx="5731510" cy="2526225"/>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7084"/>
                    <a:stretch/>
                  </pic:blipFill>
                  <pic:spPr bwMode="auto">
                    <a:xfrm>
                      <a:off x="0" y="0"/>
                      <a:ext cx="5731510" cy="2526225"/>
                    </a:xfrm>
                    <a:prstGeom prst="rect">
                      <a:avLst/>
                    </a:prstGeom>
                    <a:ln>
                      <a:noFill/>
                    </a:ln>
                    <a:extLst>
                      <a:ext uri="{53640926-AAD7-44D8-BBD7-CCE9431645EC}">
                        <a14:shadowObscured xmlns:a14="http://schemas.microsoft.com/office/drawing/2010/main"/>
                      </a:ext>
                    </a:extLst>
                  </pic:spPr>
                </pic:pic>
              </a:graphicData>
            </a:graphic>
          </wp:inline>
        </w:drawing>
      </w:r>
    </w:p>
    <w:p w14:paraId="6C6C5E06" w14:textId="72E6FC88" w:rsidR="001B1B61" w:rsidRDefault="001B1B61" w:rsidP="001B1B61">
      <w:r>
        <w:t>Fig above: Sprint Planning</w:t>
      </w:r>
    </w:p>
    <w:p w14:paraId="2272DDCD" w14:textId="20B1CC70" w:rsidR="00D15ADD" w:rsidRDefault="00D15ADD" w:rsidP="001B1B61">
      <w:r>
        <w:rPr>
          <w:noProof/>
          <w:lang w:eastAsia="en-IN"/>
        </w:rPr>
        <w:lastRenderedPageBreak/>
        <w:drawing>
          <wp:inline distT="0" distB="0" distL="0" distR="0" wp14:anchorId="5FFC9743" wp14:editId="171C4D1F">
            <wp:extent cx="5731510" cy="255436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6161"/>
                    <a:stretch/>
                  </pic:blipFill>
                  <pic:spPr bwMode="auto">
                    <a:xfrm>
                      <a:off x="0" y="0"/>
                      <a:ext cx="5731510" cy="2554361"/>
                    </a:xfrm>
                    <a:prstGeom prst="rect">
                      <a:avLst/>
                    </a:prstGeom>
                    <a:ln>
                      <a:noFill/>
                    </a:ln>
                    <a:extLst>
                      <a:ext uri="{53640926-AAD7-44D8-BBD7-CCE9431645EC}">
                        <a14:shadowObscured xmlns:a14="http://schemas.microsoft.com/office/drawing/2010/main"/>
                      </a:ext>
                    </a:extLst>
                  </pic:spPr>
                </pic:pic>
              </a:graphicData>
            </a:graphic>
          </wp:inline>
        </w:drawing>
      </w:r>
    </w:p>
    <w:p w14:paraId="6DF249D5" w14:textId="2A1A600F" w:rsidR="00D15ADD" w:rsidDel="009668E1" w:rsidRDefault="00D15ADD">
      <w:pPr>
        <w:rPr>
          <w:del w:id="1535" w:author="Viswanath Maddali" w:date="2018-10-22T03:45:00Z"/>
          <w:rFonts w:asciiTheme="majorHAnsi" w:eastAsia="Times New Roman" w:hAnsiTheme="majorHAnsi" w:cstheme="majorBidi"/>
          <w:color w:val="2E74B5" w:themeColor="accent1" w:themeShade="BF"/>
          <w:sz w:val="36"/>
          <w:szCs w:val="36"/>
          <w:lang w:val="en-US"/>
        </w:rPr>
      </w:pPr>
      <w:r>
        <w:t>Fig above: Recent Test Run/Execution</w:t>
      </w:r>
    </w:p>
    <w:p w14:paraId="50E3F731" w14:textId="548EE12D" w:rsidR="009668E1" w:rsidRDefault="009668E1" w:rsidP="00D15ADD">
      <w:pPr>
        <w:rPr>
          <w:ins w:id="1536" w:author="Viswanath Maddali" w:date="2018-10-22T03:45:00Z"/>
          <w:rFonts w:asciiTheme="majorHAnsi" w:eastAsia="Times New Roman" w:hAnsiTheme="majorHAnsi" w:cstheme="majorBidi"/>
          <w:color w:val="2E74B5" w:themeColor="accent1" w:themeShade="BF"/>
          <w:sz w:val="36"/>
          <w:szCs w:val="36"/>
          <w:lang w:val="en-US"/>
        </w:rPr>
      </w:pPr>
    </w:p>
    <w:p w14:paraId="0861550A" w14:textId="1733BF6D" w:rsidR="009668E1" w:rsidRDefault="009668E1" w:rsidP="00D15ADD">
      <w:pPr>
        <w:rPr>
          <w:ins w:id="1537" w:author="Viswanath Maddali" w:date="2018-10-22T03:45:00Z"/>
        </w:rPr>
      </w:pPr>
      <w:ins w:id="1538" w:author="Viswanath Maddali" w:date="2018-10-22T03:45:00Z">
        <w:r w:rsidRPr="009668E1">
          <w:rPr>
            <w:rPrChange w:id="1539" w:author="Viswanath Maddali" w:date="2018-10-22T03:45:00Z">
              <w:rPr>
                <w:rFonts w:asciiTheme="majorHAnsi" w:eastAsia="Times New Roman" w:hAnsiTheme="majorHAnsi" w:cstheme="majorBidi"/>
                <w:color w:val="2E74B5" w:themeColor="accent1" w:themeShade="BF"/>
                <w:sz w:val="36"/>
                <w:szCs w:val="36"/>
                <w:lang w:val="en-US"/>
              </w:rPr>
            </w:rPrChange>
          </w:rPr>
          <w:t>Note:</w:t>
        </w:r>
        <w:r>
          <w:t xml:space="preserve"> The reports above are subject to change due to the chang</w:t>
        </w:r>
      </w:ins>
      <w:ins w:id="1540" w:author="Viswanath Maddali" w:date="2018-10-22T03:46:00Z">
        <w:r w:rsidR="004A6181">
          <w:t>ing</w:t>
        </w:r>
      </w:ins>
      <w:ins w:id="1541" w:author="Viswanath Maddali" w:date="2018-10-22T03:45:00Z">
        <w:r>
          <w:t xml:space="preserve"> needs of the program and expectations of stakeholders.</w:t>
        </w:r>
      </w:ins>
    </w:p>
    <w:p w14:paraId="139C7360" w14:textId="544D0735" w:rsidR="009668E1" w:rsidRDefault="009668E1">
      <w:pPr>
        <w:rPr>
          <w:ins w:id="1542" w:author="Viswanath Maddali" w:date="2018-10-22T03:44:00Z"/>
          <w:rFonts w:asciiTheme="majorHAnsi" w:eastAsia="Times New Roman" w:hAnsiTheme="majorHAnsi" w:cstheme="majorBidi"/>
          <w:color w:val="2E74B5" w:themeColor="accent1" w:themeShade="BF"/>
          <w:sz w:val="36"/>
          <w:szCs w:val="36"/>
          <w:lang w:val="en-US"/>
        </w:rPr>
      </w:pPr>
      <w:ins w:id="1543" w:author="Viswanath Maddali" w:date="2018-10-22T03:44:00Z">
        <w:r>
          <w:rPr>
            <w:rFonts w:asciiTheme="majorHAnsi" w:eastAsia="Times New Roman" w:hAnsiTheme="majorHAnsi" w:cstheme="majorBidi"/>
            <w:color w:val="2E74B5" w:themeColor="accent1" w:themeShade="BF"/>
            <w:sz w:val="36"/>
            <w:szCs w:val="36"/>
            <w:lang w:val="en-US"/>
          </w:rPr>
          <w:br w:type="page"/>
        </w:r>
      </w:ins>
    </w:p>
    <w:p w14:paraId="49465CDB" w14:textId="445D7CC8" w:rsidR="00CA1A4E" w:rsidDel="009668E1" w:rsidRDefault="00CA1A4E">
      <w:pPr>
        <w:rPr>
          <w:del w:id="1544" w:author="Viswanath Maddali" w:date="2018-10-22T03:44:00Z"/>
          <w:rFonts w:asciiTheme="majorHAnsi" w:eastAsia="Times New Roman" w:hAnsiTheme="majorHAnsi" w:cstheme="majorBidi"/>
          <w:color w:val="2E74B5" w:themeColor="accent1" w:themeShade="BF"/>
          <w:sz w:val="36"/>
          <w:szCs w:val="36"/>
          <w:lang w:val="en-US"/>
        </w:rPr>
      </w:pPr>
    </w:p>
    <w:p w14:paraId="4C3E7197" w14:textId="77777777" w:rsidR="00430837" w:rsidRDefault="00430837" w:rsidP="00A957CB">
      <w:pPr>
        <w:pStyle w:val="Heading1"/>
        <w:spacing w:after="0"/>
        <w:ind w:left="0"/>
        <w:rPr>
          <w:rFonts w:eastAsia="Times New Roman"/>
          <w:lang w:val="en-US"/>
        </w:rPr>
      </w:pPr>
      <w:bookmarkStart w:id="1545" w:name="_Toc527943124"/>
      <w:r>
        <w:rPr>
          <w:rFonts w:eastAsia="Times New Roman"/>
          <w:lang w:val="en-US"/>
        </w:rPr>
        <w:t>Traceability</w:t>
      </w:r>
      <w:bookmarkEnd w:id="1545"/>
    </w:p>
    <w:p w14:paraId="0D1B5C20" w14:textId="77777777" w:rsidR="00222546" w:rsidRDefault="00222546" w:rsidP="00222546">
      <w:pPr>
        <w:jc w:val="both"/>
        <w:rPr>
          <w:rFonts w:eastAsia="Times New Roman"/>
          <w:lang w:val="en-US"/>
        </w:rPr>
      </w:pPr>
      <w:r w:rsidRPr="00222546">
        <w:rPr>
          <w:rFonts w:eastAsia="Times New Roman"/>
          <w:lang w:val="en-US"/>
        </w:rPr>
        <w:t xml:space="preserve">To ensure user requirements meet the quality goals, </w:t>
      </w:r>
      <w:r>
        <w:rPr>
          <w:rFonts w:eastAsia="Times New Roman"/>
          <w:lang w:val="en-US"/>
        </w:rPr>
        <w:t>all user stories will be</w:t>
      </w:r>
      <w:r w:rsidRPr="00222546">
        <w:rPr>
          <w:rFonts w:eastAsia="Times New Roman"/>
          <w:lang w:val="en-US"/>
        </w:rPr>
        <w:t xml:space="preserve"> linked to </w:t>
      </w:r>
      <w:r>
        <w:rPr>
          <w:rFonts w:eastAsia="Times New Roman"/>
          <w:lang w:val="en-US"/>
        </w:rPr>
        <w:t xml:space="preserve">the </w:t>
      </w:r>
      <w:r w:rsidRPr="00222546">
        <w:rPr>
          <w:rFonts w:eastAsia="Times New Roman"/>
          <w:lang w:val="en-US"/>
        </w:rPr>
        <w:t xml:space="preserve">test results, </w:t>
      </w:r>
      <w:r>
        <w:rPr>
          <w:rFonts w:eastAsia="Times New Roman"/>
          <w:lang w:val="en-US"/>
        </w:rPr>
        <w:t xml:space="preserve">this </w:t>
      </w:r>
      <w:r w:rsidRPr="00222546">
        <w:rPr>
          <w:rFonts w:eastAsia="Times New Roman"/>
          <w:lang w:val="en-US"/>
        </w:rPr>
        <w:t xml:space="preserve">can be </w:t>
      </w:r>
      <w:r>
        <w:rPr>
          <w:rFonts w:eastAsia="Times New Roman"/>
          <w:lang w:val="en-US"/>
        </w:rPr>
        <w:t xml:space="preserve">easily </w:t>
      </w:r>
      <w:r w:rsidRPr="00222546">
        <w:rPr>
          <w:rFonts w:eastAsia="Times New Roman"/>
          <w:lang w:val="en-US"/>
        </w:rPr>
        <w:t xml:space="preserve">viewed </w:t>
      </w:r>
      <w:r>
        <w:rPr>
          <w:rFonts w:eastAsia="Times New Roman"/>
          <w:lang w:val="en-US"/>
        </w:rPr>
        <w:t xml:space="preserve">from </w:t>
      </w:r>
      <w:r w:rsidRPr="00222546">
        <w:rPr>
          <w:rFonts w:eastAsia="Times New Roman"/>
          <w:lang w:val="en-US"/>
        </w:rPr>
        <w:t>the team's dashboard. This enables end-to</w:t>
      </w:r>
      <w:r>
        <w:rPr>
          <w:rFonts w:eastAsia="Times New Roman"/>
          <w:lang w:val="en-US"/>
        </w:rPr>
        <w:t xml:space="preserve">-end traceability with a simple </w:t>
      </w:r>
      <w:r w:rsidRPr="00222546">
        <w:rPr>
          <w:rFonts w:eastAsia="Times New Roman"/>
          <w:lang w:val="en-US"/>
        </w:rPr>
        <w:t xml:space="preserve">way to monitor test results. </w:t>
      </w:r>
    </w:p>
    <w:p w14:paraId="1108B0B6" w14:textId="77777777" w:rsidR="00222546" w:rsidRDefault="00222546">
      <w:pPr>
        <w:rPr>
          <w:rFonts w:eastAsia="Times New Roman"/>
          <w:lang w:val="en-US"/>
        </w:rPr>
      </w:pPr>
      <w:r w:rsidRPr="00222546">
        <w:rPr>
          <w:rFonts w:eastAsia="Times New Roman"/>
          <w:lang w:val="en-US"/>
        </w:rPr>
        <w:t>In the results section under Tests tab of a build or release summary, select the test(s) to be linked to requirements and choose Link.</w:t>
      </w:r>
    </w:p>
    <w:p w14:paraId="254B38CE" w14:textId="77777777" w:rsidR="00EC4BA0" w:rsidRDefault="00222546">
      <w:pPr>
        <w:rPr>
          <w:rFonts w:eastAsia="Times New Roman"/>
          <w:lang w:val="en-US"/>
        </w:rPr>
      </w:pPr>
      <w:r w:rsidRPr="00222546">
        <w:rPr>
          <w:noProof/>
          <w:lang w:eastAsia="en-IN"/>
        </w:rPr>
        <w:drawing>
          <wp:inline distT="0" distB="0" distL="0" distR="0" wp14:anchorId="1BE32F9E" wp14:editId="25A2B369">
            <wp:extent cx="2940148" cy="2321564"/>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0877" cy="2330036"/>
                    </a:xfrm>
                    <a:prstGeom prst="rect">
                      <a:avLst/>
                    </a:prstGeom>
                  </pic:spPr>
                </pic:pic>
              </a:graphicData>
            </a:graphic>
          </wp:inline>
        </w:drawing>
      </w:r>
    </w:p>
    <w:p w14:paraId="79B108FF" w14:textId="77777777" w:rsidR="00EC4BA0" w:rsidRDefault="00EC4BA0">
      <w:pPr>
        <w:rPr>
          <w:rFonts w:eastAsia="Times New Roman"/>
          <w:lang w:val="en-US"/>
        </w:rPr>
      </w:pPr>
      <w:r w:rsidRPr="00EC4BA0">
        <w:rPr>
          <w:rFonts w:eastAsia="Times New Roman"/>
          <w:lang w:val="en-US"/>
        </w:rPr>
        <w:t>View the bug with the test result, directly in context, within the Tests tab. The Work Items tab also lists any linked requirements for the test result.</w:t>
      </w:r>
    </w:p>
    <w:p w14:paraId="3AC6FD64" w14:textId="77777777" w:rsidR="00BF2A1D" w:rsidRDefault="00EC4BA0">
      <w:pPr>
        <w:rPr>
          <w:noProof/>
          <w:lang w:eastAsia="en-IN"/>
        </w:rPr>
      </w:pPr>
      <w:r>
        <w:rPr>
          <w:noProof/>
          <w:lang w:eastAsia="en-IN"/>
        </w:rPr>
        <mc:AlternateContent>
          <mc:Choice Requires="wps">
            <w:drawing>
              <wp:inline distT="0" distB="0" distL="0" distR="0" wp14:anchorId="0347C5F2" wp14:editId="73818132">
                <wp:extent cx="302260" cy="302260"/>
                <wp:effectExtent l="0" t="0" r="0" b="0"/>
                <wp:docPr id="67" name="AutoShape 4" descr="View bug in Tests Ta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0E8B25" id="AutoShape 4" o:spid="_x0000_s1026" alt="View bug in Tests Tab"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" filled="f" stroked="f">
                <o:lock v:ext="edit" aspectratio="t"/>
                <w10:anchorlock/>
              </v:rect>
            </w:pict>
          </mc:Fallback>
        </mc:AlternateContent>
      </w:r>
      <w:r w:rsidRPr="00EC4BA0">
        <w:rPr>
          <w:noProof/>
          <w:lang w:eastAsia="en-IN"/>
        </w:rPr>
        <w:t xml:space="preserve"> </w:t>
      </w:r>
      <w:r w:rsidRPr="00EC4BA0">
        <w:rPr>
          <w:noProof/>
          <w:lang w:eastAsia="en-IN"/>
        </w:rPr>
        <w:drawing>
          <wp:inline distT="0" distB="0" distL="0" distR="0" wp14:anchorId="71024403" wp14:editId="5DFF3B4E">
            <wp:extent cx="3558052" cy="1911083"/>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5830" cy="1920632"/>
                    </a:xfrm>
                    <a:prstGeom prst="rect">
                      <a:avLst/>
                    </a:prstGeom>
                  </pic:spPr>
                </pic:pic>
              </a:graphicData>
            </a:graphic>
          </wp:inline>
        </w:drawing>
      </w:r>
    </w:p>
    <w:p w14:paraId="507535F2" w14:textId="77777777" w:rsidR="00BF2A1D" w:rsidRDefault="00BF2A1D">
      <w:pPr>
        <w:rPr>
          <w:noProof/>
          <w:lang w:eastAsia="en-IN"/>
        </w:rPr>
      </w:pPr>
    </w:p>
    <w:p w14:paraId="6246635F" w14:textId="7E7DA721" w:rsidR="00BF2A1D" w:rsidRDefault="00BF2A1D">
      <w:pPr>
        <w:rPr>
          <w:rFonts w:ascii="Segoe UI" w:hAnsi="Segoe UI" w:cs="Segoe UI"/>
          <w:color w:val="000000"/>
          <w:shd w:val="clear" w:color="auto" w:fill="FFFFFF"/>
        </w:rPr>
      </w:pPr>
      <w:r>
        <w:rPr>
          <w:rFonts w:ascii="Segoe UI" w:hAnsi="Segoe UI" w:cs="Segoe UI"/>
          <w:color w:val="000000"/>
          <w:shd w:val="clear" w:color="auto" w:fill="FFFFFF"/>
        </w:rPr>
        <w:t>Source Traceability:</w:t>
      </w:r>
    </w:p>
    <w:p w14:paraId="71551A1E" w14:textId="77777777" w:rsidR="00BF2A1D" w:rsidRPr="00BF2A1D" w:rsidRDefault="00BF2A1D">
      <w:pPr>
        <w:rPr>
          <w:rFonts w:ascii="Segoe UI" w:hAnsi="Segoe UI" w:cs="Segoe UI"/>
          <w:color w:val="000000"/>
          <w:shd w:val="clear" w:color="auto" w:fill="FFFFFF"/>
        </w:rPr>
      </w:pPr>
      <w:r>
        <w:rPr>
          <w:rFonts w:ascii="Segoe UI" w:hAnsi="Segoe UI" w:cs="Segoe UI"/>
          <w:color w:val="000000"/>
          <w:shd w:val="clear" w:color="auto" w:fill="FFFFFF"/>
        </w:rPr>
        <w:t xml:space="preserve">When troubleshooting test failures that occur consistently over a period of time, it is important to </w:t>
      </w:r>
      <w:r w:rsidRPr="00BF2A1D">
        <w:rPr>
          <w:rFonts w:ascii="Segoe UI" w:hAnsi="Segoe UI" w:cs="Segoe UI"/>
          <w:color w:val="000000"/>
          <w:shd w:val="clear" w:color="auto" w:fill="FFFFFF"/>
        </w:rPr>
        <w:t>trace back to the initial set of changes - where the failure originated.</w:t>
      </w:r>
    </w:p>
    <w:p w14:paraId="37C111BC" w14:textId="77777777" w:rsidR="002F0739" w:rsidRDefault="00BF2A1D">
      <w:pPr>
        <w:rPr>
          <w:rFonts w:ascii="Segoe UI" w:hAnsi="Segoe UI" w:cs="Segoe UI"/>
          <w:color w:val="000000"/>
          <w:shd w:val="clear" w:color="auto" w:fill="FFFFFF"/>
        </w:rPr>
      </w:pPr>
      <w:r w:rsidRPr="00BF2A1D">
        <w:rPr>
          <w:rFonts w:ascii="Segoe UI" w:hAnsi="Segoe UI" w:cs="Segoe UI"/>
          <w:color w:val="000000"/>
          <w:shd w:val="clear" w:color="auto" w:fill="FFFFFF"/>
        </w:rPr>
        <w:t>In the </w:t>
      </w:r>
      <w:r w:rsidRPr="00BF2A1D">
        <w:rPr>
          <w:rStyle w:val="Strong"/>
          <w:rFonts w:ascii="Segoe UI" w:hAnsi="Segoe UI" w:cs="Segoe UI"/>
          <w:b w:val="0"/>
          <w:color w:val="000000"/>
          <w:shd w:val="clear" w:color="auto" w:fill="FFFFFF"/>
        </w:rPr>
        <w:t>Tests</w:t>
      </w:r>
      <w:r w:rsidRPr="00BF2A1D">
        <w:rPr>
          <w:rFonts w:ascii="Segoe UI" w:hAnsi="Segoe UI" w:cs="Segoe UI"/>
          <w:color w:val="000000"/>
          <w:shd w:val="clear" w:color="auto" w:fill="FFFFFF"/>
        </w:rPr>
        <w:t> tab, select a test failure to be analysed. Based on whether it's a build or release, choose the </w:t>
      </w:r>
      <w:r w:rsidRPr="00BF2A1D">
        <w:rPr>
          <w:rStyle w:val="Strong"/>
          <w:rFonts w:ascii="Segoe UI" w:hAnsi="Segoe UI" w:cs="Segoe UI"/>
          <w:b w:val="0"/>
          <w:color w:val="000000"/>
          <w:shd w:val="clear" w:color="auto" w:fill="FFFFFF"/>
        </w:rPr>
        <w:t>Failing</w:t>
      </w:r>
      <w:r w:rsidRPr="00BF2A1D">
        <w:rPr>
          <w:rStyle w:val="Strong"/>
          <w:rFonts w:ascii="Segoe UI" w:hAnsi="Segoe UI" w:cs="Segoe UI"/>
          <w:color w:val="000000"/>
          <w:shd w:val="clear" w:color="auto" w:fill="FFFFFF"/>
        </w:rPr>
        <w:t xml:space="preserve"> </w:t>
      </w:r>
      <w:r w:rsidRPr="00BF2A1D">
        <w:rPr>
          <w:rStyle w:val="Strong"/>
          <w:rFonts w:ascii="Segoe UI" w:hAnsi="Segoe UI" w:cs="Segoe UI"/>
          <w:b w:val="0"/>
          <w:color w:val="000000"/>
          <w:shd w:val="clear" w:color="auto" w:fill="FFFFFF"/>
        </w:rPr>
        <w:t>build</w:t>
      </w:r>
      <w:r w:rsidRPr="00BF2A1D">
        <w:rPr>
          <w:rFonts w:ascii="Segoe UI" w:hAnsi="Segoe UI" w:cs="Segoe UI"/>
          <w:color w:val="000000"/>
          <w:shd w:val="clear" w:color="auto" w:fill="FFFFFF"/>
        </w:rPr>
        <w:t> or </w:t>
      </w:r>
      <w:r w:rsidRPr="00BF2A1D">
        <w:rPr>
          <w:rStyle w:val="Strong"/>
          <w:rFonts w:ascii="Segoe UI" w:hAnsi="Segoe UI" w:cs="Segoe UI"/>
          <w:b w:val="0"/>
          <w:color w:val="000000"/>
          <w:shd w:val="clear" w:color="auto" w:fill="FFFFFF"/>
        </w:rPr>
        <w:t>Failing</w:t>
      </w:r>
      <w:r w:rsidRPr="00BF2A1D">
        <w:rPr>
          <w:rStyle w:val="Strong"/>
          <w:rFonts w:ascii="Segoe UI" w:hAnsi="Segoe UI" w:cs="Segoe UI"/>
          <w:color w:val="000000"/>
          <w:shd w:val="clear" w:color="auto" w:fill="FFFFFF"/>
        </w:rPr>
        <w:t xml:space="preserve"> </w:t>
      </w:r>
      <w:r w:rsidRPr="00BF2A1D">
        <w:rPr>
          <w:rStyle w:val="Strong"/>
          <w:rFonts w:ascii="Segoe UI" w:hAnsi="Segoe UI" w:cs="Segoe UI"/>
          <w:b w:val="0"/>
          <w:color w:val="000000"/>
          <w:shd w:val="clear" w:color="auto" w:fill="FFFFFF"/>
        </w:rPr>
        <w:t>release</w:t>
      </w:r>
      <w:r w:rsidRPr="00BF2A1D">
        <w:rPr>
          <w:rFonts w:ascii="Segoe UI" w:hAnsi="Segoe UI" w:cs="Segoe UI"/>
          <w:color w:val="000000"/>
          <w:shd w:val="clear" w:color="auto" w:fill="FFFFFF"/>
        </w:rPr>
        <w:t> column for the test</w:t>
      </w:r>
    </w:p>
    <w:p w14:paraId="4C3E7199" w14:textId="4A8D0807" w:rsidR="00EB0EFA" w:rsidRDefault="002F0739">
      <w:pPr>
        <w:rPr>
          <w:rFonts w:eastAsia="Times New Roman"/>
          <w:lang w:val="en-US"/>
        </w:rPr>
      </w:pPr>
      <w:r w:rsidRPr="002F0739">
        <w:rPr>
          <w:noProof/>
          <w:lang w:eastAsia="en-IN"/>
        </w:rPr>
        <w:lastRenderedPageBreak/>
        <w:drawing>
          <wp:inline distT="0" distB="0" distL="0" distR="0" wp14:anchorId="2201C91C" wp14:editId="3DDCD54C">
            <wp:extent cx="3769067" cy="2735142"/>
            <wp:effectExtent l="0" t="0" r="317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84502" cy="2746343"/>
                    </a:xfrm>
                    <a:prstGeom prst="rect">
                      <a:avLst/>
                    </a:prstGeom>
                  </pic:spPr>
                </pic:pic>
              </a:graphicData>
            </a:graphic>
          </wp:inline>
        </w:drawing>
      </w:r>
      <w:r w:rsidR="00EB0EFA" w:rsidRPr="00BF2A1D">
        <w:rPr>
          <w:rFonts w:eastAsia="Times New Roman"/>
          <w:lang w:val="en-US"/>
        </w:rPr>
        <w:br w:type="page"/>
      </w:r>
    </w:p>
    <w:p w14:paraId="1F79D760" w14:textId="23BE3A08" w:rsidR="00835E8B" w:rsidRDefault="00835E8B">
      <w:pPr>
        <w:rPr>
          <w:rFonts w:ascii="Segoe UI" w:hAnsi="Segoe UI" w:cs="Segoe UI"/>
          <w:color w:val="000000"/>
          <w:shd w:val="clear" w:color="auto" w:fill="FFFFFF"/>
        </w:rPr>
      </w:pPr>
      <w:r>
        <w:rPr>
          <w:rFonts w:ascii="Segoe UI" w:hAnsi="Segoe UI" w:cs="Segoe UI"/>
          <w:color w:val="000000"/>
          <w:shd w:val="clear" w:color="auto" w:fill="FFFFFF"/>
        </w:rPr>
        <w:lastRenderedPageBreak/>
        <w:t xml:space="preserve">Based on the build or release pipeline, you can choose the timeline or pipeline view to see what code changes were committed. You can </w:t>
      </w:r>
      <w:proofErr w:type="spellStart"/>
      <w:r>
        <w:rPr>
          <w:rFonts w:ascii="Segoe UI" w:hAnsi="Segoe UI" w:cs="Segoe UI"/>
          <w:color w:val="000000"/>
          <w:shd w:val="clear" w:color="auto" w:fill="FFFFFF"/>
        </w:rPr>
        <w:t>analyze</w:t>
      </w:r>
      <w:proofErr w:type="spellEnd"/>
      <w:r>
        <w:rPr>
          <w:rFonts w:ascii="Segoe UI" w:hAnsi="Segoe UI" w:cs="Segoe UI"/>
          <w:color w:val="000000"/>
          <w:shd w:val="clear" w:color="auto" w:fill="FFFFFF"/>
        </w:rPr>
        <w:t xml:space="preserve"> the code changes to identify the potential root cause of the test failure.</w:t>
      </w:r>
    </w:p>
    <w:p w14:paraId="53C50D83" w14:textId="5410E8D1" w:rsidR="00835E8B" w:rsidRPr="00BF2A1D" w:rsidRDefault="00835E8B">
      <w:pPr>
        <w:rPr>
          <w:rFonts w:eastAsia="Times New Roman"/>
          <w:lang w:val="en-US"/>
        </w:rPr>
      </w:pPr>
      <w:r w:rsidRPr="00835E8B">
        <w:rPr>
          <w:noProof/>
          <w:lang w:eastAsia="en-IN"/>
        </w:rPr>
        <w:drawing>
          <wp:inline distT="0" distB="0" distL="0" distR="0" wp14:anchorId="27C07138" wp14:editId="4F3609F0">
            <wp:extent cx="3051615" cy="278553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61318" cy="2794394"/>
                    </a:xfrm>
                    <a:prstGeom prst="rect">
                      <a:avLst/>
                    </a:prstGeom>
                  </pic:spPr>
                </pic:pic>
              </a:graphicData>
            </a:graphic>
          </wp:inline>
        </w:drawing>
      </w:r>
    </w:p>
    <w:p w14:paraId="692D1F78" w14:textId="77777777" w:rsidR="00BF2A1D" w:rsidRDefault="00BF2A1D">
      <w:pPr>
        <w:rPr>
          <w:rFonts w:asciiTheme="majorHAnsi" w:eastAsia="Times New Roman" w:hAnsiTheme="majorHAnsi" w:cstheme="majorBidi"/>
          <w:color w:val="2E74B5" w:themeColor="accent1" w:themeShade="BF"/>
          <w:sz w:val="36"/>
          <w:szCs w:val="36"/>
          <w:lang w:val="en-US"/>
        </w:rPr>
      </w:pPr>
    </w:p>
    <w:p w14:paraId="66D79F61" w14:textId="77777777" w:rsidR="007D3C44" w:rsidRDefault="007D3C44">
      <w:pPr>
        <w:rPr>
          <w:rFonts w:asciiTheme="majorHAnsi" w:eastAsia="Times New Roman" w:hAnsiTheme="majorHAnsi" w:cstheme="majorBidi"/>
          <w:color w:val="2E74B5" w:themeColor="accent1" w:themeShade="BF"/>
          <w:sz w:val="36"/>
          <w:szCs w:val="36"/>
          <w:lang w:val="en-US"/>
        </w:rPr>
      </w:pPr>
      <w:r>
        <w:rPr>
          <w:rFonts w:eastAsia="Times New Roman"/>
          <w:lang w:val="en-US"/>
        </w:rPr>
        <w:br w:type="page"/>
      </w:r>
    </w:p>
    <w:p w14:paraId="4C3E719A" w14:textId="2CD0F1C3" w:rsidR="00A4480E" w:rsidRDefault="00A4480E" w:rsidP="007D3C44">
      <w:pPr>
        <w:pStyle w:val="Heading1"/>
        <w:spacing w:after="0"/>
        <w:ind w:left="0"/>
        <w:rPr>
          <w:rFonts w:eastAsia="Times New Roman"/>
          <w:lang w:val="en-US"/>
        </w:rPr>
      </w:pPr>
      <w:bookmarkStart w:id="1546" w:name="_Toc527943125"/>
      <w:r>
        <w:rPr>
          <w:rFonts w:eastAsia="Times New Roman"/>
          <w:lang w:val="en-US"/>
        </w:rPr>
        <w:lastRenderedPageBreak/>
        <w:t>Defect management</w:t>
      </w:r>
      <w:bookmarkEnd w:id="1546"/>
    </w:p>
    <w:p w14:paraId="4C3E719C" w14:textId="2CAED9B6" w:rsidR="00954A8D" w:rsidRDefault="00954A8D" w:rsidP="00954A8D">
      <w:pPr>
        <w:ind w:right="-216"/>
        <w:rPr>
          <w:ins w:id="1547" w:author="Viswanath Maddali" w:date="2018-10-19T23:33:00Z"/>
          <w:rFonts w:cstheme="minorHAnsi"/>
          <w:color w:val="000000"/>
          <w:sz w:val="20"/>
          <w:szCs w:val="20"/>
        </w:rPr>
      </w:pPr>
      <w:r>
        <w:rPr>
          <w:rFonts w:cstheme="minorHAnsi"/>
          <w:sz w:val="20"/>
          <w:szCs w:val="20"/>
        </w:rPr>
        <w:t>Azure DevOps</w:t>
      </w:r>
      <w:r w:rsidRPr="003E60AC">
        <w:rPr>
          <w:rFonts w:cstheme="minorHAnsi"/>
          <w:sz w:val="20"/>
          <w:szCs w:val="20"/>
        </w:rPr>
        <w:t xml:space="preserve"> will be used to keep track, report and </w:t>
      </w:r>
      <w:del w:id="1548" w:author="Viswanath Maddali" w:date="2018-10-19T23:31:00Z">
        <w:r w:rsidRPr="003E60AC" w:rsidDel="00E9654A">
          <w:rPr>
            <w:rFonts w:cstheme="minorHAnsi"/>
            <w:sz w:val="20"/>
            <w:szCs w:val="20"/>
          </w:rPr>
          <w:delText>analyze</w:delText>
        </w:r>
      </w:del>
      <w:ins w:id="1549" w:author="Viswanath Maddali" w:date="2018-10-19T23:31:00Z">
        <w:r w:rsidR="00E9654A" w:rsidRPr="003E60AC">
          <w:rPr>
            <w:rFonts w:cstheme="minorHAnsi"/>
            <w:sz w:val="20"/>
            <w:szCs w:val="20"/>
          </w:rPr>
          <w:t>analyse</w:t>
        </w:r>
      </w:ins>
      <w:r w:rsidRPr="003E60AC">
        <w:rPr>
          <w:rFonts w:cstheme="minorHAnsi"/>
          <w:sz w:val="20"/>
          <w:szCs w:val="20"/>
        </w:rPr>
        <w:t xml:space="preserve"> defects.</w:t>
      </w:r>
      <w:r>
        <w:rPr>
          <w:rFonts w:cstheme="minorHAnsi"/>
          <w:sz w:val="20"/>
          <w:szCs w:val="20"/>
        </w:rPr>
        <w:t xml:space="preserve"> </w:t>
      </w:r>
      <w:del w:id="1550" w:author="Viswanath Maddali" w:date="2018-10-19T23:32:00Z">
        <w:r w:rsidRPr="003E60AC" w:rsidDel="00E9654A">
          <w:rPr>
            <w:rFonts w:cstheme="minorHAnsi"/>
            <w:color w:val="000000"/>
            <w:sz w:val="20"/>
            <w:szCs w:val="20"/>
          </w:rPr>
          <w:delText xml:space="preserve">Once testing has begun, the </w:delText>
        </w:r>
      </w:del>
      <w:r w:rsidRPr="003E60AC">
        <w:rPr>
          <w:rFonts w:cstheme="minorHAnsi"/>
          <w:color w:val="000000"/>
          <w:sz w:val="20"/>
          <w:szCs w:val="20"/>
        </w:rPr>
        <w:t xml:space="preserve">Scrum Team will conduct weekly meetings to obtain status, </w:t>
      </w:r>
      <w:r>
        <w:rPr>
          <w:rFonts w:cstheme="minorHAnsi"/>
          <w:color w:val="000000"/>
          <w:sz w:val="20"/>
          <w:szCs w:val="20"/>
        </w:rPr>
        <w:t xml:space="preserve">prioritize and review issues. </w:t>
      </w:r>
      <w:r w:rsidRPr="003E60AC">
        <w:rPr>
          <w:rFonts w:cstheme="minorHAnsi"/>
          <w:color w:val="000000"/>
          <w:sz w:val="20"/>
          <w:szCs w:val="20"/>
        </w:rPr>
        <w:t xml:space="preserve">Once the defect is fixed, the test case will be re-executed.  </w:t>
      </w:r>
    </w:p>
    <w:p w14:paraId="4AE2F5A1" w14:textId="5A2A7618" w:rsidR="005B1F41" w:rsidRDefault="005B1F41" w:rsidP="00954A8D">
      <w:pPr>
        <w:ind w:right="-216"/>
        <w:rPr>
          <w:ins w:id="1551" w:author="Viswanath Maddali" w:date="2018-10-19T23:33:00Z"/>
          <w:rFonts w:cstheme="minorHAnsi"/>
          <w:color w:val="000000"/>
          <w:sz w:val="20"/>
          <w:szCs w:val="20"/>
        </w:rPr>
      </w:pPr>
      <w:ins w:id="1552" w:author="Viswanath Maddali" w:date="2018-10-19T23:33:00Z">
        <w:r>
          <w:rPr>
            <w:rFonts w:cstheme="minorHAnsi"/>
            <w:color w:val="000000"/>
            <w:sz w:val="20"/>
            <w:szCs w:val="20"/>
          </w:rPr>
          <w:t>Defect Types</w:t>
        </w:r>
      </w:ins>
    </w:p>
    <w:tbl>
      <w:tblPr>
        <w:tblStyle w:val="GridTable4"/>
        <w:tblW w:w="0" w:type="auto"/>
        <w:tblLook w:val="04A0" w:firstRow="1" w:lastRow="0" w:firstColumn="1" w:lastColumn="0" w:noHBand="0" w:noVBand="1"/>
        <w:tblPrChange w:id="1553" w:author="Viswanath Maddali" w:date="2018-10-19T23:46:00Z">
          <w:tblPr>
            <w:tblStyle w:val="TableGrid"/>
            <w:tblW w:w="0" w:type="auto"/>
            <w:tblLook w:val="04A0" w:firstRow="1" w:lastRow="0" w:firstColumn="1" w:lastColumn="0" w:noHBand="0" w:noVBand="1"/>
          </w:tblPr>
        </w:tblPrChange>
      </w:tblPr>
      <w:tblGrid>
        <w:gridCol w:w="2335"/>
        <w:gridCol w:w="3675"/>
        <w:gridCol w:w="2715"/>
        <w:tblGridChange w:id="1554">
          <w:tblGrid>
            <w:gridCol w:w="2335"/>
            <w:gridCol w:w="670"/>
            <w:gridCol w:w="3005"/>
            <w:gridCol w:w="3006"/>
          </w:tblGrid>
        </w:tblGridChange>
      </w:tblGrid>
      <w:tr w:rsidR="005B1F41" w14:paraId="333214D7" w14:textId="77777777" w:rsidTr="00954F3E">
        <w:trPr>
          <w:cnfStyle w:val="100000000000" w:firstRow="1" w:lastRow="0" w:firstColumn="0" w:lastColumn="0" w:oddVBand="0" w:evenVBand="0" w:oddHBand="0" w:evenHBand="0" w:firstRowFirstColumn="0" w:firstRowLastColumn="0" w:lastRowFirstColumn="0" w:lastRowLastColumn="0"/>
          <w:ins w:id="1555" w:author="Viswanath Maddali" w:date="2018-10-19T23:34:00Z"/>
        </w:trPr>
        <w:tc>
          <w:tcPr>
            <w:cnfStyle w:val="001000000000" w:firstRow="0" w:lastRow="0" w:firstColumn="1" w:lastColumn="0" w:oddVBand="0" w:evenVBand="0" w:oddHBand="0" w:evenHBand="0" w:firstRowFirstColumn="0" w:firstRowLastColumn="0" w:lastRowFirstColumn="0" w:lastRowLastColumn="0"/>
            <w:tcW w:w="2335" w:type="dxa"/>
            <w:tcPrChange w:id="1556" w:author="Viswanath Maddali" w:date="2018-10-19T23:46:00Z">
              <w:tcPr>
                <w:tcW w:w="3005" w:type="dxa"/>
                <w:gridSpan w:val="2"/>
              </w:tcPr>
            </w:tcPrChange>
          </w:tcPr>
          <w:p w14:paraId="22F3184B" w14:textId="0DF3E3C8" w:rsidR="005B1F41" w:rsidRPr="005B1F41" w:rsidRDefault="005B1F41" w:rsidP="00954A8D">
            <w:pPr>
              <w:ind w:right="-216"/>
              <w:cnfStyle w:val="101000000000" w:firstRow="1" w:lastRow="0" w:firstColumn="1" w:lastColumn="0" w:oddVBand="0" w:evenVBand="0" w:oddHBand="0" w:evenHBand="0" w:firstRowFirstColumn="0" w:firstRowLastColumn="0" w:lastRowFirstColumn="0" w:lastRowLastColumn="0"/>
              <w:rPr>
                <w:ins w:id="1557" w:author="Viswanath Maddali" w:date="2018-10-19T23:34:00Z"/>
                <w:rFonts w:asciiTheme="majorHAnsi" w:hAnsiTheme="majorHAnsi" w:cstheme="majorHAnsi"/>
                <w:sz w:val="20"/>
                <w:szCs w:val="20"/>
                <w:rPrChange w:id="1558" w:author="Viswanath Maddali" w:date="2018-10-19T23:35:00Z">
                  <w:rPr>
                    <w:ins w:id="1559" w:author="Viswanath Maddali" w:date="2018-10-19T23:34:00Z"/>
                    <w:rFonts w:cstheme="minorHAnsi"/>
                    <w:color w:val="000000"/>
                    <w:sz w:val="20"/>
                    <w:szCs w:val="20"/>
                  </w:rPr>
                </w:rPrChange>
              </w:rPr>
            </w:pPr>
            <w:ins w:id="1560" w:author="Viswanath Maddali" w:date="2018-10-19T23:34:00Z">
              <w:r w:rsidRPr="005B1F41">
                <w:rPr>
                  <w:rFonts w:asciiTheme="majorHAnsi" w:hAnsiTheme="majorHAnsi" w:cstheme="majorHAnsi"/>
                  <w:sz w:val="20"/>
                  <w:szCs w:val="20"/>
                  <w:rPrChange w:id="1561" w:author="Viswanath Maddali" w:date="2018-10-19T23:35:00Z">
                    <w:rPr>
                      <w:rFonts w:cstheme="minorHAnsi"/>
                      <w:sz w:val="20"/>
                      <w:szCs w:val="20"/>
                    </w:rPr>
                  </w:rPrChange>
                </w:rPr>
                <w:t>Defect T</w:t>
              </w:r>
              <w:r w:rsidRPr="005B1F41">
                <w:rPr>
                  <w:rFonts w:asciiTheme="majorHAnsi" w:hAnsiTheme="majorHAnsi" w:cstheme="majorHAnsi"/>
                  <w:color w:val="auto"/>
                  <w:sz w:val="20"/>
                  <w:szCs w:val="20"/>
                  <w:rPrChange w:id="1562" w:author="Viswanath Maddali" w:date="2018-10-19T23:35:00Z">
                    <w:rPr>
                      <w:rFonts w:cstheme="minorHAnsi"/>
                      <w:color w:val="000000"/>
                      <w:sz w:val="20"/>
                      <w:szCs w:val="20"/>
                    </w:rPr>
                  </w:rPrChange>
                </w:rPr>
                <w:t xml:space="preserve">ype </w:t>
              </w:r>
            </w:ins>
          </w:p>
        </w:tc>
        <w:tc>
          <w:tcPr>
            <w:tcW w:w="3675" w:type="dxa"/>
            <w:tcPrChange w:id="1563" w:author="Viswanath Maddali" w:date="2018-10-19T23:46:00Z">
              <w:tcPr>
                <w:tcW w:w="3005" w:type="dxa"/>
              </w:tcPr>
            </w:tcPrChange>
          </w:tcPr>
          <w:p w14:paraId="62F7BFA6" w14:textId="2C33B3E0" w:rsidR="005B1F41" w:rsidRPr="005B1F41" w:rsidRDefault="005B1F41" w:rsidP="00954A8D">
            <w:pPr>
              <w:ind w:right="-216"/>
              <w:cnfStyle w:val="100000000000" w:firstRow="1" w:lastRow="0" w:firstColumn="0" w:lastColumn="0" w:oddVBand="0" w:evenVBand="0" w:oddHBand="0" w:evenHBand="0" w:firstRowFirstColumn="0" w:firstRowLastColumn="0" w:lastRowFirstColumn="0" w:lastRowLastColumn="0"/>
              <w:rPr>
                <w:ins w:id="1564" w:author="Viswanath Maddali" w:date="2018-10-19T23:34:00Z"/>
                <w:rFonts w:asciiTheme="majorHAnsi" w:hAnsiTheme="majorHAnsi" w:cstheme="majorHAnsi"/>
                <w:sz w:val="20"/>
                <w:szCs w:val="20"/>
                <w:rPrChange w:id="1565" w:author="Viswanath Maddali" w:date="2018-10-19T23:35:00Z">
                  <w:rPr>
                    <w:ins w:id="1566" w:author="Viswanath Maddali" w:date="2018-10-19T23:34:00Z"/>
                    <w:rFonts w:cstheme="minorHAnsi"/>
                    <w:color w:val="000000"/>
                    <w:sz w:val="20"/>
                    <w:szCs w:val="20"/>
                  </w:rPr>
                </w:rPrChange>
              </w:rPr>
            </w:pPr>
            <w:ins w:id="1567" w:author="Viswanath Maddali" w:date="2018-10-19T23:34:00Z">
              <w:r w:rsidRPr="005B1F41">
                <w:rPr>
                  <w:rFonts w:asciiTheme="majorHAnsi" w:hAnsiTheme="majorHAnsi" w:cstheme="majorHAnsi"/>
                  <w:sz w:val="20"/>
                  <w:szCs w:val="20"/>
                  <w:rPrChange w:id="1568" w:author="Viswanath Maddali" w:date="2018-10-19T23:35:00Z">
                    <w:rPr>
                      <w:rFonts w:cstheme="minorHAnsi"/>
                      <w:sz w:val="20"/>
                      <w:szCs w:val="20"/>
                    </w:rPr>
                  </w:rPrChange>
                </w:rPr>
                <w:t>Description</w:t>
              </w:r>
            </w:ins>
          </w:p>
        </w:tc>
        <w:tc>
          <w:tcPr>
            <w:tcW w:w="2715" w:type="dxa"/>
            <w:tcPrChange w:id="1569" w:author="Viswanath Maddali" w:date="2018-10-19T23:46:00Z">
              <w:tcPr>
                <w:tcW w:w="3006" w:type="dxa"/>
              </w:tcPr>
            </w:tcPrChange>
          </w:tcPr>
          <w:p w14:paraId="558039B1" w14:textId="4AF7ED80" w:rsidR="005B1F41" w:rsidRPr="005B1F41" w:rsidRDefault="005B1F41" w:rsidP="00954A8D">
            <w:pPr>
              <w:ind w:right="-216"/>
              <w:cnfStyle w:val="100000000000" w:firstRow="1" w:lastRow="0" w:firstColumn="0" w:lastColumn="0" w:oddVBand="0" w:evenVBand="0" w:oddHBand="0" w:evenHBand="0" w:firstRowFirstColumn="0" w:firstRowLastColumn="0" w:lastRowFirstColumn="0" w:lastRowLastColumn="0"/>
              <w:rPr>
                <w:ins w:id="1570" w:author="Viswanath Maddali" w:date="2018-10-19T23:34:00Z"/>
                <w:rFonts w:asciiTheme="majorHAnsi" w:hAnsiTheme="majorHAnsi" w:cstheme="majorHAnsi"/>
                <w:sz w:val="20"/>
                <w:szCs w:val="20"/>
                <w:rPrChange w:id="1571" w:author="Viswanath Maddali" w:date="2018-10-19T23:35:00Z">
                  <w:rPr>
                    <w:ins w:id="1572" w:author="Viswanath Maddali" w:date="2018-10-19T23:34:00Z"/>
                    <w:rFonts w:cstheme="minorHAnsi"/>
                    <w:color w:val="000000"/>
                    <w:sz w:val="20"/>
                    <w:szCs w:val="20"/>
                  </w:rPr>
                </w:rPrChange>
              </w:rPr>
            </w:pPr>
            <w:ins w:id="1573" w:author="Viswanath Maddali" w:date="2018-10-19T23:34:00Z">
              <w:r w:rsidRPr="005B1F41">
                <w:rPr>
                  <w:rFonts w:asciiTheme="majorHAnsi" w:hAnsiTheme="majorHAnsi" w:cstheme="majorHAnsi"/>
                  <w:sz w:val="20"/>
                  <w:szCs w:val="20"/>
                  <w:rPrChange w:id="1574" w:author="Viswanath Maddali" w:date="2018-10-19T23:35:00Z">
                    <w:rPr>
                      <w:rFonts w:cstheme="minorHAnsi"/>
                      <w:sz w:val="20"/>
                      <w:szCs w:val="20"/>
                    </w:rPr>
                  </w:rPrChange>
                </w:rPr>
                <w:t>Assigned to</w:t>
              </w:r>
            </w:ins>
          </w:p>
        </w:tc>
      </w:tr>
      <w:tr w:rsidR="005B1F41" w14:paraId="0EB5AF9E" w14:textId="77777777" w:rsidTr="00954F3E">
        <w:trPr>
          <w:cnfStyle w:val="000000100000" w:firstRow="0" w:lastRow="0" w:firstColumn="0" w:lastColumn="0" w:oddVBand="0" w:evenVBand="0" w:oddHBand="1" w:evenHBand="0" w:firstRowFirstColumn="0" w:firstRowLastColumn="0" w:lastRowFirstColumn="0" w:lastRowLastColumn="0"/>
          <w:ins w:id="1575" w:author="Viswanath Maddali" w:date="2018-10-19T23:34:00Z"/>
        </w:trPr>
        <w:tc>
          <w:tcPr>
            <w:cnfStyle w:val="001000000000" w:firstRow="0" w:lastRow="0" w:firstColumn="1" w:lastColumn="0" w:oddVBand="0" w:evenVBand="0" w:oddHBand="0" w:evenHBand="0" w:firstRowFirstColumn="0" w:firstRowLastColumn="0" w:lastRowFirstColumn="0" w:lastRowLastColumn="0"/>
            <w:tcW w:w="2335" w:type="dxa"/>
            <w:tcPrChange w:id="1576" w:author="Viswanath Maddali" w:date="2018-10-19T23:46:00Z">
              <w:tcPr>
                <w:tcW w:w="3005" w:type="dxa"/>
                <w:gridSpan w:val="2"/>
              </w:tcPr>
            </w:tcPrChange>
          </w:tcPr>
          <w:p w14:paraId="23565845" w14:textId="42F9DE5B" w:rsidR="005B1F41" w:rsidRPr="005B1F41" w:rsidRDefault="005B1F41" w:rsidP="00954A8D">
            <w:pPr>
              <w:ind w:right="-216"/>
              <w:cnfStyle w:val="001000100000" w:firstRow="0" w:lastRow="0" w:firstColumn="1" w:lastColumn="0" w:oddVBand="0" w:evenVBand="0" w:oddHBand="1" w:evenHBand="0" w:firstRowFirstColumn="0" w:firstRowLastColumn="0" w:lastRowFirstColumn="0" w:lastRowLastColumn="0"/>
              <w:rPr>
                <w:ins w:id="1577" w:author="Viswanath Maddali" w:date="2018-10-19T23:34:00Z"/>
                <w:rFonts w:asciiTheme="majorHAnsi" w:hAnsiTheme="majorHAnsi" w:cstheme="majorHAnsi"/>
                <w:b w:val="0"/>
                <w:color w:val="000000"/>
                <w:sz w:val="20"/>
                <w:szCs w:val="20"/>
                <w:rPrChange w:id="1578" w:author="Viswanath Maddali" w:date="2018-10-19T23:35:00Z">
                  <w:rPr>
                    <w:ins w:id="1579" w:author="Viswanath Maddali" w:date="2018-10-19T23:34:00Z"/>
                    <w:rFonts w:cstheme="minorHAnsi"/>
                    <w:color w:val="000000"/>
                    <w:sz w:val="20"/>
                    <w:szCs w:val="20"/>
                  </w:rPr>
                </w:rPrChange>
              </w:rPr>
            </w:pPr>
            <w:ins w:id="1580" w:author="Viswanath Maddali" w:date="2018-10-19T23:35:00Z">
              <w:r>
                <w:rPr>
                  <w:rFonts w:asciiTheme="majorHAnsi" w:hAnsiTheme="majorHAnsi" w:cstheme="majorHAnsi"/>
                  <w:b w:val="0"/>
                  <w:color w:val="000000"/>
                  <w:sz w:val="20"/>
                  <w:szCs w:val="20"/>
                </w:rPr>
                <w:t>Application Defect</w:t>
              </w:r>
            </w:ins>
          </w:p>
        </w:tc>
        <w:tc>
          <w:tcPr>
            <w:tcW w:w="3675" w:type="dxa"/>
            <w:tcPrChange w:id="1581" w:author="Viswanath Maddali" w:date="2018-10-19T23:46:00Z">
              <w:tcPr>
                <w:tcW w:w="3005" w:type="dxa"/>
              </w:tcPr>
            </w:tcPrChange>
          </w:tcPr>
          <w:p w14:paraId="42851294" w14:textId="303FC98C" w:rsidR="005B1F41" w:rsidRPr="005B1F41" w:rsidRDefault="005B1F41" w:rsidP="00954A8D">
            <w:pPr>
              <w:ind w:right="-216"/>
              <w:cnfStyle w:val="000000100000" w:firstRow="0" w:lastRow="0" w:firstColumn="0" w:lastColumn="0" w:oddVBand="0" w:evenVBand="0" w:oddHBand="1" w:evenHBand="0" w:firstRowFirstColumn="0" w:firstRowLastColumn="0" w:lastRowFirstColumn="0" w:lastRowLastColumn="0"/>
              <w:rPr>
                <w:ins w:id="1582" w:author="Viswanath Maddali" w:date="2018-10-19T23:34:00Z"/>
                <w:rFonts w:asciiTheme="majorHAnsi" w:hAnsiTheme="majorHAnsi" w:cstheme="majorHAnsi"/>
                <w:color w:val="000000"/>
                <w:sz w:val="20"/>
                <w:szCs w:val="20"/>
                <w:rPrChange w:id="1583" w:author="Viswanath Maddali" w:date="2018-10-19T23:35:00Z">
                  <w:rPr>
                    <w:ins w:id="1584" w:author="Viswanath Maddali" w:date="2018-10-19T23:34:00Z"/>
                    <w:rFonts w:cstheme="minorHAnsi"/>
                    <w:color w:val="000000"/>
                    <w:sz w:val="20"/>
                    <w:szCs w:val="20"/>
                  </w:rPr>
                </w:rPrChange>
              </w:rPr>
            </w:pPr>
            <w:ins w:id="1585" w:author="Viswanath Maddali" w:date="2018-10-19T23:35:00Z">
              <w:r w:rsidRPr="00FA56EB">
                <w:rPr>
                  <w:sz w:val="20"/>
                  <w:szCs w:val="20"/>
                </w:rPr>
                <w:t xml:space="preserve">Defects found in the application that prevent the Test </w:t>
              </w:r>
              <w:r>
                <w:rPr>
                  <w:sz w:val="20"/>
                  <w:szCs w:val="20"/>
                </w:rPr>
                <w:t>cases/Scripts from running</w:t>
              </w:r>
            </w:ins>
          </w:p>
        </w:tc>
        <w:tc>
          <w:tcPr>
            <w:tcW w:w="2715" w:type="dxa"/>
            <w:tcPrChange w:id="1586" w:author="Viswanath Maddali" w:date="2018-10-19T23:46:00Z">
              <w:tcPr>
                <w:tcW w:w="3006" w:type="dxa"/>
              </w:tcPr>
            </w:tcPrChange>
          </w:tcPr>
          <w:p w14:paraId="0626847F" w14:textId="0B13E9FA" w:rsidR="005B1F41" w:rsidRPr="005B1F41" w:rsidRDefault="005B1F41" w:rsidP="00954A8D">
            <w:pPr>
              <w:ind w:right="-216"/>
              <w:cnfStyle w:val="000000100000" w:firstRow="0" w:lastRow="0" w:firstColumn="0" w:lastColumn="0" w:oddVBand="0" w:evenVBand="0" w:oddHBand="1" w:evenHBand="0" w:firstRowFirstColumn="0" w:firstRowLastColumn="0" w:lastRowFirstColumn="0" w:lastRowLastColumn="0"/>
              <w:rPr>
                <w:ins w:id="1587" w:author="Viswanath Maddali" w:date="2018-10-19T23:34:00Z"/>
                <w:rFonts w:asciiTheme="majorHAnsi" w:hAnsiTheme="majorHAnsi" w:cstheme="majorHAnsi"/>
                <w:color w:val="000000"/>
                <w:sz w:val="20"/>
                <w:szCs w:val="20"/>
                <w:rPrChange w:id="1588" w:author="Viswanath Maddali" w:date="2018-10-19T23:35:00Z">
                  <w:rPr>
                    <w:ins w:id="1589" w:author="Viswanath Maddali" w:date="2018-10-19T23:34:00Z"/>
                    <w:rFonts w:cstheme="minorHAnsi"/>
                    <w:color w:val="000000"/>
                    <w:sz w:val="20"/>
                    <w:szCs w:val="20"/>
                  </w:rPr>
                </w:rPrChange>
              </w:rPr>
            </w:pPr>
            <w:ins w:id="1590" w:author="Viswanath Maddali" w:date="2018-10-19T23:35:00Z">
              <w:r w:rsidRPr="00FA56EB">
                <w:rPr>
                  <w:sz w:val="20"/>
                  <w:szCs w:val="20"/>
                </w:rPr>
                <w:t>Assign to Analysts to</w:t>
              </w:r>
              <w:r>
                <w:rPr>
                  <w:sz w:val="20"/>
                  <w:szCs w:val="20"/>
                </w:rPr>
                <w:t xml:space="preserve"> triage</w:t>
              </w:r>
            </w:ins>
          </w:p>
        </w:tc>
      </w:tr>
      <w:tr w:rsidR="005B1F41" w14:paraId="3673B8BF" w14:textId="77777777" w:rsidTr="00954F3E">
        <w:trPr>
          <w:ins w:id="1591" w:author="Viswanath Maddali" w:date="2018-10-19T23:34:00Z"/>
        </w:trPr>
        <w:tc>
          <w:tcPr>
            <w:cnfStyle w:val="001000000000" w:firstRow="0" w:lastRow="0" w:firstColumn="1" w:lastColumn="0" w:oddVBand="0" w:evenVBand="0" w:oddHBand="0" w:evenHBand="0" w:firstRowFirstColumn="0" w:firstRowLastColumn="0" w:lastRowFirstColumn="0" w:lastRowLastColumn="0"/>
            <w:tcW w:w="2335" w:type="dxa"/>
            <w:tcPrChange w:id="1592" w:author="Viswanath Maddali" w:date="2018-10-19T23:46:00Z">
              <w:tcPr>
                <w:tcW w:w="3005" w:type="dxa"/>
                <w:gridSpan w:val="2"/>
              </w:tcPr>
            </w:tcPrChange>
          </w:tcPr>
          <w:p w14:paraId="6B1EEBB4" w14:textId="3506AFBD" w:rsidR="005B1F41" w:rsidRPr="005B1F41" w:rsidRDefault="005B1F41" w:rsidP="00954A8D">
            <w:pPr>
              <w:ind w:right="-216"/>
              <w:rPr>
                <w:ins w:id="1593" w:author="Viswanath Maddali" w:date="2018-10-19T23:34:00Z"/>
                <w:rFonts w:asciiTheme="majorHAnsi" w:hAnsiTheme="majorHAnsi" w:cstheme="majorHAnsi"/>
                <w:b w:val="0"/>
                <w:color w:val="000000"/>
                <w:sz w:val="20"/>
                <w:szCs w:val="20"/>
                <w:rPrChange w:id="1594" w:author="Viswanath Maddali" w:date="2018-10-19T23:35:00Z">
                  <w:rPr>
                    <w:ins w:id="1595" w:author="Viswanath Maddali" w:date="2018-10-19T23:34:00Z"/>
                    <w:rFonts w:cstheme="minorHAnsi"/>
                    <w:color w:val="000000"/>
                    <w:sz w:val="20"/>
                    <w:szCs w:val="20"/>
                  </w:rPr>
                </w:rPrChange>
              </w:rPr>
            </w:pPr>
            <w:ins w:id="1596" w:author="Viswanath Maddali" w:date="2018-10-19T23:36:00Z">
              <w:r>
                <w:rPr>
                  <w:rFonts w:asciiTheme="majorHAnsi" w:hAnsiTheme="majorHAnsi" w:cstheme="majorHAnsi"/>
                  <w:b w:val="0"/>
                  <w:color w:val="000000"/>
                  <w:sz w:val="20"/>
                  <w:szCs w:val="20"/>
                </w:rPr>
                <w:t>Test Data Issues</w:t>
              </w:r>
            </w:ins>
          </w:p>
        </w:tc>
        <w:tc>
          <w:tcPr>
            <w:tcW w:w="3675" w:type="dxa"/>
            <w:tcPrChange w:id="1597" w:author="Viswanath Maddali" w:date="2018-10-19T23:46:00Z">
              <w:tcPr>
                <w:tcW w:w="3005" w:type="dxa"/>
              </w:tcPr>
            </w:tcPrChange>
          </w:tcPr>
          <w:p w14:paraId="1C455825" w14:textId="4F7BCBCF" w:rsidR="005B1F41" w:rsidRPr="005B1F41" w:rsidRDefault="005B1F41">
            <w:pPr>
              <w:cnfStyle w:val="000000000000" w:firstRow="0" w:lastRow="0" w:firstColumn="0" w:lastColumn="0" w:oddVBand="0" w:evenVBand="0" w:oddHBand="0" w:evenHBand="0" w:firstRowFirstColumn="0" w:firstRowLastColumn="0" w:lastRowFirstColumn="0" w:lastRowLastColumn="0"/>
              <w:rPr>
                <w:ins w:id="1598" w:author="Viswanath Maddali" w:date="2018-10-19T23:34:00Z"/>
                <w:sz w:val="20"/>
                <w:szCs w:val="20"/>
                <w:rPrChange w:id="1599" w:author="Viswanath Maddali" w:date="2018-10-19T23:36:00Z">
                  <w:rPr>
                    <w:ins w:id="1600" w:author="Viswanath Maddali" w:date="2018-10-19T23:34:00Z"/>
                    <w:rFonts w:cstheme="minorHAnsi"/>
                    <w:color w:val="000000"/>
                    <w:sz w:val="20"/>
                    <w:szCs w:val="20"/>
                  </w:rPr>
                </w:rPrChange>
              </w:rPr>
              <w:pPrChange w:id="1601" w:author="Viswanath Maddali" w:date="2018-10-19T23:36:00Z">
                <w:pPr>
                  <w:ind w:right="-216"/>
                  <w:cnfStyle w:val="000000000000" w:firstRow="0" w:lastRow="0" w:firstColumn="0" w:lastColumn="0" w:oddVBand="0" w:evenVBand="0" w:oddHBand="0" w:evenHBand="0" w:firstRowFirstColumn="0" w:firstRowLastColumn="0" w:lastRowFirstColumn="0" w:lastRowLastColumn="0"/>
                </w:pPr>
              </w:pPrChange>
            </w:pPr>
            <w:ins w:id="1602" w:author="Viswanath Maddali" w:date="2018-10-19T23:36:00Z">
              <w:r w:rsidRPr="00FA56EB">
                <w:rPr>
                  <w:sz w:val="20"/>
                  <w:szCs w:val="20"/>
                </w:rPr>
                <w:t xml:space="preserve">Defects found in the test data that prevent the Test </w:t>
              </w:r>
              <w:r>
                <w:rPr>
                  <w:sz w:val="20"/>
                  <w:szCs w:val="20"/>
                </w:rPr>
                <w:t>cases/</w:t>
              </w:r>
              <w:r w:rsidRPr="00FA56EB">
                <w:rPr>
                  <w:sz w:val="20"/>
                  <w:szCs w:val="20"/>
                </w:rPr>
                <w:t xml:space="preserve">Scripts from running.  </w:t>
              </w:r>
              <w:r>
                <w:rPr>
                  <w:sz w:val="20"/>
                  <w:szCs w:val="20"/>
                </w:rPr>
                <w:t xml:space="preserve">The Test Team </w:t>
              </w:r>
              <w:r w:rsidRPr="00FA56EB">
                <w:rPr>
                  <w:sz w:val="20"/>
                  <w:szCs w:val="20"/>
                </w:rPr>
                <w:t>determines what the problem is within the test case</w:t>
              </w:r>
              <w:r>
                <w:rPr>
                  <w:sz w:val="20"/>
                  <w:szCs w:val="20"/>
                </w:rPr>
                <w:t xml:space="preserve">, notifies the </w:t>
              </w:r>
              <w:r w:rsidRPr="00FA56EB">
                <w:rPr>
                  <w:rFonts w:cs="Arial"/>
                  <w:sz w:val="20"/>
                  <w:szCs w:val="20"/>
                </w:rPr>
                <w:t>a</w:t>
              </w:r>
              <w:r w:rsidRPr="00FA56EB">
                <w:rPr>
                  <w:sz w:val="20"/>
                  <w:szCs w:val="20"/>
                </w:rPr>
                <w:t>nalyst of data issue and correct</w:t>
              </w:r>
              <w:r>
                <w:rPr>
                  <w:sz w:val="20"/>
                  <w:szCs w:val="20"/>
                </w:rPr>
                <w:t>s the</w:t>
              </w:r>
              <w:r w:rsidRPr="00FA56EB">
                <w:rPr>
                  <w:sz w:val="20"/>
                  <w:szCs w:val="20"/>
                </w:rPr>
                <w:t xml:space="preserve"> problem</w:t>
              </w:r>
              <w:r>
                <w:rPr>
                  <w:sz w:val="20"/>
                  <w:szCs w:val="20"/>
                </w:rPr>
                <w:t xml:space="preserve"> either by editing the test data or validating the test data or obtaining new data</w:t>
              </w:r>
            </w:ins>
          </w:p>
        </w:tc>
        <w:tc>
          <w:tcPr>
            <w:tcW w:w="2715" w:type="dxa"/>
            <w:tcPrChange w:id="1603" w:author="Viswanath Maddali" w:date="2018-10-19T23:46:00Z">
              <w:tcPr>
                <w:tcW w:w="3006" w:type="dxa"/>
              </w:tcPr>
            </w:tcPrChange>
          </w:tcPr>
          <w:p w14:paraId="2B5351BE" w14:textId="27CCDCDD" w:rsidR="005B1F41" w:rsidRPr="005B1F41" w:rsidRDefault="005B1F41" w:rsidP="00954A8D">
            <w:pPr>
              <w:ind w:right="-216"/>
              <w:cnfStyle w:val="000000000000" w:firstRow="0" w:lastRow="0" w:firstColumn="0" w:lastColumn="0" w:oddVBand="0" w:evenVBand="0" w:oddHBand="0" w:evenHBand="0" w:firstRowFirstColumn="0" w:firstRowLastColumn="0" w:lastRowFirstColumn="0" w:lastRowLastColumn="0"/>
              <w:rPr>
                <w:ins w:id="1604" w:author="Viswanath Maddali" w:date="2018-10-19T23:34:00Z"/>
                <w:rFonts w:asciiTheme="majorHAnsi" w:hAnsiTheme="majorHAnsi" w:cstheme="majorHAnsi"/>
                <w:color w:val="000000"/>
                <w:sz w:val="20"/>
                <w:szCs w:val="20"/>
                <w:rPrChange w:id="1605" w:author="Viswanath Maddali" w:date="2018-10-19T23:35:00Z">
                  <w:rPr>
                    <w:ins w:id="1606" w:author="Viswanath Maddali" w:date="2018-10-19T23:34:00Z"/>
                    <w:rFonts w:cstheme="minorHAnsi"/>
                    <w:color w:val="000000"/>
                    <w:sz w:val="20"/>
                    <w:szCs w:val="20"/>
                  </w:rPr>
                </w:rPrChange>
              </w:rPr>
            </w:pPr>
            <w:ins w:id="1607" w:author="Viswanath Maddali" w:date="2018-10-19T23:36:00Z">
              <w:r w:rsidRPr="005B1F41">
                <w:rPr>
                  <w:sz w:val="20"/>
                  <w:szCs w:val="20"/>
                  <w:rPrChange w:id="1608" w:author="Viswanath Maddali" w:date="2018-10-19T23:36:00Z">
                    <w:rPr>
                      <w:rFonts w:asciiTheme="majorHAnsi" w:hAnsiTheme="majorHAnsi" w:cstheme="majorHAnsi"/>
                      <w:color w:val="000000"/>
                      <w:sz w:val="20"/>
                      <w:szCs w:val="20"/>
                    </w:rPr>
                  </w:rPrChange>
                </w:rPr>
                <w:t>Assigned to Test team</w:t>
              </w:r>
            </w:ins>
          </w:p>
        </w:tc>
      </w:tr>
      <w:tr w:rsidR="005B1F41" w14:paraId="4222D305" w14:textId="77777777" w:rsidTr="00954F3E">
        <w:tblPrEx>
          <w:tblPrExChange w:id="1609" w:author="Viswanath Maddali" w:date="2018-10-19T23:46: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cnfStyle w:val="000000100000" w:firstRow="0" w:lastRow="0" w:firstColumn="0" w:lastColumn="0" w:oddVBand="0" w:evenVBand="0" w:oddHBand="1" w:evenHBand="0" w:firstRowFirstColumn="0" w:firstRowLastColumn="0" w:lastRowFirstColumn="0" w:lastRowLastColumn="0"/>
          <w:ins w:id="1610" w:author="Viswanath Maddali" w:date="2018-10-19T23:34:00Z"/>
        </w:trPr>
        <w:tc>
          <w:tcPr>
            <w:cnfStyle w:val="001000000000" w:firstRow="0" w:lastRow="0" w:firstColumn="1" w:lastColumn="0" w:oddVBand="0" w:evenVBand="0" w:oddHBand="0" w:evenHBand="0" w:firstRowFirstColumn="0" w:firstRowLastColumn="0" w:lastRowFirstColumn="0" w:lastRowLastColumn="0"/>
            <w:tcW w:w="2335" w:type="dxa"/>
            <w:tcPrChange w:id="1611" w:author="Viswanath Maddali" w:date="2018-10-19T23:46:00Z">
              <w:tcPr>
                <w:tcW w:w="3005" w:type="dxa"/>
                <w:gridSpan w:val="2"/>
              </w:tcPr>
            </w:tcPrChange>
          </w:tcPr>
          <w:p w14:paraId="2CB43E1E" w14:textId="30CD4599" w:rsidR="005B1F41" w:rsidRPr="005B1F41" w:rsidRDefault="005B1F41" w:rsidP="00954A8D">
            <w:pPr>
              <w:ind w:right="-216"/>
              <w:cnfStyle w:val="001000100000" w:firstRow="0" w:lastRow="0" w:firstColumn="1" w:lastColumn="0" w:oddVBand="0" w:evenVBand="0" w:oddHBand="1" w:evenHBand="0" w:firstRowFirstColumn="0" w:firstRowLastColumn="0" w:lastRowFirstColumn="0" w:lastRowLastColumn="0"/>
              <w:rPr>
                <w:ins w:id="1612" w:author="Viswanath Maddali" w:date="2018-10-19T23:34:00Z"/>
                <w:b w:val="0"/>
                <w:sz w:val="20"/>
                <w:szCs w:val="20"/>
                <w:rPrChange w:id="1613" w:author="Viswanath Maddali" w:date="2018-10-19T23:37:00Z">
                  <w:rPr>
                    <w:ins w:id="1614" w:author="Viswanath Maddali" w:date="2018-10-19T23:34:00Z"/>
                    <w:rFonts w:cstheme="minorHAnsi"/>
                    <w:color w:val="000000"/>
                    <w:sz w:val="20"/>
                    <w:szCs w:val="20"/>
                  </w:rPr>
                </w:rPrChange>
              </w:rPr>
            </w:pPr>
            <w:ins w:id="1615" w:author="Viswanath Maddali" w:date="2018-10-19T23:36:00Z">
              <w:r w:rsidRPr="005B1F41">
                <w:rPr>
                  <w:sz w:val="20"/>
                  <w:szCs w:val="20"/>
                  <w:rPrChange w:id="1616" w:author="Viswanath Maddali" w:date="2018-10-19T23:37:00Z">
                    <w:rPr>
                      <w:rFonts w:asciiTheme="majorHAnsi" w:hAnsiTheme="majorHAnsi" w:cstheme="majorHAnsi"/>
                      <w:color w:val="000000"/>
                      <w:sz w:val="20"/>
                      <w:szCs w:val="20"/>
                    </w:rPr>
                  </w:rPrChange>
                </w:rPr>
                <w:t>Test Script Issues</w:t>
              </w:r>
            </w:ins>
          </w:p>
        </w:tc>
        <w:tc>
          <w:tcPr>
            <w:tcW w:w="3675" w:type="dxa"/>
            <w:tcPrChange w:id="1617" w:author="Viswanath Maddali" w:date="2018-10-19T23:46:00Z">
              <w:tcPr>
                <w:tcW w:w="3005" w:type="dxa"/>
              </w:tcPr>
            </w:tcPrChange>
          </w:tcPr>
          <w:p w14:paraId="19BFE256" w14:textId="5EEDFCB0" w:rsidR="005B1F41" w:rsidRPr="005B1F41" w:rsidRDefault="005B1F41" w:rsidP="00954A8D">
            <w:pPr>
              <w:ind w:right="-216"/>
              <w:cnfStyle w:val="000000100000" w:firstRow="0" w:lastRow="0" w:firstColumn="0" w:lastColumn="0" w:oddVBand="0" w:evenVBand="0" w:oddHBand="1" w:evenHBand="0" w:firstRowFirstColumn="0" w:firstRowLastColumn="0" w:lastRowFirstColumn="0" w:lastRowLastColumn="0"/>
              <w:rPr>
                <w:ins w:id="1618" w:author="Viswanath Maddali" w:date="2018-10-19T23:34:00Z"/>
                <w:sz w:val="20"/>
                <w:szCs w:val="20"/>
                <w:rPrChange w:id="1619" w:author="Viswanath Maddali" w:date="2018-10-19T23:37:00Z">
                  <w:rPr>
                    <w:ins w:id="1620" w:author="Viswanath Maddali" w:date="2018-10-19T23:34:00Z"/>
                    <w:rFonts w:cstheme="minorHAnsi"/>
                    <w:color w:val="000000"/>
                    <w:sz w:val="20"/>
                    <w:szCs w:val="20"/>
                  </w:rPr>
                </w:rPrChange>
              </w:rPr>
            </w:pPr>
            <w:ins w:id="1621" w:author="Viswanath Maddali" w:date="2018-10-19T23:37:00Z">
              <w:r w:rsidRPr="00FA56EB">
                <w:rPr>
                  <w:sz w:val="20"/>
                  <w:szCs w:val="20"/>
                </w:rPr>
                <w:t>Defects found in the Test Script</w:t>
              </w:r>
            </w:ins>
          </w:p>
        </w:tc>
        <w:tc>
          <w:tcPr>
            <w:tcW w:w="2715" w:type="dxa"/>
            <w:tcPrChange w:id="1622" w:author="Viswanath Maddali" w:date="2018-10-19T23:46:00Z">
              <w:tcPr>
                <w:tcW w:w="3006" w:type="dxa"/>
              </w:tcPr>
            </w:tcPrChange>
          </w:tcPr>
          <w:p w14:paraId="715AC41F" w14:textId="4C0E9ECE" w:rsidR="005B1F41" w:rsidRPr="005B1F41" w:rsidRDefault="005B1F41" w:rsidP="00954A8D">
            <w:pPr>
              <w:ind w:right="-216"/>
              <w:cnfStyle w:val="000000100000" w:firstRow="0" w:lastRow="0" w:firstColumn="0" w:lastColumn="0" w:oddVBand="0" w:evenVBand="0" w:oddHBand="1" w:evenHBand="0" w:firstRowFirstColumn="0" w:firstRowLastColumn="0" w:lastRowFirstColumn="0" w:lastRowLastColumn="0"/>
              <w:rPr>
                <w:ins w:id="1623" w:author="Viswanath Maddali" w:date="2018-10-19T23:34:00Z"/>
                <w:sz w:val="20"/>
                <w:szCs w:val="20"/>
                <w:rPrChange w:id="1624" w:author="Viswanath Maddali" w:date="2018-10-19T23:37:00Z">
                  <w:rPr>
                    <w:ins w:id="1625" w:author="Viswanath Maddali" w:date="2018-10-19T23:34:00Z"/>
                    <w:rFonts w:cstheme="minorHAnsi"/>
                    <w:color w:val="000000"/>
                    <w:sz w:val="20"/>
                    <w:szCs w:val="20"/>
                  </w:rPr>
                </w:rPrChange>
              </w:rPr>
            </w:pPr>
            <w:ins w:id="1626" w:author="Viswanath Maddali" w:date="2018-10-19T23:37:00Z">
              <w:r>
                <w:rPr>
                  <w:sz w:val="20"/>
                  <w:szCs w:val="20"/>
                </w:rPr>
                <w:t xml:space="preserve">Assign to Test Engineer within Test Team. </w:t>
              </w:r>
              <w:r w:rsidRPr="00FA56EB">
                <w:rPr>
                  <w:sz w:val="20"/>
                  <w:szCs w:val="20"/>
                </w:rPr>
                <w:t xml:space="preserve"> If the problem is that the Test Case does not match the test plan (or specs), then assign to the owner of the Test Script</w:t>
              </w:r>
              <w:r>
                <w:rPr>
                  <w:sz w:val="20"/>
                  <w:szCs w:val="20"/>
                </w:rPr>
                <w:t xml:space="preserve"> and work with analyst to resolve</w:t>
              </w:r>
            </w:ins>
          </w:p>
        </w:tc>
      </w:tr>
      <w:tr w:rsidR="005B1F41" w14:paraId="2E127846" w14:textId="77777777" w:rsidTr="00954F3E">
        <w:tblPrEx>
          <w:tblPrExChange w:id="1627" w:author="Viswanath Maddali" w:date="2018-10-19T23:46:00Z">
            <w:tblPrEx>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Ex>
          </w:tblPrExChange>
        </w:tblPrEx>
        <w:trPr>
          <w:ins w:id="1628" w:author="Viswanath Maddali" w:date="2018-10-19T23:36:00Z"/>
        </w:trPr>
        <w:tc>
          <w:tcPr>
            <w:cnfStyle w:val="001000000000" w:firstRow="0" w:lastRow="0" w:firstColumn="1" w:lastColumn="0" w:oddVBand="0" w:evenVBand="0" w:oddHBand="0" w:evenHBand="0" w:firstRowFirstColumn="0" w:firstRowLastColumn="0" w:lastRowFirstColumn="0" w:lastRowLastColumn="0"/>
            <w:tcW w:w="0" w:type="dxa"/>
            <w:tcPrChange w:id="1629" w:author="Viswanath Maddali" w:date="2018-10-19T23:46:00Z">
              <w:tcPr>
                <w:tcW w:w="2335" w:type="dxa"/>
              </w:tcPr>
            </w:tcPrChange>
          </w:tcPr>
          <w:p w14:paraId="159E6BA4" w14:textId="39C6584C" w:rsidR="005B1F41" w:rsidRPr="005B1F41" w:rsidRDefault="005B1F41" w:rsidP="00954A8D">
            <w:pPr>
              <w:ind w:right="-216"/>
              <w:rPr>
                <w:ins w:id="1630" w:author="Viswanath Maddali" w:date="2018-10-19T23:36:00Z"/>
                <w:sz w:val="20"/>
                <w:szCs w:val="20"/>
                <w:rPrChange w:id="1631" w:author="Viswanath Maddali" w:date="2018-10-19T23:37:00Z">
                  <w:rPr>
                    <w:ins w:id="1632" w:author="Viswanath Maddali" w:date="2018-10-19T23:36:00Z"/>
                    <w:rFonts w:asciiTheme="majorHAnsi" w:hAnsiTheme="majorHAnsi" w:cstheme="majorHAnsi"/>
                    <w:color w:val="000000"/>
                    <w:sz w:val="20"/>
                    <w:szCs w:val="20"/>
                  </w:rPr>
                </w:rPrChange>
              </w:rPr>
            </w:pPr>
            <w:ins w:id="1633" w:author="Viswanath Maddali" w:date="2018-10-19T23:37:00Z">
              <w:r w:rsidRPr="005B1F41">
                <w:rPr>
                  <w:sz w:val="20"/>
                  <w:szCs w:val="20"/>
                  <w:rPrChange w:id="1634" w:author="Viswanath Maddali" w:date="2018-10-19T23:37:00Z">
                    <w:rPr>
                      <w:rFonts w:asciiTheme="majorHAnsi" w:hAnsiTheme="majorHAnsi" w:cstheme="majorHAnsi"/>
                      <w:color w:val="000000"/>
                      <w:sz w:val="20"/>
                      <w:szCs w:val="20"/>
                    </w:rPr>
                  </w:rPrChange>
                </w:rPr>
                <w:t>Requirement Changes</w:t>
              </w:r>
            </w:ins>
          </w:p>
        </w:tc>
        <w:tc>
          <w:tcPr>
            <w:tcW w:w="0" w:type="dxa"/>
            <w:tcPrChange w:id="1635" w:author="Viswanath Maddali" w:date="2018-10-19T23:46:00Z">
              <w:tcPr>
                <w:tcW w:w="3675" w:type="dxa"/>
                <w:gridSpan w:val="2"/>
              </w:tcPr>
            </w:tcPrChange>
          </w:tcPr>
          <w:p w14:paraId="79942F6B" w14:textId="46792A39" w:rsidR="005B1F41" w:rsidRPr="005B1F41" w:rsidRDefault="005B1F41" w:rsidP="00954A8D">
            <w:pPr>
              <w:ind w:right="-216"/>
              <w:cnfStyle w:val="000000000000" w:firstRow="0" w:lastRow="0" w:firstColumn="0" w:lastColumn="0" w:oddVBand="0" w:evenVBand="0" w:oddHBand="0" w:evenHBand="0" w:firstRowFirstColumn="0" w:firstRowLastColumn="0" w:lastRowFirstColumn="0" w:lastRowLastColumn="0"/>
              <w:rPr>
                <w:ins w:id="1636" w:author="Viswanath Maddali" w:date="2018-10-19T23:36:00Z"/>
                <w:sz w:val="20"/>
                <w:szCs w:val="20"/>
                <w:rPrChange w:id="1637" w:author="Viswanath Maddali" w:date="2018-10-19T23:37:00Z">
                  <w:rPr>
                    <w:ins w:id="1638" w:author="Viswanath Maddali" w:date="2018-10-19T23:36:00Z"/>
                    <w:rFonts w:asciiTheme="majorHAnsi" w:hAnsiTheme="majorHAnsi" w:cstheme="majorHAnsi"/>
                    <w:color w:val="000000"/>
                    <w:sz w:val="20"/>
                    <w:szCs w:val="20"/>
                  </w:rPr>
                </w:rPrChange>
              </w:rPr>
            </w:pPr>
            <w:ins w:id="1639" w:author="Viswanath Maddali" w:date="2018-10-19T23:38:00Z">
              <w:r w:rsidRPr="00FA56EB">
                <w:rPr>
                  <w:rFonts w:cs="Arial"/>
                  <w:sz w:val="20"/>
                  <w:szCs w:val="20"/>
                </w:rPr>
                <w:t>Change Controls for each release will be reviewed by Project Managers and if any accepted Change Control modifies the flow of existing functionality then test scripts will be modified to accommodate the changes.</w:t>
              </w:r>
            </w:ins>
          </w:p>
        </w:tc>
        <w:tc>
          <w:tcPr>
            <w:tcW w:w="2715" w:type="dxa"/>
            <w:tcPrChange w:id="1640" w:author="Viswanath Maddali" w:date="2018-10-19T23:46:00Z">
              <w:tcPr>
                <w:tcW w:w="3006" w:type="dxa"/>
              </w:tcPr>
            </w:tcPrChange>
          </w:tcPr>
          <w:p w14:paraId="44EC0898" w14:textId="720F4F76" w:rsidR="005B1F41" w:rsidRPr="005B1F41" w:rsidRDefault="005B1F41">
            <w:pPr>
              <w:ind w:right="-216"/>
              <w:cnfStyle w:val="000000000000" w:firstRow="0" w:lastRow="0" w:firstColumn="0" w:lastColumn="0" w:oddVBand="0" w:evenVBand="0" w:oddHBand="0" w:evenHBand="0" w:firstRowFirstColumn="0" w:firstRowLastColumn="0" w:lastRowFirstColumn="0" w:lastRowLastColumn="0"/>
              <w:rPr>
                <w:ins w:id="1641" w:author="Viswanath Maddali" w:date="2018-10-19T23:36:00Z"/>
                <w:sz w:val="20"/>
                <w:szCs w:val="20"/>
                <w:rPrChange w:id="1642" w:author="Viswanath Maddali" w:date="2018-10-19T23:37:00Z">
                  <w:rPr>
                    <w:ins w:id="1643" w:author="Viswanath Maddali" w:date="2018-10-19T23:36:00Z"/>
                    <w:rFonts w:asciiTheme="majorHAnsi" w:hAnsiTheme="majorHAnsi" w:cstheme="majorHAnsi"/>
                    <w:color w:val="000000"/>
                    <w:sz w:val="20"/>
                    <w:szCs w:val="20"/>
                  </w:rPr>
                </w:rPrChange>
              </w:rPr>
            </w:pPr>
            <w:ins w:id="1644" w:author="Viswanath Maddali" w:date="2018-10-19T23:38:00Z">
              <w:r>
                <w:rPr>
                  <w:sz w:val="20"/>
                  <w:szCs w:val="20"/>
                </w:rPr>
                <w:t xml:space="preserve">Assigned to Test team </w:t>
              </w:r>
              <w:r w:rsidR="00253C03">
                <w:rPr>
                  <w:rFonts w:cs="Arial"/>
                  <w:sz w:val="20"/>
                  <w:szCs w:val="20"/>
                </w:rPr>
                <w:t xml:space="preserve">if the </w:t>
              </w:r>
              <w:r w:rsidRPr="00FA56EB">
                <w:rPr>
                  <w:rFonts w:cs="Arial"/>
                  <w:sz w:val="20"/>
                  <w:szCs w:val="20"/>
                </w:rPr>
                <w:t>Change Controls contain new functionality, the test plans will be enhanced by adding test cases</w:t>
              </w:r>
            </w:ins>
            <w:ins w:id="1645" w:author="Viswanath Maddali" w:date="2018-10-19T23:39:00Z">
              <w:r w:rsidR="00253C03">
                <w:rPr>
                  <w:rFonts w:cs="Arial"/>
                  <w:sz w:val="20"/>
                  <w:szCs w:val="20"/>
                </w:rPr>
                <w:t>/ scripts</w:t>
              </w:r>
            </w:ins>
            <w:ins w:id="1646" w:author="Viswanath Maddali" w:date="2018-10-19T23:38:00Z">
              <w:r w:rsidRPr="00FA56EB">
                <w:rPr>
                  <w:rFonts w:cs="Arial"/>
                  <w:sz w:val="20"/>
                  <w:szCs w:val="20"/>
                </w:rPr>
                <w:t xml:space="preserve"> to cover that functionality</w:t>
              </w:r>
            </w:ins>
          </w:p>
        </w:tc>
      </w:tr>
    </w:tbl>
    <w:p w14:paraId="2A0160AB" w14:textId="11312754" w:rsidR="005B1F41" w:rsidRPr="003E60AC" w:rsidDel="00954F3E" w:rsidRDefault="005B1F41" w:rsidP="00954A8D">
      <w:pPr>
        <w:ind w:right="-216"/>
        <w:rPr>
          <w:del w:id="1647" w:author="Viswanath Maddali" w:date="2018-10-19T23:46:00Z"/>
          <w:rFonts w:cstheme="minorHAnsi"/>
          <w:color w:val="000000"/>
          <w:sz w:val="20"/>
          <w:szCs w:val="20"/>
        </w:rPr>
      </w:pPr>
    </w:p>
    <w:p w14:paraId="4C3E719D" w14:textId="64FE3023" w:rsidR="00954A8D" w:rsidRPr="00954A8D" w:rsidDel="00954F3E" w:rsidRDefault="00F11EB8" w:rsidP="00954A8D">
      <w:pPr>
        <w:rPr>
          <w:del w:id="1648" w:author="Viswanath Maddali" w:date="2018-10-19T23:46:00Z"/>
          <w:rFonts w:cstheme="minorHAnsi"/>
          <w:sz w:val="20"/>
          <w:szCs w:val="20"/>
        </w:rPr>
      </w:pPr>
      <w:del w:id="1649" w:author="Viswanath Maddali" w:date="2018-10-19T23:46:00Z">
        <w:r w:rsidDel="00954F3E">
          <w:rPr>
            <w:rFonts w:cstheme="minorHAnsi"/>
            <w:sz w:val="20"/>
            <w:szCs w:val="20"/>
          </w:rPr>
          <w:delText>Defect</w:delText>
        </w:r>
        <w:r w:rsidR="00954A8D" w:rsidRPr="003E60AC" w:rsidDel="00954F3E">
          <w:rPr>
            <w:rFonts w:cstheme="minorHAnsi"/>
            <w:sz w:val="20"/>
            <w:szCs w:val="20"/>
          </w:rPr>
          <w:delText xml:space="preserve"> Severity and Definition are found in the chart below:</w:delText>
        </w:r>
      </w:del>
    </w:p>
    <w:tbl>
      <w:tblPr>
        <w:tblW w:w="0" w:type="auto"/>
        <w:tblCellMar>
          <w:left w:w="0" w:type="dxa"/>
          <w:right w:w="0" w:type="dxa"/>
        </w:tblCellMar>
        <w:tblLook w:val="04A0" w:firstRow="1" w:lastRow="0" w:firstColumn="1" w:lastColumn="0" w:noHBand="0" w:noVBand="1"/>
        <w:tblPrChange w:id="1650" w:author="Viswanath Maddali" w:date="2018-10-19T23:40:00Z">
          <w:tblPr>
            <w:tblW w:w="0" w:type="auto"/>
            <w:tblCellMar>
              <w:left w:w="0" w:type="dxa"/>
              <w:right w:w="0" w:type="dxa"/>
            </w:tblCellMar>
            <w:tblLook w:val="04A0" w:firstRow="1" w:lastRow="0" w:firstColumn="1" w:lastColumn="0" w:noHBand="0" w:noVBand="1"/>
          </w:tblPr>
        </w:tblPrChange>
      </w:tblPr>
      <w:tblGrid>
        <w:gridCol w:w="2150"/>
        <w:gridCol w:w="6750"/>
        <w:tblGridChange w:id="1651">
          <w:tblGrid>
            <w:gridCol w:w="2852"/>
            <w:gridCol w:w="6048"/>
          </w:tblGrid>
        </w:tblGridChange>
      </w:tblGrid>
      <w:tr w:rsidR="00954A8D" w:rsidRPr="0083693D" w:rsidDel="00954F3E" w14:paraId="4C3E71A0" w14:textId="7C83846A" w:rsidTr="00E07195">
        <w:trPr>
          <w:del w:id="1652" w:author="Viswanath Maddali" w:date="2018-10-19T23:46:00Z"/>
        </w:trPr>
        <w:tc>
          <w:tcPr>
            <w:tcW w:w="2150" w:type="dxa"/>
            <w:tcBorders>
              <w:top w:val="single" w:sz="8" w:space="0" w:color="auto"/>
              <w:left w:val="single" w:sz="8" w:space="0" w:color="auto"/>
              <w:bottom w:val="single" w:sz="8" w:space="0" w:color="auto"/>
              <w:right w:val="single" w:sz="8" w:space="0" w:color="auto"/>
            </w:tcBorders>
            <w:shd w:val="clear" w:color="auto" w:fill="323E4F" w:themeFill="text2" w:themeFillShade="BF"/>
            <w:tcMar>
              <w:top w:w="0" w:type="dxa"/>
              <w:left w:w="108" w:type="dxa"/>
              <w:bottom w:w="0" w:type="dxa"/>
              <w:right w:w="108" w:type="dxa"/>
            </w:tcMar>
            <w:hideMark/>
            <w:tcPrChange w:id="1653" w:author="Viswanath Maddali" w:date="2018-10-19T23:40:00Z">
              <w:tcPr>
                <w:tcW w:w="2852" w:type="dxa"/>
                <w:tcBorders>
                  <w:top w:val="single" w:sz="8" w:space="0" w:color="auto"/>
                  <w:left w:val="single" w:sz="8" w:space="0" w:color="auto"/>
                  <w:bottom w:val="single" w:sz="8" w:space="0" w:color="auto"/>
                  <w:right w:val="single" w:sz="8" w:space="0" w:color="auto"/>
                </w:tcBorders>
                <w:shd w:val="clear" w:color="auto" w:fill="323E4F" w:themeFill="text2" w:themeFillShade="BF"/>
                <w:tcMar>
                  <w:top w:w="0" w:type="dxa"/>
                  <w:left w:w="108" w:type="dxa"/>
                  <w:bottom w:w="0" w:type="dxa"/>
                  <w:right w:w="108" w:type="dxa"/>
                </w:tcMar>
                <w:hideMark/>
              </w:tcPr>
            </w:tcPrChange>
          </w:tcPr>
          <w:p w14:paraId="4C3E719E" w14:textId="696A51AA" w:rsidR="00954A8D" w:rsidRPr="00E408FD" w:rsidDel="00954F3E" w:rsidRDefault="00954A8D" w:rsidP="008B20C2">
            <w:pPr>
              <w:framePr w:hSpace="180" w:wrap="around" w:vAnchor="text" w:hAnchor="text" w:xAlign="center" w:y="1"/>
              <w:rPr>
                <w:del w:id="1654" w:author="Viswanath Maddali" w:date="2018-10-19T23:46:00Z"/>
                <w:rFonts w:cstheme="minorHAnsi"/>
                <w:b/>
                <w:color w:val="FFFFFF" w:themeColor="background1"/>
                <w:spacing w:val="4"/>
              </w:rPr>
            </w:pPr>
            <w:del w:id="1655" w:author="Viswanath Maddali" w:date="2018-10-19T23:46:00Z">
              <w:r w:rsidRPr="00E408FD" w:rsidDel="00954F3E">
                <w:rPr>
                  <w:rFonts w:cstheme="minorHAnsi"/>
                  <w:b/>
                  <w:color w:val="FFFFFF" w:themeColor="background1"/>
                </w:rPr>
                <w:delText>Severity</w:delText>
              </w:r>
            </w:del>
          </w:p>
        </w:tc>
        <w:tc>
          <w:tcPr>
            <w:tcW w:w="6750" w:type="dxa"/>
            <w:tcBorders>
              <w:top w:val="single" w:sz="8" w:space="0" w:color="auto"/>
              <w:left w:val="nil"/>
              <w:bottom w:val="single" w:sz="8" w:space="0" w:color="auto"/>
              <w:right w:val="single" w:sz="8" w:space="0" w:color="auto"/>
            </w:tcBorders>
            <w:shd w:val="clear" w:color="auto" w:fill="323E4F" w:themeFill="text2" w:themeFillShade="BF"/>
            <w:tcMar>
              <w:top w:w="0" w:type="dxa"/>
              <w:left w:w="108" w:type="dxa"/>
              <w:bottom w:w="0" w:type="dxa"/>
              <w:right w:w="108" w:type="dxa"/>
            </w:tcMar>
            <w:hideMark/>
            <w:tcPrChange w:id="1656" w:author="Viswanath Maddali" w:date="2018-10-19T23:40:00Z">
              <w:tcPr>
                <w:tcW w:w="6048" w:type="dxa"/>
                <w:tcBorders>
                  <w:top w:val="single" w:sz="8" w:space="0" w:color="auto"/>
                  <w:left w:val="nil"/>
                  <w:bottom w:val="single" w:sz="8" w:space="0" w:color="auto"/>
                  <w:right w:val="single" w:sz="8" w:space="0" w:color="auto"/>
                </w:tcBorders>
                <w:shd w:val="clear" w:color="auto" w:fill="323E4F" w:themeFill="text2" w:themeFillShade="BF"/>
                <w:tcMar>
                  <w:top w:w="0" w:type="dxa"/>
                  <w:left w:w="108" w:type="dxa"/>
                  <w:bottom w:w="0" w:type="dxa"/>
                  <w:right w:w="108" w:type="dxa"/>
                </w:tcMar>
                <w:hideMark/>
              </w:tcPr>
            </w:tcPrChange>
          </w:tcPr>
          <w:p w14:paraId="4C3E719F" w14:textId="5C4920FD" w:rsidR="00954A8D" w:rsidRPr="00E408FD" w:rsidDel="00954F3E" w:rsidRDefault="00954A8D" w:rsidP="008B20C2">
            <w:pPr>
              <w:framePr w:hSpace="180" w:wrap="around" w:vAnchor="text" w:hAnchor="text" w:xAlign="center" w:y="1"/>
              <w:rPr>
                <w:del w:id="1657" w:author="Viswanath Maddali" w:date="2018-10-19T23:46:00Z"/>
                <w:rFonts w:cstheme="minorHAnsi"/>
                <w:b/>
                <w:color w:val="FFFFFF" w:themeColor="background1"/>
                <w:spacing w:val="4"/>
              </w:rPr>
            </w:pPr>
            <w:del w:id="1658" w:author="Viswanath Maddali" w:date="2018-10-19T23:46:00Z">
              <w:r w:rsidRPr="00E408FD" w:rsidDel="00954F3E">
                <w:rPr>
                  <w:rFonts w:cstheme="minorHAnsi"/>
                  <w:b/>
                  <w:color w:val="FFFFFF" w:themeColor="background1"/>
                </w:rPr>
                <w:delText>Definition</w:delText>
              </w:r>
            </w:del>
          </w:p>
        </w:tc>
      </w:tr>
      <w:tr w:rsidR="00954A8D" w:rsidRPr="0083693D" w:rsidDel="00954F3E" w14:paraId="4C3E71A3" w14:textId="7AF76BD6" w:rsidTr="00E07195">
        <w:trPr>
          <w:del w:id="1659" w:author="Viswanath Maddali" w:date="2018-10-19T23:46:00Z"/>
        </w:trPr>
        <w:tc>
          <w:tcPr>
            <w:tcW w:w="21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1660" w:author="Viswanath Maddali" w:date="2018-10-19T23:40:00Z">
              <w:tcPr>
                <w:tcW w:w="28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14:paraId="4C3E71A1" w14:textId="15CEF71B" w:rsidR="00954A8D" w:rsidRPr="0083693D" w:rsidDel="00954F3E" w:rsidRDefault="00954A8D" w:rsidP="008B20C2">
            <w:pPr>
              <w:framePr w:hSpace="180" w:wrap="around" w:vAnchor="text" w:hAnchor="text" w:xAlign="center" w:y="1"/>
              <w:rPr>
                <w:del w:id="1661" w:author="Viswanath Maddali" w:date="2018-10-19T23:46:00Z"/>
                <w:rFonts w:cstheme="minorHAnsi"/>
                <w:spacing w:val="4"/>
                <w:sz w:val="20"/>
                <w:szCs w:val="20"/>
              </w:rPr>
            </w:pPr>
            <w:del w:id="1662" w:author="Viswanath Maddali" w:date="2018-10-19T23:46:00Z">
              <w:r w:rsidRPr="0083693D" w:rsidDel="00954F3E">
                <w:rPr>
                  <w:rFonts w:cstheme="minorHAnsi"/>
                  <w:sz w:val="20"/>
                  <w:szCs w:val="20"/>
                </w:rPr>
                <w:delText>0-Showstopper</w:delText>
              </w:r>
            </w:del>
          </w:p>
        </w:tc>
        <w:tc>
          <w:tcPr>
            <w:tcW w:w="6750" w:type="dxa"/>
            <w:tcBorders>
              <w:top w:val="nil"/>
              <w:left w:val="nil"/>
              <w:bottom w:val="single" w:sz="8" w:space="0" w:color="auto"/>
              <w:right w:val="single" w:sz="8" w:space="0" w:color="auto"/>
            </w:tcBorders>
            <w:tcMar>
              <w:top w:w="0" w:type="dxa"/>
              <w:left w:w="108" w:type="dxa"/>
              <w:bottom w:w="0" w:type="dxa"/>
              <w:right w:w="108" w:type="dxa"/>
            </w:tcMar>
            <w:hideMark/>
            <w:tcPrChange w:id="1663" w:author="Viswanath Maddali" w:date="2018-10-19T23:40:00Z">
              <w:tcPr>
                <w:tcW w:w="6048" w:type="dxa"/>
                <w:tcBorders>
                  <w:top w:val="nil"/>
                  <w:left w:val="nil"/>
                  <w:bottom w:val="single" w:sz="8" w:space="0" w:color="auto"/>
                  <w:right w:val="single" w:sz="8" w:space="0" w:color="auto"/>
                </w:tcBorders>
                <w:tcMar>
                  <w:top w:w="0" w:type="dxa"/>
                  <w:left w:w="108" w:type="dxa"/>
                  <w:bottom w:w="0" w:type="dxa"/>
                  <w:right w:w="108" w:type="dxa"/>
                </w:tcMar>
                <w:hideMark/>
              </w:tcPr>
            </w:tcPrChange>
          </w:tcPr>
          <w:p w14:paraId="4C3E71A2" w14:textId="23FEA472" w:rsidR="00954A8D" w:rsidRPr="0083693D" w:rsidDel="00954F3E" w:rsidRDefault="00954A8D" w:rsidP="008B20C2">
            <w:pPr>
              <w:framePr w:hSpace="180" w:wrap="around" w:vAnchor="text" w:hAnchor="text" w:xAlign="center" w:y="1"/>
              <w:rPr>
                <w:del w:id="1664" w:author="Viswanath Maddali" w:date="2018-10-19T23:46:00Z"/>
                <w:rFonts w:cstheme="minorHAnsi"/>
                <w:spacing w:val="4"/>
                <w:sz w:val="20"/>
                <w:szCs w:val="20"/>
              </w:rPr>
            </w:pPr>
            <w:del w:id="1665" w:author="Viswanath Maddali" w:date="2018-10-19T23:46:00Z">
              <w:r w:rsidRPr="0083693D" w:rsidDel="00954F3E">
                <w:rPr>
                  <w:rFonts w:cstheme="minorHAnsi"/>
                  <w:sz w:val="20"/>
                  <w:szCs w:val="20"/>
                </w:rPr>
                <w:delText>Assigned when the DEFECT is grave enough that prevents navigation to other features/ functionality prevents execution of other critical cases, warrant a system shutdown, implementation no-go or implementation pull back.</w:delText>
              </w:r>
              <w:r w:rsidDel="00954F3E">
                <w:rPr>
                  <w:rFonts w:cstheme="minorHAnsi"/>
                  <w:sz w:val="20"/>
                  <w:szCs w:val="20"/>
                </w:rPr>
                <w:delText xml:space="preserve"> </w:delText>
              </w:r>
              <w:r w:rsidRPr="0083693D" w:rsidDel="00954F3E">
                <w:rPr>
                  <w:rFonts w:cstheme="minorHAnsi"/>
                  <w:sz w:val="20"/>
                  <w:szCs w:val="20"/>
                </w:rPr>
                <w:delText>This is not used for Production ISSUEs since the problem already exists in Production</w:delText>
              </w:r>
            </w:del>
            <w:del w:id="1666" w:author="Viswanath Maddali" w:date="2018-10-19T23:40:00Z">
              <w:r w:rsidRPr="0083693D" w:rsidDel="00E07195">
                <w:rPr>
                  <w:rFonts w:cstheme="minorHAnsi"/>
                  <w:sz w:val="20"/>
                  <w:szCs w:val="20"/>
                </w:rPr>
                <w:delText>.</w:delText>
              </w:r>
            </w:del>
          </w:p>
        </w:tc>
      </w:tr>
      <w:tr w:rsidR="00954A8D" w:rsidRPr="0083693D" w:rsidDel="00954F3E" w14:paraId="4C3E71A6" w14:textId="291D0331" w:rsidTr="00E07195">
        <w:trPr>
          <w:del w:id="1667" w:author="Viswanath Maddali" w:date="2018-10-19T23:46:00Z"/>
        </w:trPr>
        <w:tc>
          <w:tcPr>
            <w:tcW w:w="21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1668" w:author="Viswanath Maddali" w:date="2018-10-19T23:40:00Z">
              <w:tcPr>
                <w:tcW w:w="28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14:paraId="4C3E71A4" w14:textId="339C551E" w:rsidR="00954A8D" w:rsidRPr="0083693D" w:rsidDel="00954F3E" w:rsidRDefault="00954A8D" w:rsidP="008B20C2">
            <w:pPr>
              <w:framePr w:hSpace="180" w:wrap="around" w:vAnchor="text" w:hAnchor="text" w:xAlign="center" w:y="1"/>
              <w:rPr>
                <w:del w:id="1669" w:author="Viswanath Maddali" w:date="2018-10-19T23:46:00Z"/>
                <w:rFonts w:cstheme="minorHAnsi"/>
                <w:spacing w:val="4"/>
                <w:sz w:val="20"/>
                <w:szCs w:val="20"/>
              </w:rPr>
            </w:pPr>
            <w:del w:id="1670" w:author="Viswanath Maddali" w:date="2018-10-19T23:46:00Z">
              <w:r w:rsidRPr="0083693D" w:rsidDel="00954F3E">
                <w:rPr>
                  <w:rFonts w:cstheme="minorHAnsi"/>
                  <w:sz w:val="20"/>
                  <w:szCs w:val="20"/>
                </w:rPr>
                <w:delText>1-Critical</w:delText>
              </w:r>
            </w:del>
          </w:p>
        </w:tc>
        <w:tc>
          <w:tcPr>
            <w:tcW w:w="6750" w:type="dxa"/>
            <w:tcBorders>
              <w:top w:val="nil"/>
              <w:left w:val="nil"/>
              <w:bottom w:val="single" w:sz="8" w:space="0" w:color="auto"/>
              <w:right w:val="single" w:sz="8" w:space="0" w:color="auto"/>
            </w:tcBorders>
            <w:tcMar>
              <w:top w:w="0" w:type="dxa"/>
              <w:left w:w="108" w:type="dxa"/>
              <w:bottom w:w="0" w:type="dxa"/>
              <w:right w:w="108" w:type="dxa"/>
            </w:tcMar>
            <w:hideMark/>
            <w:tcPrChange w:id="1671" w:author="Viswanath Maddali" w:date="2018-10-19T23:40:00Z">
              <w:tcPr>
                <w:tcW w:w="6048" w:type="dxa"/>
                <w:tcBorders>
                  <w:top w:val="nil"/>
                  <w:left w:val="nil"/>
                  <w:bottom w:val="single" w:sz="8" w:space="0" w:color="auto"/>
                  <w:right w:val="single" w:sz="8" w:space="0" w:color="auto"/>
                </w:tcBorders>
                <w:tcMar>
                  <w:top w:w="0" w:type="dxa"/>
                  <w:left w:w="108" w:type="dxa"/>
                  <w:bottom w:w="0" w:type="dxa"/>
                  <w:right w:w="108" w:type="dxa"/>
                </w:tcMar>
                <w:hideMark/>
              </w:tcPr>
            </w:tcPrChange>
          </w:tcPr>
          <w:p w14:paraId="4C3E71A5" w14:textId="129CEC2C" w:rsidR="00954A8D" w:rsidRPr="0083693D" w:rsidDel="00954F3E" w:rsidRDefault="00954A8D" w:rsidP="008B20C2">
            <w:pPr>
              <w:framePr w:hSpace="180" w:wrap="around" w:vAnchor="text" w:hAnchor="text" w:xAlign="center" w:y="1"/>
              <w:rPr>
                <w:del w:id="1672" w:author="Viswanath Maddali" w:date="2018-10-19T23:46:00Z"/>
                <w:rFonts w:cstheme="minorHAnsi"/>
                <w:spacing w:val="4"/>
                <w:sz w:val="20"/>
                <w:szCs w:val="20"/>
              </w:rPr>
            </w:pPr>
            <w:del w:id="1673" w:author="Viswanath Maddali" w:date="2018-10-19T23:46:00Z">
              <w:r w:rsidRPr="0083693D" w:rsidDel="00954F3E">
                <w:rPr>
                  <w:rFonts w:cstheme="minorHAnsi"/>
                  <w:sz w:val="20"/>
                  <w:szCs w:val="20"/>
                </w:rPr>
                <w:delText>Affects our ability to do business, curtails major functionality/ features from being available and may have legal/ compliance ramifications for the company.</w:delText>
              </w:r>
            </w:del>
          </w:p>
        </w:tc>
      </w:tr>
      <w:tr w:rsidR="00954A8D" w:rsidRPr="0083693D" w:rsidDel="00954F3E" w14:paraId="4C3E71A9" w14:textId="1921B379" w:rsidTr="00E07195">
        <w:trPr>
          <w:del w:id="1674" w:author="Viswanath Maddali" w:date="2018-10-19T23:46:00Z"/>
        </w:trPr>
        <w:tc>
          <w:tcPr>
            <w:tcW w:w="21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1675" w:author="Viswanath Maddali" w:date="2018-10-19T23:40:00Z">
              <w:tcPr>
                <w:tcW w:w="28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14:paraId="4C3E71A7" w14:textId="5D7DF2C1" w:rsidR="00954A8D" w:rsidRPr="0083693D" w:rsidDel="00954F3E" w:rsidRDefault="00954A8D" w:rsidP="008B20C2">
            <w:pPr>
              <w:framePr w:hSpace="180" w:wrap="around" w:vAnchor="text" w:hAnchor="text" w:xAlign="center" w:y="1"/>
              <w:rPr>
                <w:del w:id="1676" w:author="Viswanath Maddali" w:date="2018-10-19T23:46:00Z"/>
                <w:rFonts w:cstheme="minorHAnsi"/>
                <w:spacing w:val="4"/>
                <w:sz w:val="20"/>
                <w:szCs w:val="20"/>
              </w:rPr>
            </w:pPr>
            <w:del w:id="1677" w:author="Viswanath Maddali" w:date="2018-10-19T23:46:00Z">
              <w:r w:rsidRPr="0083693D" w:rsidDel="00954F3E">
                <w:rPr>
                  <w:rFonts w:cstheme="minorHAnsi"/>
                  <w:sz w:val="20"/>
                  <w:szCs w:val="20"/>
                </w:rPr>
                <w:delText>2-High</w:delText>
              </w:r>
            </w:del>
          </w:p>
        </w:tc>
        <w:tc>
          <w:tcPr>
            <w:tcW w:w="6750" w:type="dxa"/>
            <w:tcBorders>
              <w:top w:val="nil"/>
              <w:left w:val="nil"/>
              <w:bottom w:val="single" w:sz="8" w:space="0" w:color="auto"/>
              <w:right w:val="single" w:sz="8" w:space="0" w:color="auto"/>
            </w:tcBorders>
            <w:tcMar>
              <w:top w:w="0" w:type="dxa"/>
              <w:left w:w="108" w:type="dxa"/>
              <w:bottom w:w="0" w:type="dxa"/>
              <w:right w:w="108" w:type="dxa"/>
            </w:tcMar>
            <w:hideMark/>
            <w:tcPrChange w:id="1678" w:author="Viswanath Maddali" w:date="2018-10-19T23:40:00Z">
              <w:tcPr>
                <w:tcW w:w="6048" w:type="dxa"/>
                <w:tcBorders>
                  <w:top w:val="nil"/>
                  <w:left w:val="nil"/>
                  <w:bottom w:val="single" w:sz="8" w:space="0" w:color="auto"/>
                  <w:right w:val="single" w:sz="8" w:space="0" w:color="auto"/>
                </w:tcBorders>
                <w:tcMar>
                  <w:top w:w="0" w:type="dxa"/>
                  <w:left w:w="108" w:type="dxa"/>
                  <w:bottom w:w="0" w:type="dxa"/>
                  <w:right w:w="108" w:type="dxa"/>
                </w:tcMar>
                <w:hideMark/>
              </w:tcPr>
            </w:tcPrChange>
          </w:tcPr>
          <w:p w14:paraId="4C3E71A8" w14:textId="4667D9F7" w:rsidR="00954A8D" w:rsidRPr="0083693D" w:rsidDel="00954F3E" w:rsidRDefault="00954A8D" w:rsidP="008B20C2">
            <w:pPr>
              <w:framePr w:hSpace="180" w:wrap="around" w:vAnchor="text" w:hAnchor="text" w:xAlign="center" w:y="1"/>
              <w:rPr>
                <w:del w:id="1679" w:author="Viswanath Maddali" w:date="2018-10-19T23:46:00Z"/>
                <w:rFonts w:cstheme="minorHAnsi"/>
                <w:spacing w:val="4"/>
                <w:sz w:val="20"/>
                <w:szCs w:val="20"/>
              </w:rPr>
            </w:pPr>
            <w:del w:id="1680" w:author="Viswanath Maddali" w:date="2018-10-19T23:46:00Z">
              <w:r w:rsidRPr="0083693D" w:rsidDel="00954F3E">
                <w:rPr>
                  <w:rFonts w:cstheme="minorHAnsi"/>
                  <w:sz w:val="20"/>
                  <w:szCs w:val="20"/>
                </w:rPr>
                <w:delText>Does not affect our ability to operate but makes it difficult to work.</w:delText>
              </w:r>
              <w:r w:rsidDel="00954F3E">
                <w:rPr>
                  <w:rFonts w:cstheme="minorHAnsi"/>
                  <w:sz w:val="20"/>
                  <w:szCs w:val="20"/>
                </w:rPr>
                <w:delText xml:space="preserve"> </w:delText>
              </w:r>
              <w:r w:rsidRPr="0083693D" w:rsidDel="00954F3E">
                <w:rPr>
                  <w:rFonts w:cstheme="minorHAnsi"/>
                  <w:sz w:val="20"/>
                  <w:szCs w:val="20"/>
                </w:rPr>
                <w:delText>Workaround may exist but is very cumbersome</w:delText>
              </w:r>
            </w:del>
          </w:p>
        </w:tc>
      </w:tr>
      <w:tr w:rsidR="00954A8D" w:rsidRPr="0083693D" w:rsidDel="00954F3E" w14:paraId="4C3E71AC" w14:textId="120407D2" w:rsidTr="00E07195">
        <w:trPr>
          <w:del w:id="1681" w:author="Viswanath Maddali" w:date="2018-10-19T23:46:00Z"/>
        </w:trPr>
        <w:tc>
          <w:tcPr>
            <w:tcW w:w="21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1682" w:author="Viswanath Maddali" w:date="2018-10-19T23:40:00Z">
              <w:tcPr>
                <w:tcW w:w="28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14:paraId="4C3E71AA" w14:textId="325A8232" w:rsidR="00954A8D" w:rsidRPr="0083693D" w:rsidDel="00954F3E" w:rsidRDefault="00954A8D" w:rsidP="008B20C2">
            <w:pPr>
              <w:framePr w:hSpace="180" w:wrap="around" w:vAnchor="text" w:hAnchor="text" w:xAlign="center" w:y="1"/>
              <w:rPr>
                <w:del w:id="1683" w:author="Viswanath Maddali" w:date="2018-10-19T23:46:00Z"/>
                <w:rFonts w:cstheme="minorHAnsi"/>
                <w:spacing w:val="4"/>
                <w:sz w:val="20"/>
                <w:szCs w:val="20"/>
              </w:rPr>
            </w:pPr>
            <w:del w:id="1684" w:author="Viswanath Maddali" w:date="2018-10-19T23:46:00Z">
              <w:r w:rsidRPr="0083693D" w:rsidDel="00954F3E">
                <w:rPr>
                  <w:rFonts w:cstheme="minorHAnsi"/>
                  <w:sz w:val="20"/>
                  <w:szCs w:val="20"/>
                </w:rPr>
                <w:delText>3-Medium</w:delText>
              </w:r>
            </w:del>
          </w:p>
        </w:tc>
        <w:tc>
          <w:tcPr>
            <w:tcW w:w="6750" w:type="dxa"/>
            <w:tcBorders>
              <w:top w:val="nil"/>
              <w:left w:val="nil"/>
              <w:bottom w:val="single" w:sz="8" w:space="0" w:color="auto"/>
              <w:right w:val="single" w:sz="8" w:space="0" w:color="auto"/>
            </w:tcBorders>
            <w:tcMar>
              <w:top w:w="0" w:type="dxa"/>
              <w:left w:w="108" w:type="dxa"/>
              <w:bottom w:w="0" w:type="dxa"/>
              <w:right w:w="108" w:type="dxa"/>
            </w:tcMar>
            <w:hideMark/>
            <w:tcPrChange w:id="1685" w:author="Viswanath Maddali" w:date="2018-10-19T23:40:00Z">
              <w:tcPr>
                <w:tcW w:w="6048" w:type="dxa"/>
                <w:tcBorders>
                  <w:top w:val="nil"/>
                  <w:left w:val="nil"/>
                  <w:bottom w:val="single" w:sz="8" w:space="0" w:color="auto"/>
                  <w:right w:val="single" w:sz="8" w:space="0" w:color="auto"/>
                </w:tcBorders>
                <w:tcMar>
                  <w:top w:w="0" w:type="dxa"/>
                  <w:left w:w="108" w:type="dxa"/>
                  <w:bottom w:w="0" w:type="dxa"/>
                  <w:right w:w="108" w:type="dxa"/>
                </w:tcMar>
                <w:hideMark/>
              </w:tcPr>
            </w:tcPrChange>
          </w:tcPr>
          <w:p w14:paraId="4C3E71AB" w14:textId="7F8AFC75" w:rsidR="00954A8D" w:rsidRPr="0083693D" w:rsidDel="00954F3E" w:rsidRDefault="00954A8D" w:rsidP="008B20C2">
            <w:pPr>
              <w:framePr w:hSpace="180" w:wrap="around" w:vAnchor="text" w:hAnchor="text" w:xAlign="center" w:y="1"/>
              <w:rPr>
                <w:del w:id="1686" w:author="Viswanath Maddali" w:date="2018-10-19T23:46:00Z"/>
                <w:rFonts w:cstheme="minorHAnsi"/>
                <w:spacing w:val="4"/>
                <w:sz w:val="20"/>
                <w:szCs w:val="20"/>
              </w:rPr>
            </w:pPr>
            <w:del w:id="1687" w:author="Viswanath Maddali" w:date="2018-10-19T23:46:00Z">
              <w:r w:rsidRPr="0083693D" w:rsidDel="00954F3E">
                <w:rPr>
                  <w:rFonts w:cstheme="minorHAnsi"/>
                  <w:sz w:val="20"/>
                  <w:szCs w:val="20"/>
                </w:rPr>
                <w:delText>Does not affect our ability to operate, but requires, for example, the use of an easy worka</w:delText>
              </w:r>
              <w:r w:rsidDel="00954F3E">
                <w:rPr>
                  <w:rFonts w:cstheme="minorHAnsi"/>
                  <w:sz w:val="20"/>
                  <w:szCs w:val="20"/>
                </w:rPr>
                <w:delText xml:space="preserve">round. </w:delText>
              </w:r>
              <w:r w:rsidRPr="0083693D" w:rsidDel="00954F3E">
                <w:rPr>
                  <w:rFonts w:cstheme="minorHAnsi"/>
                  <w:sz w:val="20"/>
                  <w:szCs w:val="20"/>
                </w:rPr>
                <w:delText>Is characterized as an “annoyance” issue.</w:delText>
              </w:r>
            </w:del>
          </w:p>
        </w:tc>
      </w:tr>
      <w:tr w:rsidR="00954A8D" w:rsidRPr="0083693D" w:rsidDel="00954F3E" w14:paraId="4C3E71AF" w14:textId="7AB92C94" w:rsidTr="00E07195">
        <w:trPr>
          <w:trHeight w:val="21"/>
          <w:del w:id="1688" w:author="Viswanath Maddali" w:date="2018-10-19T23:46:00Z"/>
        </w:trPr>
        <w:tc>
          <w:tcPr>
            <w:tcW w:w="21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Change w:id="1689" w:author="Viswanath Maddali" w:date="2018-10-19T23:40:00Z">
              <w:tcPr>
                <w:tcW w:w="28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tcPrChange>
          </w:tcPr>
          <w:p w14:paraId="4C3E71AD" w14:textId="63112AA9" w:rsidR="00954A8D" w:rsidRPr="0083693D" w:rsidDel="00954F3E" w:rsidRDefault="00954A8D" w:rsidP="008B20C2">
            <w:pPr>
              <w:framePr w:hSpace="180" w:wrap="around" w:vAnchor="text" w:hAnchor="text" w:xAlign="center" w:y="1"/>
              <w:rPr>
                <w:del w:id="1690" w:author="Viswanath Maddali" w:date="2018-10-19T23:46:00Z"/>
                <w:rFonts w:cstheme="minorHAnsi"/>
                <w:spacing w:val="4"/>
                <w:sz w:val="20"/>
                <w:szCs w:val="20"/>
              </w:rPr>
            </w:pPr>
            <w:del w:id="1691" w:author="Viswanath Maddali" w:date="2018-10-19T23:46:00Z">
              <w:r w:rsidRPr="0083693D" w:rsidDel="00954F3E">
                <w:rPr>
                  <w:rFonts w:cstheme="minorHAnsi"/>
                  <w:sz w:val="20"/>
                  <w:szCs w:val="20"/>
                </w:rPr>
                <w:delText>4-Low</w:delText>
              </w:r>
            </w:del>
          </w:p>
        </w:tc>
        <w:tc>
          <w:tcPr>
            <w:tcW w:w="6750" w:type="dxa"/>
            <w:tcBorders>
              <w:top w:val="nil"/>
              <w:left w:val="nil"/>
              <w:bottom w:val="single" w:sz="8" w:space="0" w:color="auto"/>
              <w:right w:val="single" w:sz="8" w:space="0" w:color="auto"/>
            </w:tcBorders>
            <w:tcMar>
              <w:top w:w="0" w:type="dxa"/>
              <w:left w:w="108" w:type="dxa"/>
              <w:bottom w:w="0" w:type="dxa"/>
              <w:right w:w="108" w:type="dxa"/>
            </w:tcMar>
            <w:hideMark/>
            <w:tcPrChange w:id="1692" w:author="Viswanath Maddali" w:date="2018-10-19T23:40:00Z">
              <w:tcPr>
                <w:tcW w:w="6048" w:type="dxa"/>
                <w:tcBorders>
                  <w:top w:val="nil"/>
                  <w:left w:val="nil"/>
                  <w:bottom w:val="single" w:sz="8" w:space="0" w:color="auto"/>
                  <w:right w:val="single" w:sz="8" w:space="0" w:color="auto"/>
                </w:tcBorders>
                <w:tcMar>
                  <w:top w:w="0" w:type="dxa"/>
                  <w:left w:w="108" w:type="dxa"/>
                  <w:bottom w:w="0" w:type="dxa"/>
                  <w:right w:w="108" w:type="dxa"/>
                </w:tcMar>
                <w:hideMark/>
              </w:tcPr>
            </w:tcPrChange>
          </w:tcPr>
          <w:p w14:paraId="4C3E71AE" w14:textId="538A4656" w:rsidR="00954A8D" w:rsidRPr="0083693D" w:rsidDel="00954F3E" w:rsidRDefault="00954A8D" w:rsidP="008B20C2">
            <w:pPr>
              <w:framePr w:hSpace="180" w:wrap="around" w:vAnchor="text" w:hAnchor="text" w:xAlign="center" w:y="1"/>
              <w:rPr>
                <w:del w:id="1693" w:author="Viswanath Maddali" w:date="2018-10-19T23:46:00Z"/>
                <w:rFonts w:cstheme="minorHAnsi"/>
                <w:spacing w:val="4"/>
                <w:sz w:val="20"/>
                <w:szCs w:val="20"/>
              </w:rPr>
            </w:pPr>
            <w:del w:id="1694" w:author="Viswanath Maddali" w:date="2018-10-19T23:46:00Z">
              <w:r w:rsidRPr="0083693D" w:rsidDel="00954F3E">
                <w:rPr>
                  <w:rFonts w:cstheme="minorHAnsi"/>
                  <w:sz w:val="20"/>
                  <w:szCs w:val="20"/>
                </w:rPr>
                <w:delText>The issue, if not corrected, will not cause any significant encumbrances.</w:delText>
              </w:r>
              <w:r w:rsidDel="00954F3E">
                <w:rPr>
                  <w:rFonts w:cstheme="minorHAnsi"/>
                  <w:sz w:val="20"/>
                  <w:szCs w:val="20"/>
                </w:rPr>
                <w:delText xml:space="preserve"> </w:delText>
              </w:r>
              <w:r w:rsidRPr="0083693D" w:rsidDel="00954F3E">
                <w:rPr>
                  <w:rFonts w:cstheme="minorHAnsi"/>
                  <w:sz w:val="20"/>
                  <w:szCs w:val="20"/>
                </w:rPr>
                <w:delText>Characterized as a “cosmetic” issue.</w:delText>
              </w:r>
            </w:del>
          </w:p>
        </w:tc>
      </w:tr>
    </w:tbl>
    <w:p w14:paraId="4C3E71B0" w14:textId="2CF013B7" w:rsidR="00954A8D" w:rsidRPr="0083693D" w:rsidDel="00954F3E" w:rsidRDefault="00954A8D" w:rsidP="00954A8D">
      <w:pPr>
        <w:pStyle w:val="Default"/>
        <w:ind w:left="720" w:right="-1008"/>
        <w:rPr>
          <w:del w:id="1695" w:author="Viswanath Maddali" w:date="2018-10-19T23:46:00Z"/>
          <w:rFonts w:asciiTheme="minorHAnsi" w:hAnsiTheme="minorHAnsi" w:cstheme="minorHAnsi"/>
          <w:sz w:val="16"/>
          <w:szCs w:val="16"/>
        </w:rPr>
      </w:pPr>
    </w:p>
    <w:p w14:paraId="4C3E71B1" w14:textId="317EDD59" w:rsidR="00954A8D" w:rsidRPr="0083693D" w:rsidDel="00954F3E" w:rsidRDefault="00954A8D" w:rsidP="00954A8D">
      <w:pPr>
        <w:pStyle w:val="Default"/>
        <w:ind w:right="26"/>
        <w:jc w:val="both"/>
        <w:rPr>
          <w:del w:id="1696" w:author="Viswanath Maddali" w:date="2018-10-19T23:45:00Z"/>
          <w:rFonts w:asciiTheme="minorHAnsi" w:hAnsiTheme="minorHAnsi" w:cstheme="minorHAnsi"/>
          <w:sz w:val="22"/>
          <w:szCs w:val="22"/>
        </w:rPr>
      </w:pPr>
      <w:del w:id="1697" w:author="Viswanath Maddali" w:date="2018-10-19T23:45:00Z">
        <w:r w:rsidRPr="003E60AC" w:rsidDel="00954F3E">
          <w:rPr>
            <w:rFonts w:asciiTheme="minorHAnsi" w:hAnsiTheme="minorHAnsi" w:cstheme="minorHAnsi"/>
            <w:sz w:val="22"/>
            <w:szCs w:val="22"/>
          </w:rPr>
          <w:delText>The following is an overview of the Defect Tracking process for issues identified during Production Ready testing:</w:delText>
        </w:r>
      </w:del>
    </w:p>
    <w:p w14:paraId="4C3E71B2" w14:textId="6AFE623E" w:rsidR="00954A8D" w:rsidRPr="0083693D" w:rsidDel="00954F3E" w:rsidRDefault="00954A8D" w:rsidP="00954A8D">
      <w:pPr>
        <w:pStyle w:val="Default"/>
        <w:ind w:left="720"/>
        <w:rPr>
          <w:del w:id="1698" w:author="Viswanath Maddali" w:date="2018-10-19T23:45:00Z"/>
          <w:rFonts w:asciiTheme="minorHAnsi" w:hAnsiTheme="minorHAnsi" w:cstheme="minorHAnsi"/>
        </w:rPr>
      </w:pPr>
    </w:p>
    <w:tbl>
      <w:tblPr>
        <w:tblW w:w="9000" w:type="dxa"/>
        <w:tblInd w:w="-15" w:type="dxa"/>
        <w:tblBorders>
          <w:top w:val="single" w:sz="6" w:space="0" w:color="000000"/>
          <w:left w:val="single" w:sz="12" w:space="0" w:color="000000"/>
          <w:bottom w:val="single" w:sz="6" w:space="0" w:color="000000"/>
          <w:right w:val="single" w:sz="12" w:space="0" w:color="000000"/>
          <w:insideV w:val="single" w:sz="6" w:space="0" w:color="000000"/>
        </w:tblBorders>
        <w:tblLook w:val="04A0" w:firstRow="1" w:lastRow="0" w:firstColumn="1" w:lastColumn="0" w:noHBand="0" w:noVBand="1"/>
      </w:tblPr>
      <w:tblGrid>
        <w:gridCol w:w="9000"/>
      </w:tblGrid>
      <w:tr w:rsidR="00954A8D" w:rsidRPr="0083693D" w:rsidDel="00954F3E" w14:paraId="4C3E71B4" w14:textId="499A795E" w:rsidTr="00954A8D">
        <w:trPr>
          <w:trHeight w:val="403"/>
          <w:tblHeader/>
          <w:del w:id="1699" w:author="Viswanath Maddali" w:date="2018-10-19T23:45:00Z"/>
        </w:trPr>
        <w:tc>
          <w:tcPr>
            <w:tcW w:w="9000" w:type="dxa"/>
            <w:tcBorders>
              <w:bottom w:val="single" w:sz="6" w:space="0" w:color="000000"/>
            </w:tcBorders>
            <w:shd w:val="clear" w:color="auto" w:fill="323E4F" w:themeFill="text2" w:themeFillShade="BF"/>
          </w:tcPr>
          <w:p w14:paraId="4C3E71B3" w14:textId="4C1480B5" w:rsidR="00954A8D" w:rsidRPr="0083693D" w:rsidDel="00954F3E" w:rsidRDefault="00954A8D" w:rsidP="008B20C2">
            <w:pPr>
              <w:rPr>
                <w:del w:id="1700" w:author="Viswanath Maddali" w:date="2018-10-19T23:45:00Z"/>
                <w:rFonts w:cstheme="minorHAnsi"/>
              </w:rPr>
            </w:pPr>
            <w:del w:id="1701" w:author="Viswanath Maddali" w:date="2018-10-19T23:45:00Z">
              <w:r w:rsidRPr="00E408FD" w:rsidDel="00954F3E">
                <w:rPr>
                  <w:rFonts w:cstheme="minorHAnsi"/>
                  <w:b/>
                  <w:bCs/>
                  <w:color w:val="FFFFFF" w:themeColor="background1"/>
                  <w:sz w:val="24"/>
                  <w:szCs w:val="24"/>
                </w:rPr>
                <w:delText xml:space="preserve">New </w:delText>
              </w:r>
              <w:r w:rsidR="00F11EB8" w:rsidDel="00954F3E">
                <w:rPr>
                  <w:rFonts w:cstheme="minorHAnsi"/>
                  <w:b/>
                  <w:bCs/>
                  <w:color w:val="FFFFFF" w:themeColor="background1"/>
                  <w:sz w:val="24"/>
                  <w:szCs w:val="24"/>
                </w:rPr>
                <w:delText>Defect</w:delText>
              </w:r>
              <w:r w:rsidRPr="00E408FD" w:rsidDel="00954F3E">
                <w:rPr>
                  <w:rFonts w:cstheme="minorHAnsi"/>
                  <w:b/>
                  <w:bCs/>
                  <w:color w:val="FFFFFF" w:themeColor="background1"/>
                  <w:sz w:val="24"/>
                  <w:szCs w:val="24"/>
                </w:rPr>
                <w:delText xml:space="preserve"> - Required fields/values</w:delText>
              </w:r>
            </w:del>
          </w:p>
        </w:tc>
      </w:tr>
      <w:tr w:rsidR="00954A8D" w:rsidRPr="0083693D" w:rsidDel="00954F3E" w14:paraId="4C3E71B7" w14:textId="738ACB9F" w:rsidTr="00954A8D">
        <w:trPr>
          <w:trHeight w:val="609"/>
          <w:del w:id="1702" w:author="Viswanath Maddali" w:date="2018-10-19T23:45:00Z"/>
        </w:trPr>
        <w:tc>
          <w:tcPr>
            <w:tcW w:w="9000" w:type="dxa"/>
            <w:shd w:val="clear" w:color="auto" w:fill="auto"/>
          </w:tcPr>
          <w:p w14:paraId="4C3E71B5" w14:textId="396E27A0" w:rsidR="00954A8D" w:rsidRPr="00FD076F" w:rsidDel="00954F3E" w:rsidRDefault="00954A8D" w:rsidP="008B20C2">
            <w:pPr>
              <w:pStyle w:val="Default"/>
              <w:rPr>
                <w:del w:id="1703" w:author="Viswanath Maddali" w:date="2018-10-19T23:45:00Z"/>
                <w:rFonts w:asciiTheme="minorHAnsi" w:eastAsia="Calibri" w:hAnsiTheme="minorHAnsi" w:cstheme="minorHAnsi"/>
                <w:color w:val="auto"/>
                <w:sz w:val="20"/>
                <w:szCs w:val="20"/>
              </w:rPr>
            </w:pPr>
            <w:del w:id="1704" w:author="Viswanath Maddali" w:date="2018-10-19T23:45:00Z">
              <w:r w:rsidRPr="00FD076F" w:rsidDel="00954F3E">
                <w:rPr>
                  <w:rFonts w:asciiTheme="minorHAnsi" w:eastAsia="Calibri" w:hAnsiTheme="minorHAnsi" w:cstheme="minorHAnsi"/>
                  <w:color w:val="auto"/>
                  <w:sz w:val="20"/>
                  <w:szCs w:val="20"/>
                </w:rPr>
                <w:delText xml:space="preserve">1 – Be sure to indicate ‘B’ for </w:delText>
              </w:r>
              <w:r w:rsidR="00F11EB8" w:rsidDel="00954F3E">
                <w:rPr>
                  <w:rFonts w:asciiTheme="minorHAnsi" w:eastAsia="Calibri" w:hAnsiTheme="minorHAnsi" w:cstheme="minorHAnsi"/>
                  <w:color w:val="auto"/>
                  <w:sz w:val="20"/>
                  <w:szCs w:val="20"/>
                </w:rPr>
                <w:delText>Defect</w:delText>
              </w:r>
              <w:r w:rsidRPr="00FD076F" w:rsidDel="00954F3E">
                <w:rPr>
                  <w:rFonts w:asciiTheme="minorHAnsi" w:eastAsia="Calibri" w:hAnsiTheme="minorHAnsi" w:cstheme="minorHAnsi"/>
                  <w:color w:val="auto"/>
                  <w:sz w:val="20"/>
                  <w:szCs w:val="20"/>
                </w:rPr>
                <w:delText xml:space="preserve">, ‘TC’ for Test Case, and follow with ‘#’ and actual test case number being tested. Try to be as descriptive as possible on the </w:delText>
              </w:r>
              <w:r w:rsidR="00F11EB8" w:rsidDel="00954F3E">
                <w:rPr>
                  <w:rFonts w:asciiTheme="minorHAnsi" w:eastAsia="Calibri" w:hAnsiTheme="minorHAnsi" w:cstheme="minorHAnsi"/>
                  <w:color w:val="auto"/>
                  <w:sz w:val="20"/>
                  <w:szCs w:val="20"/>
                </w:rPr>
                <w:delText>Defect</w:delText>
              </w:r>
              <w:r w:rsidRPr="00FD076F" w:rsidDel="00954F3E">
                <w:rPr>
                  <w:rFonts w:asciiTheme="minorHAnsi" w:eastAsia="Calibri" w:hAnsiTheme="minorHAnsi" w:cstheme="minorHAnsi"/>
                  <w:color w:val="auto"/>
                  <w:sz w:val="20"/>
                  <w:szCs w:val="20"/>
                </w:rPr>
                <w:delText xml:space="preserve"> title.</w:delText>
              </w:r>
            </w:del>
          </w:p>
          <w:p w14:paraId="4C3E71B6" w14:textId="51F3081B" w:rsidR="00954A8D" w:rsidRPr="0083693D" w:rsidDel="00954F3E" w:rsidRDefault="00954A8D" w:rsidP="008B20C2">
            <w:pPr>
              <w:pStyle w:val="Default"/>
              <w:rPr>
                <w:del w:id="1705" w:author="Viswanath Maddali" w:date="2018-10-19T23:45:00Z"/>
                <w:rFonts w:asciiTheme="minorHAnsi" w:eastAsia="Calibri" w:hAnsiTheme="minorHAnsi" w:cstheme="minorHAnsi"/>
                <w:color w:val="auto"/>
                <w:sz w:val="22"/>
                <w:szCs w:val="22"/>
              </w:rPr>
            </w:pPr>
          </w:p>
        </w:tc>
      </w:tr>
      <w:tr w:rsidR="00954A8D" w:rsidRPr="0083693D" w:rsidDel="00954F3E" w14:paraId="4C3E71B9" w14:textId="1310673D" w:rsidTr="00954A8D">
        <w:trPr>
          <w:trHeight w:val="411"/>
          <w:del w:id="1706" w:author="Viswanath Maddali" w:date="2018-10-19T23:45:00Z"/>
        </w:trPr>
        <w:tc>
          <w:tcPr>
            <w:tcW w:w="9000" w:type="dxa"/>
            <w:shd w:val="clear" w:color="auto" w:fill="auto"/>
          </w:tcPr>
          <w:p w14:paraId="4C3E71B8" w14:textId="2EB28E78" w:rsidR="00954A8D" w:rsidRPr="00FD076F" w:rsidDel="00954F3E" w:rsidRDefault="00954A8D" w:rsidP="008B20C2">
            <w:pPr>
              <w:pStyle w:val="Default"/>
              <w:rPr>
                <w:del w:id="1707" w:author="Viswanath Maddali" w:date="2018-10-19T23:45:00Z"/>
                <w:rFonts w:asciiTheme="minorHAnsi" w:eastAsia="Calibri" w:hAnsiTheme="minorHAnsi" w:cstheme="minorHAnsi"/>
                <w:color w:val="auto"/>
                <w:sz w:val="20"/>
                <w:szCs w:val="20"/>
              </w:rPr>
            </w:pPr>
            <w:del w:id="1708" w:author="Viswanath Maddali" w:date="2018-10-19T23:45:00Z">
              <w:r w:rsidRPr="00FD076F" w:rsidDel="00954F3E">
                <w:rPr>
                  <w:rFonts w:asciiTheme="minorHAnsi" w:eastAsia="Calibri" w:hAnsiTheme="minorHAnsi" w:cstheme="minorHAnsi"/>
                  <w:color w:val="auto"/>
                  <w:sz w:val="20"/>
                  <w:szCs w:val="20"/>
                </w:rPr>
                <w:delText xml:space="preserve">2 – STATUS – Assign to the designated testing representative for the respective Scrum Team (TBD). The State and Reason will automatically update to ‘Active’ and ‘New’. </w:delText>
              </w:r>
            </w:del>
          </w:p>
        </w:tc>
      </w:tr>
      <w:tr w:rsidR="00954A8D" w:rsidRPr="0083693D" w:rsidDel="00954F3E" w14:paraId="4C3E71BB" w14:textId="2073B027" w:rsidTr="00954A8D">
        <w:trPr>
          <w:trHeight w:val="198"/>
          <w:del w:id="1709" w:author="Viswanath Maddali" w:date="2018-10-19T23:45:00Z"/>
        </w:trPr>
        <w:tc>
          <w:tcPr>
            <w:tcW w:w="9000" w:type="dxa"/>
            <w:shd w:val="clear" w:color="auto" w:fill="auto"/>
          </w:tcPr>
          <w:p w14:paraId="4C3E71BA" w14:textId="77555A3C" w:rsidR="00954A8D" w:rsidRPr="0083693D" w:rsidDel="00954F3E" w:rsidRDefault="00954A8D" w:rsidP="008B20C2">
            <w:pPr>
              <w:pStyle w:val="Default"/>
              <w:rPr>
                <w:del w:id="1710" w:author="Viswanath Maddali" w:date="2018-10-19T23:45:00Z"/>
                <w:rFonts w:asciiTheme="minorHAnsi" w:eastAsia="Calibri" w:hAnsiTheme="minorHAnsi" w:cstheme="minorHAnsi"/>
                <w:color w:val="auto"/>
                <w:sz w:val="22"/>
                <w:szCs w:val="22"/>
              </w:rPr>
            </w:pPr>
          </w:p>
        </w:tc>
      </w:tr>
      <w:tr w:rsidR="00954A8D" w:rsidRPr="0083693D" w:rsidDel="00954F3E" w14:paraId="4C3E71BD" w14:textId="47F1B768" w:rsidTr="00954A8D">
        <w:trPr>
          <w:trHeight w:val="411"/>
          <w:del w:id="1711" w:author="Viswanath Maddali" w:date="2018-10-19T23:45:00Z"/>
        </w:trPr>
        <w:tc>
          <w:tcPr>
            <w:tcW w:w="9000" w:type="dxa"/>
            <w:shd w:val="clear" w:color="auto" w:fill="auto"/>
          </w:tcPr>
          <w:p w14:paraId="4C3E71BC" w14:textId="04AEFB77" w:rsidR="00954A8D" w:rsidRPr="0083693D" w:rsidDel="00954F3E" w:rsidRDefault="00954A8D" w:rsidP="008B20C2">
            <w:pPr>
              <w:pStyle w:val="Default"/>
              <w:rPr>
                <w:del w:id="1712" w:author="Viswanath Maddali" w:date="2018-10-19T23:45:00Z"/>
                <w:rFonts w:asciiTheme="minorHAnsi" w:eastAsia="Calibri" w:hAnsiTheme="minorHAnsi" w:cstheme="minorHAnsi"/>
                <w:color w:val="auto"/>
                <w:sz w:val="22"/>
                <w:szCs w:val="22"/>
              </w:rPr>
            </w:pPr>
            <w:del w:id="1713" w:author="Viswanath Maddali" w:date="2018-10-19T23:45:00Z">
              <w:r w:rsidRPr="0083693D" w:rsidDel="00954F3E">
                <w:rPr>
                  <w:rFonts w:asciiTheme="minorHAnsi" w:eastAsia="Calibri" w:hAnsiTheme="minorHAnsi" w:cstheme="minorHAnsi"/>
                  <w:color w:val="auto"/>
                  <w:sz w:val="22"/>
                  <w:szCs w:val="22"/>
                </w:rPr>
                <w:delText xml:space="preserve">3 </w:delText>
              </w:r>
              <w:r w:rsidRPr="00E408FD" w:rsidDel="00954F3E">
                <w:rPr>
                  <w:rFonts w:asciiTheme="minorHAnsi" w:eastAsia="Calibri" w:hAnsiTheme="minorHAnsi" w:cstheme="minorHAnsi"/>
                  <w:color w:val="auto"/>
                  <w:sz w:val="20"/>
                  <w:szCs w:val="20"/>
                </w:rPr>
                <w:delText xml:space="preserve">– PLANNING – The Priority is defaulted to 2. Indicate the Severity based on general </w:delText>
              </w:r>
              <w:r w:rsidR="00F11EB8" w:rsidDel="00954F3E">
                <w:rPr>
                  <w:rFonts w:asciiTheme="minorHAnsi" w:eastAsia="Calibri" w:hAnsiTheme="minorHAnsi" w:cstheme="minorHAnsi"/>
                  <w:color w:val="auto"/>
                  <w:sz w:val="20"/>
                  <w:szCs w:val="20"/>
                </w:rPr>
                <w:delText>Defect</w:delText>
              </w:r>
              <w:r w:rsidRPr="00E408FD" w:rsidDel="00954F3E">
                <w:rPr>
                  <w:rFonts w:asciiTheme="minorHAnsi" w:eastAsia="Calibri" w:hAnsiTheme="minorHAnsi" w:cstheme="minorHAnsi"/>
                  <w:color w:val="auto"/>
                  <w:sz w:val="20"/>
                  <w:szCs w:val="20"/>
                </w:rPr>
                <w:delText xml:space="preserve"> analysis guidelines. The scrum team testing representative will review and make changes as needed.</w:delText>
              </w:r>
              <w:r w:rsidRPr="0083693D" w:rsidDel="00954F3E">
                <w:rPr>
                  <w:rFonts w:asciiTheme="minorHAnsi" w:eastAsia="Calibri" w:hAnsiTheme="minorHAnsi" w:cstheme="minorHAnsi"/>
                  <w:color w:val="auto"/>
                  <w:sz w:val="22"/>
                  <w:szCs w:val="22"/>
                </w:rPr>
                <w:delText xml:space="preserve"> </w:delText>
              </w:r>
            </w:del>
          </w:p>
        </w:tc>
      </w:tr>
      <w:tr w:rsidR="00954A8D" w:rsidRPr="0083693D" w:rsidDel="00954F3E" w14:paraId="4C3E71BF" w14:textId="272FC36D" w:rsidTr="00954A8D">
        <w:trPr>
          <w:trHeight w:val="206"/>
          <w:del w:id="1714" w:author="Viswanath Maddali" w:date="2018-10-19T23:45:00Z"/>
        </w:trPr>
        <w:tc>
          <w:tcPr>
            <w:tcW w:w="9000" w:type="dxa"/>
            <w:shd w:val="clear" w:color="auto" w:fill="auto"/>
          </w:tcPr>
          <w:p w14:paraId="4C3E71BE" w14:textId="1F15ECF2" w:rsidR="00954A8D" w:rsidRPr="0083693D" w:rsidDel="00954F3E" w:rsidRDefault="00954A8D" w:rsidP="008B20C2">
            <w:pPr>
              <w:pStyle w:val="Default"/>
              <w:rPr>
                <w:del w:id="1715" w:author="Viswanath Maddali" w:date="2018-10-19T23:45:00Z"/>
                <w:rFonts w:asciiTheme="minorHAnsi" w:eastAsia="Calibri" w:hAnsiTheme="minorHAnsi" w:cstheme="minorHAnsi"/>
                <w:color w:val="auto"/>
                <w:sz w:val="22"/>
                <w:szCs w:val="22"/>
              </w:rPr>
            </w:pPr>
          </w:p>
        </w:tc>
      </w:tr>
      <w:tr w:rsidR="00954A8D" w:rsidRPr="0083693D" w:rsidDel="00954F3E" w14:paraId="4C3E71C1" w14:textId="5869E82C" w:rsidTr="00954A8D">
        <w:trPr>
          <w:trHeight w:val="206"/>
          <w:del w:id="1716" w:author="Viswanath Maddali" w:date="2018-10-19T23:45:00Z"/>
        </w:trPr>
        <w:tc>
          <w:tcPr>
            <w:tcW w:w="9000" w:type="dxa"/>
            <w:shd w:val="clear" w:color="auto" w:fill="auto"/>
          </w:tcPr>
          <w:p w14:paraId="4C3E71C0" w14:textId="2B78E806" w:rsidR="00954A8D" w:rsidRPr="0083693D" w:rsidDel="00954F3E" w:rsidRDefault="00954A8D" w:rsidP="008B20C2">
            <w:pPr>
              <w:pStyle w:val="Default"/>
              <w:rPr>
                <w:del w:id="1717" w:author="Viswanath Maddali" w:date="2018-10-19T23:45:00Z"/>
                <w:rFonts w:asciiTheme="minorHAnsi" w:eastAsia="Calibri" w:hAnsiTheme="minorHAnsi" w:cstheme="minorHAnsi"/>
                <w:color w:val="auto"/>
                <w:sz w:val="22"/>
                <w:szCs w:val="22"/>
              </w:rPr>
            </w:pPr>
            <w:del w:id="1718" w:author="Viswanath Maddali" w:date="2018-10-19T23:45:00Z">
              <w:r w:rsidRPr="0083693D" w:rsidDel="00954F3E">
                <w:rPr>
                  <w:rFonts w:asciiTheme="minorHAnsi" w:eastAsia="Calibri" w:hAnsiTheme="minorHAnsi" w:cstheme="minorHAnsi"/>
                  <w:color w:val="auto"/>
                  <w:sz w:val="22"/>
                  <w:szCs w:val="22"/>
                </w:rPr>
                <w:delText xml:space="preserve">4 – </w:delText>
              </w:r>
              <w:r w:rsidRPr="00E408FD" w:rsidDel="00954F3E">
                <w:rPr>
                  <w:rFonts w:asciiTheme="minorHAnsi" w:eastAsia="Calibri" w:hAnsiTheme="minorHAnsi" w:cstheme="minorHAnsi"/>
                  <w:color w:val="auto"/>
                  <w:sz w:val="20"/>
                  <w:szCs w:val="20"/>
                </w:rPr>
                <w:delText>REPRODUCTION STEPS – Be as descriptive and succinct as possible.</w:delText>
              </w:r>
              <w:r w:rsidRPr="0083693D" w:rsidDel="00954F3E">
                <w:rPr>
                  <w:rFonts w:asciiTheme="minorHAnsi" w:eastAsia="Calibri" w:hAnsiTheme="minorHAnsi" w:cstheme="minorHAnsi"/>
                  <w:color w:val="auto"/>
                  <w:sz w:val="22"/>
                  <w:szCs w:val="22"/>
                </w:rPr>
                <w:delText xml:space="preserve"> </w:delText>
              </w:r>
            </w:del>
          </w:p>
        </w:tc>
      </w:tr>
      <w:tr w:rsidR="00954A8D" w:rsidRPr="0083693D" w:rsidDel="00954F3E" w14:paraId="4C3E71C3" w14:textId="0AD5BE45" w:rsidTr="00954A8D">
        <w:trPr>
          <w:trHeight w:val="206"/>
          <w:del w:id="1719" w:author="Viswanath Maddali" w:date="2018-10-19T23:45:00Z"/>
        </w:trPr>
        <w:tc>
          <w:tcPr>
            <w:tcW w:w="9000" w:type="dxa"/>
            <w:shd w:val="clear" w:color="auto" w:fill="auto"/>
          </w:tcPr>
          <w:p w14:paraId="4C3E71C2" w14:textId="71FCD073" w:rsidR="00954A8D" w:rsidRPr="0083693D" w:rsidDel="00954F3E" w:rsidRDefault="00954A8D" w:rsidP="008B20C2">
            <w:pPr>
              <w:pStyle w:val="Default"/>
              <w:rPr>
                <w:del w:id="1720" w:author="Viswanath Maddali" w:date="2018-10-19T23:45:00Z"/>
                <w:rFonts w:asciiTheme="minorHAnsi" w:eastAsia="Calibri" w:hAnsiTheme="minorHAnsi" w:cstheme="minorHAnsi"/>
                <w:color w:val="auto"/>
                <w:sz w:val="22"/>
                <w:szCs w:val="22"/>
              </w:rPr>
            </w:pPr>
          </w:p>
        </w:tc>
      </w:tr>
      <w:tr w:rsidR="00954A8D" w:rsidRPr="0083693D" w:rsidDel="00954F3E" w14:paraId="4C3E71C5" w14:textId="05992C5F" w:rsidTr="00954A8D">
        <w:trPr>
          <w:trHeight w:val="198"/>
          <w:del w:id="1721" w:author="Viswanath Maddali" w:date="2018-10-19T23:45:00Z"/>
        </w:trPr>
        <w:tc>
          <w:tcPr>
            <w:tcW w:w="9000" w:type="dxa"/>
            <w:shd w:val="clear" w:color="auto" w:fill="auto"/>
          </w:tcPr>
          <w:p w14:paraId="4C3E71C4" w14:textId="45D7DF2A" w:rsidR="00954A8D" w:rsidRPr="0083693D" w:rsidDel="00954F3E" w:rsidRDefault="00954A8D" w:rsidP="008B20C2">
            <w:pPr>
              <w:pStyle w:val="Default"/>
              <w:rPr>
                <w:del w:id="1722" w:author="Viswanath Maddali" w:date="2018-10-19T23:45:00Z"/>
                <w:rFonts w:asciiTheme="minorHAnsi" w:eastAsia="Calibri" w:hAnsiTheme="minorHAnsi" w:cstheme="minorHAnsi"/>
                <w:color w:val="auto"/>
                <w:sz w:val="22"/>
                <w:szCs w:val="22"/>
              </w:rPr>
            </w:pPr>
            <w:del w:id="1723" w:author="Viswanath Maddali" w:date="2018-10-19T23:45:00Z">
              <w:r w:rsidRPr="0083693D" w:rsidDel="00954F3E">
                <w:rPr>
                  <w:rFonts w:asciiTheme="minorHAnsi" w:eastAsia="Calibri" w:hAnsiTheme="minorHAnsi" w:cstheme="minorHAnsi"/>
                  <w:color w:val="auto"/>
                  <w:sz w:val="22"/>
                  <w:szCs w:val="22"/>
                </w:rPr>
                <w:delText xml:space="preserve">5 – </w:delText>
              </w:r>
              <w:r w:rsidRPr="00E408FD" w:rsidDel="00954F3E">
                <w:rPr>
                  <w:rFonts w:asciiTheme="minorHAnsi" w:eastAsia="Calibri" w:hAnsiTheme="minorHAnsi" w:cstheme="minorHAnsi"/>
                  <w:color w:val="auto"/>
                  <w:sz w:val="20"/>
                  <w:szCs w:val="20"/>
                </w:rPr>
                <w:delText>Indicate separately the Actual behavior and the Expected behavior. Include Business Rules, etc. if available.</w:delText>
              </w:r>
              <w:r w:rsidRPr="0083693D" w:rsidDel="00954F3E">
                <w:rPr>
                  <w:rFonts w:asciiTheme="minorHAnsi" w:eastAsia="Calibri" w:hAnsiTheme="minorHAnsi" w:cstheme="minorHAnsi"/>
                  <w:color w:val="auto"/>
                  <w:sz w:val="22"/>
                  <w:szCs w:val="22"/>
                </w:rPr>
                <w:delText xml:space="preserve"> </w:delText>
              </w:r>
            </w:del>
          </w:p>
        </w:tc>
      </w:tr>
      <w:tr w:rsidR="00954A8D" w:rsidRPr="0083693D" w:rsidDel="00954F3E" w14:paraId="4C3E71C7" w14:textId="43041145" w:rsidTr="00954A8D">
        <w:trPr>
          <w:trHeight w:val="206"/>
          <w:del w:id="1724" w:author="Viswanath Maddali" w:date="2018-10-19T23:45:00Z"/>
        </w:trPr>
        <w:tc>
          <w:tcPr>
            <w:tcW w:w="9000" w:type="dxa"/>
            <w:shd w:val="clear" w:color="auto" w:fill="auto"/>
          </w:tcPr>
          <w:p w14:paraId="4C3E71C6" w14:textId="6047F161" w:rsidR="00954A8D" w:rsidRPr="0083693D" w:rsidDel="00954F3E" w:rsidRDefault="00954A8D" w:rsidP="008B20C2">
            <w:pPr>
              <w:pStyle w:val="Default"/>
              <w:rPr>
                <w:del w:id="1725" w:author="Viswanath Maddali" w:date="2018-10-19T23:45:00Z"/>
                <w:rFonts w:asciiTheme="minorHAnsi" w:eastAsia="Calibri" w:hAnsiTheme="minorHAnsi" w:cstheme="minorHAnsi"/>
                <w:color w:val="auto"/>
                <w:sz w:val="22"/>
                <w:szCs w:val="22"/>
              </w:rPr>
            </w:pPr>
          </w:p>
        </w:tc>
      </w:tr>
      <w:tr w:rsidR="00954A8D" w:rsidRPr="0083693D" w:rsidDel="00954F3E" w14:paraId="4C3E71C9" w14:textId="56DDAF13" w:rsidTr="00954A8D">
        <w:trPr>
          <w:trHeight w:val="206"/>
          <w:del w:id="1726" w:author="Viswanath Maddali" w:date="2018-10-19T23:45:00Z"/>
        </w:trPr>
        <w:tc>
          <w:tcPr>
            <w:tcW w:w="9000" w:type="dxa"/>
            <w:shd w:val="clear" w:color="auto" w:fill="auto"/>
          </w:tcPr>
          <w:p w14:paraId="4C3E71C8" w14:textId="50F80B7E" w:rsidR="00954A8D" w:rsidRPr="0083693D" w:rsidDel="00954F3E" w:rsidRDefault="00954A8D" w:rsidP="008B20C2">
            <w:pPr>
              <w:pStyle w:val="Default"/>
              <w:rPr>
                <w:del w:id="1727" w:author="Viswanath Maddali" w:date="2018-10-19T23:45:00Z"/>
                <w:rFonts w:asciiTheme="minorHAnsi" w:eastAsia="Calibri" w:hAnsiTheme="minorHAnsi" w:cstheme="minorHAnsi"/>
                <w:color w:val="auto"/>
                <w:sz w:val="22"/>
                <w:szCs w:val="22"/>
              </w:rPr>
            </w:pPr>
            <w:del w:id="1728" w:author="Viswanath Maddali" w:date="2018-10-19T23:45:00Z">
              <w:r w:rsidRPr="0083693D" w:rsidDel="00954F3E">
                <w:rPr>
                  <w:rFonts w:asciiTheme="minorHAnsi" w:eastAsia="Calibri" w:hAnsiTheme="minorHAnsi" w:cstheme="minorHAnsi"/>
                  <w:color w:val="auto"/>
                  <w:sz w:val="22"/>
                  <w:szCs w:val="22"/>
                </w:rPr>
                <w:delText xml:space="preserve">6 – </w:delText>
              </w:r>
              <w:r w:rsidRPr="00E408FD" w:rsidDel="00954F3E">
                <w:rPr>
                  <w:rFonts w:asciiTheme="minorHAnsi" w:eastAsia="Calibri" w:hAnsiTheme="minorHAnsi" w:cstheme="minorHAnsi"/>
                  <w:color w:val="auto"/>
                  <w:sz w:val="20"/>
                  <w:szCs w:val="20"/>
                </w:rPr>
                <w:delText>Always include Debug information, and screenshots if available.</w:delText>
              </w:r>
              <w:r w:rsidRPr="0083693D" w:rsidDel="00954F3E">
                <w:rPr>
                  <w:rFonts w:asciiTheme="minorHAnsi" w:hAnsiTheme="minorHAnsi" w:cstheme="minorHAnsi"/>
                </w:rPr>
                <w:delText xml:space="preserve">  </w:delText>
              </w:r>
            </w:del>
          </w:p>
        </w:tc>
      </w:tr>
    </w:tbl>
    <w:p w14:paraId="4C3E71CA" w14:textId="11923EA0" w:rsidR="00954A8D" w:rsidRPr="0083693D" w:rsidDel="00954F3E" w:rsidRDefault="00954A8D" w:rsidP="00954A8D">
      <w:pPr>
        <w:pStyle w:val="Default"/>
        <w:rPr>
          <w:del w:id="1729" w:author="Viswanath Maddali" w:date="2018-10-19T23:45:00Z"/>
          <w:rFonts w:asciiTheme="minorHAnsi" w:hAnsiTheme="minorHAnsi" w:cstheme="minorHAnsi"/>
          <w:b/>
          <w:sz w:val="22"/>
          <w:szCs w:val="22"/>
          <w:u w:val="single"/>
        </w:rPr>
      </w:pPr>
    </w:p>
    <w:p w14:paraId="607BDB7D" w14:textId="77777777" w:rsidR="00EE37ED" w:rsidRDefault="00EE37ED" w:rsidP="00954A8D">
      <w:pPr>
        <w:pStyle w:val="Default"/>
        <w:rPr>
          <w:ins w:id="1730" w:author="Viswanath Maddali" w:date="2018-10-19T23:42:00Z"/>
          <w:rFonts w:asciiTheme="minorHAnsi" w:hAnsiTheme="minorHAnsi" w:cstheme="minorHAnsi"/>
          <w:b/>
          <w:sz w:val="22"/>
          <w:szCs w:val="22"/>
          <w:u w:val="single"/>
        </w:rPr>
      </w:pPr>
    </w:p>
    <w:p w14:paraId="3CBB1B80" w14:textId="77777777" w:rsidR="00EE37ED" w:rsidRDefault="00EE37ED" w:rsidP="00954A8D">
      <w:pPr>
        <w:pStyle w:val="Default"/>
        <w:rPr>
          <w:ins w:id="1731" w:author="Viswanath Maddali" w:date="2018-10-19T23:42:00Z"/>
          <w:rFonts w:asciiTheme="minorHAnsi" w:hAnsiTheme="minorHAnsi" w:cstheme="minorHAnsi"/>
          <w:b/>
          <w:sz w:val="22"/>
          <w:szCs w:val="22"/>
          <w:u w:val="single"/>
        </w:rPr>
      </w:pPr>
    </w:p>
    <w:tbl>
      <w:tblPr>
        <w:tblW w:w="4849" w:type="pct"/>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2069"/>
        <w:gridCol w:w="4320"/>
        <w:gridCol w:w="2349"/>
      </w:tblGrid>
      <w:tr w:rsidR="00157F8B" w:rsidRPr="00853A39" w14:paraId="413BA503" w14:textId="77777777" w:rsidTr="00157F8B">
        <w:trPr>
          <w:ins w:id="1732" w:author="Viswanath Maddali" w:date="2018-10-19T23:43:00Z"/>
        </w:trPr>
        <w:tc>
          <w:tcPr>
            <w:tcW w:w="1184" w:type="pct"/>
            <w:shd w:val="solid" w:color="000000" w:fill="FFFFFF"/>
          </w:tcPr>
          <w:p w14:paraId="2C90E815" w14:textId="77777777" w:rsidR="00EE37ED" w:rsidRPr="00853A39" w:rsidRDefault="00EE37ED" w:rsidP="00106239">
            <w:pPr>
              <w:widowControl w:val="0"/>
              <w:spacing w:line="240" w:lineRule="atLeast"/>
              <w:rPr>
                <w:ins w:id="1733" w:author="Viswanath Maddali" w:date="2018-10-19T23:43:00Z"/>
                <w:b/>
                <w:bCs/>
              </w:rPr>
            </w:pPr>
            <w:ins w:id="1734" w:author="Viswanath Maddali" w:date="2018-10-19T23:43:00Z">
              <w:r>
                <w:rPr>
                  <w:b/>
                  <w:bCs/>
                </w:rPr>
                <w:t>Test Team Att</w:t>
              </w:r>
              <w:r w:rsidRPr="00853A39">
                <w:rPr>
                  <w:b/>
                  <w:bCs/>
                </w:rPr>
                <w:t>ribute</w:t>
              </w:r>
            </w:ins>
          </w:p>
        </w:tc>
        <w:tc>
          <w:tcPr>
            <w:tcW w:w="2472" w:type="pct"/>
            <w:shd w:val="solid" w:color="000000" w:fill="FFFFFF"/>
          </w:tcPr>
          <w:p w14:paraId="4E244418" w14:textId="77777777" w:rsidR="00EE37ED" w:rsidRPr="00853A39" w:rsidRDefault="00EE37ED" w:rsidP="00106239">
            <w:pPr>
              <w:widowControl w:val="0"/>
              <w:spacing w:line="240" w:lineRule="atLeast"/>
              <w:rPr>
                <w:ins w:id="1735" w:author="Viswanath Maddali" w:date="2018-10-19T23:43:00Z"/>
                <w:b/>
                <w:bCs/>
              </w:rPr>
            </w:pPr>
            <w:ins w:id="1736" w:author="Viswanath Maddali" w:date="2018-10-19T23:43:00Z">
              <w:r w:rsidRPr="00853A39">
                <w:rPr>
                  <w:b/>
                  <w:bCs/>
                </w:rPr>
                <w:t>Description</w:t>
              </w:r>
            </w:ins>
          </w:p>
        </w:tc>
        <w:tc>
          <w:tcPr>
            <w:tcW w:w="1344" w:type="pct"/>
            <w:shd w:val="solid" w:color="000000" w:fill="FFFFFF"/>
          </w:tcPr>
          <w:p w14:paraId="60553E15" w14:textId="77777777" w:rsidR="00EE37ED" w:rsidRPr="00853A39" w:rsidRDefault="00EE37ED" w:rsidP="00106239">
            <w:pPr>
              <w:widowControl w:val="0"/>
              <w:spacing w:line="240" w:lineRule="atLeast"/>
              <w:rPr>
                <w:ins w:id="1737" w:author="Viswanath Maddali" w:date="2018-10-19T23:43:00Z"/>
                <w:b/>
                <w:bCs/>
              </w:rPr>
            </w:pPr>
            <w:ins w:id="1738" w:author="Viswanath Maddali" w:date="2018-10-19T23:43:00Z">
              <w:r w:rsidRPr="00853A39">
                <w:rPr>
                  <w:b/>
                  <w:bCs/>
                </w:rPr>
                <w:t>Accepted values</w:t>
              </w:r>
            </w:ins>
          </w:p>
        </w:tc>
      </w:tr>
      <w:tr w:rsidR="00157F8B" w:rsidRPr="00FF6B16" w14:paraId="6621BC03" w14:textId="77777777" w:rsidTr="00157F8B">
        <w:trPr>
          <w:ins w:id="1739" w:author="Viswanath Maddali" w:date="2018-10-19T23:43:00Z"/>
        </w:trPr>
        <w:tc>
          <w:tcPr>
            <w:tcW w:w="1184" w:type="pct"/>
            <w:shd w:val="clear" w:color="auto" w:fill="auto"/>
          </w:tcPr>
          <w:p w14:paraId="283647D2" w14:textId="77777777" w:rsidR="00EE37ED" w:rsidRPr="00FF6B16" w:rsidRDefault="00EE37ED" w:rsidP="00106239">
            <w:pPr>
              <w:widowControl w:val="0"/>
              <w:spacing w:line="240" w:lineRule="atLeast"/>
              <w:rPr>
                <w:ins w:id="1740" w:author="Viswanath Maddali" w:date="2018-10-19T23:43:00Z"/>
                <w:sz w:val="16"/>
                <w:szCs w:val="16"/>
              </w:rPr>
            </w:pPr>
            <w:ins w:id="1741" w:author="Viswanath Maddali" w:date="2018-10-19T23:43:00Z">
              <w:r w:rsidRPr="00FF6B16">
                <w:rPr>
                  <w:sz w:val="16"/>
                  <w:szCs w:val="16"/>
                </w:rPr>
                <w:t>Title</w:t>
              </w:r>
            </w:ins>
          </w:p>
        </w:tc>
        <w:tc>
          <w:tcPr>
            <w:tcW w:w="2472" w:type="pct"/>
            <w:shd w:val="clear" w:color="auto" w:fill="auto"/>
          </w:tcPr>
          <w:p w14:paraId="456E1410" w14:textId="77777777" w:rsidR="00EE37ED" w:rsidRPr="00FF6B16" w:rsidRDefault="00EE37ED" w:rsidP="00106239">
            <w:pPr>
              <w:widowControl w:val="0"/>
              <w:spacing w:line="240" w:lineRule="atLeast"/>
              <w:rPr>
                <w:ins w:id="1742" w:author="Viswanath Maddali" w:date="2018-10-19T23:43:00Z"/>
                <w:sz w:val="16"/>
                <w:szCs w:val="16"/>
              </w:rPr>
            </w:pPr>
            <w:ins w:id="1743" w:author="Viswanath Maddali" w:date="2018-10-19T23:43:00Z">
              <w:r w:rsidRPr="00FF6B16">
                <w:rPr>
                  <w:sz w:val="16"/>
                  <w:szCs w:val="16"/>
                </w:rPr>
                <w:t>A brief description of the Bug with keywords to identify the Bug</w:t>
              </w:r>
            </w:ins>
          </w:p>
        </w:tc>
        <w:tc>
          <w:tcPr>
            <w:tcW w:w="1344" w:type="pct"/>
          </w:tcPr>
          <w:p w14:paraId="2B047C4F" w14:textId="77777777" w:rsidR="00EE37ED" w:rsidRPr="00FF6B16" w:rsidRDefault="00EE37ED" w:rsidP="00106239">
            <w:pPr>
              <w:widowControl w:val="0"/>
              <w:spacing w:line="240" w:lineRule="atLeast"/>
              <w:rPr>
                <w:ins w:id="1744" w:author="Viswanath Maddali" w:date="2018-10-19T23:43:00Z"/>
                <w:sz w:val="16"/>
                <w:szCs w:val="16"/>
              </w:rPr>
            </w:pPr>
            <w:ins w:id="1745" w:author="Viswanath Maddali" w:date="2018-10-19T23:43:00Z">
              <w:r w:rsidRPr="00FF6B16">
                <w:rPr>
                  <w:sz w:val="16"/>
                  <w:szCs w:val="16"/>
                </w:rPr>
                <w:t>Any</w:t>
              </w:r>
            </w:ins>
          </w:p>
        </w:tc>
      </w:tr>
      <w:tr w:rsidR="00157F8B" w:rsidRPr="00FF6B16" w14:paraId="2C94DDC8" w14:textId="77777777" w:rsidTr="00157F8B">
        <w:trPr>
          <w:ins w:id="1746" w:author="Viswanath Maddali" w:date="2018-10-19T23:43:00Z"/>
        </w:trPr>
        <w:tc>
          <w:tcPr>
            <w:tcW w:w="1184" w:type="pct"/>
            <w:shd w:val="clear" w:color="auto" w:fill="auto"/>
          </w:tcPr>
          <w:p w14:paraId="3736ACB6" w14:textId="77777777" w:rsidR="00EE37ED" w:rsidRPr="00FF6B16" w:rsidRDefault="00EE37ED" w:rsidP="00106239">
            <w:pPr>
              <w:widowControl w:val="0"/>
              <w:spacing w:line="240" w:lineRule="atLeast"/>
              <w:rPr>
                <w:ins w:id="1747" w:author="Viswanath Maddali" w:date="2018-10-19T23:43:00Z"/>
                <w:sz w:val="16"/>
                <w:szCs w:val="16"/>
              </w:rPr>
            </w:pPr>
            <w:ins w:id="1748" w:author="Viswanath Maddali" w:date="2018-10-19T23:43:00Z">
              <w:r w:rsidRPr="00FF6B16">
                <w:rPr>
                  <w:sz w:val="16"/>
                  <w:szCs w:val="16"/>
                </w:rPr>
                <w:t>Assigned to</w:t>
              </w:r>
            </w:ins>
          </w:p>
        </w:tc>
        <w:tc>
          <w:tcPr>
            <w:tcW w:w="2472" w:type="pct"/>
            <w:shd w:val="clear" w:color="auto" w:fill="auto"/>
          </w:tcPr>
          <w:p w14:paraId="478C91FE" w14:textId="77777777" w:rsidR="00EE37ED" w:rsidRPr="00FF6B16" w:rsidRDefault="00EE37ED" w:rsidP="00106239">
            <w:pPr>
              <w:widowControl w:val="0"/>
              <w:spacing w:line="240" w:lineRule="atLeast"/>
              <w:rPr>
                <w:ins w:id="1749" w:author="Viswanath Maddali" w:date="2018-10-19T23:43:00Z"/>
                <w:sz w:val="16"/>
                <w:szCs w:val="16"/>
              </w:rPr>
            </w:pPr>
            <w:ins w:id="1750" w:author="Viswanath Maddali" w:date="2018-10-19T23:43:00Z">
              <w:r w:rsidRPr="00FF6B16">
                <w:rPr>
                  <w:sz w:val="16"/>
                  <w:szCs w:val="16"/>
                </w:rPr>
                <w:t xml:space="preserve">The user to whom the Bug is assigned to </w:t>
              </w:r>
            </w:ins>
          </w:p>
        </w:tc>
        <w:tc>
          <w:tcPr>
            <w:tcW w:w="1344" w:type="pct"/>
          </w:tcPr>
          <w:p w14:paraId="76C988E0" w14:textId="77777777" w:rsidR="00EE37ED" w:rsidRPr="00FF6B16" w:rsidRDefault="00EE37ED" w:rsidP="00106239">
            <w:pPr>
              <w:widowControl w:val="0"/>
              <w:spacing w:line="240" w:lineRule="atLeast"/>
              <w:rPr>
                <w:ins w:id="1751" w:author="Viswanath Maddali" w:date="2018-10-19T23:43:00Z"/>
                <w:sz w:val="16"/>
                <w:szCs w:val="16"/>
              </w:rPr>
            </w:pPr>
            <w:ins w:id="1752" w:author="Viswanath Maddali" w:date="2018-10-19T23:43:00Z">
              <w:r w:rsidRPr="00FF6B16">
                <w:rPr>
                  <w:sz w:val="16"/>
                  <w:szCs w:val="16"/>
                </w:rPr>
                <w:t>Select a valid value from the dropdown</w:t>
              </w:r>
            </w:ins>
          </w:p>
        </w:tc>
      </w:tr>
      <w:tr w:rsidR="00157F8B" w:rsidRPr="00FF6B16" w14:paraId="4BF92E65" w14:textId="77777777" w:rsidTr="00157F8B">
        <w:trPr>
          <w:ins w:id="1753" w:author="Viswanath Maddali" w:date="2018-10-19T23:43:00Z"/>
        </w:trPr>
        <w:tc>
          <w:tcPr>
            <w:tcW w:w="1184" w:type="pct"/>
            <w:shd w:val="clear" w:color="auto" w:fill="auto"/>
          </w:tcPr>
          <w:p w14:paraId="660D046A" w14:textId="77777777" w:rsidR="00EE37ED" w:rsidRPr="00FF6B16" w:rsidRDefault="00EE37ED" w:rsidP="00106239">
            <w:pPr>
              <w:widowControl w:val="0"/>
              <w:spacing w:line="240" w:lineRule="atLeast"/>
              <w:rPr>
                <w:ins w:id="1754" w:author="Viswanath Maddali" w:date="2018-10-19T23:43:00Z"/>
                <w:sz w:val="16"/>
                <w:szCs w:val="16"/>
              </w:rPr>
            </w:pPr>
            <w:ins w:id="1755" w:author="Viswanath Maddali" w:date="2018-10-19T23:43:00Z">
              <w:r w:rsidRPr="00FF6B16">
                <w:rPr>
                  <w:sz w:val="16"/>
                  <w:szCs w:val="16"/>
                </w:rPr>
                <w:t>State</w:t>
              </w:r>
            </w:ins>
          </w:p>
        </w:tc>
        <w:tc>
          <w:tcPr>
            <w:tcW w:w="2472" w:type="pct"/>
            <w:shd w:val="clear" w:color="auto" w:fill="auto"/>
          </w:tcPr>
          <w:p w14:paraId="1C6F50A5" w14:textId="77777777" w:rsidR="00EE37ED" w:rsidRPr="00FF6B16" w:rsidRDefault="00EE37ED" w:rsidP="00106239">
            <w:pPr>
              <w:widowControl w:val="0"/>
              <w:spacing w:line="240" w:lineRule="atLeast"/>
              <w:rPr>
                <w:ins w:id="1756" w:author="Viswanath Maddali" w:date="2018-10-19T23:43:00Z"/>
                <w:sz w:val="16"/>
                <w:szCs w:val="16"/>
              </w:rPr>
            </w:pPr>
            <w:ins w:id="1757" w:author="Viswanath Maddali" w:date="2018-10-19T23:43:00Z">
              <w:r w:rsidRPr="00FF6B16">
                <w:rPr>
                  <w:sz w:val="16"/>
                  <w:szCs w:val="16"/>
                </w:rPr>
                <w:t>Field indicating the status of the Bug</w:t>
              </w:r>
            </w:ins>
          </w:p>
        </w:tc>
        <w:tc>
          <w:tcPr>
            <w:tcW w:w="1344" w:type="pct"/>
          </w:tcPr>
          <w:p w14:paraId="75758043" w14:textId="77777777" w:rsidR="00EE37ED" w:rsidRPr="00FF6B16" w:rsidRDefault="00EE37ED" w:rsidP="00106239">
            <w:pPr>
              <w:widowControl w:val="0"/>
              <w:spacing w:line="240" w:lineRule="atLeast"/>
              <w:rPr>
                <w:ins w:id="1758" w:author="Viswanath Maddali" w:date="2018-10-19T23:43:00Z"/>
                <w:sz w:val="16"/>
                <w:szCs w:val="16"/>
              </w:rPr>
            </w:pPr>
            <w:ins w:id="1759" w:author="Viswanath Maddali" w:date="2018-10-19T23:43:00Z">
              <w:r w:rsidRPr="00FF6B16">
                <w:rPr>
                  <w:sz w:val="16"/>
                  <w:szCs w:val="16"/>
                </w:rPr>
                <w:t>Active</w:t>
              </w:r>
            </w:ins>
          </w:p>
          <w:p w14:paraId="37C67EA1" w14:textId="77777777" w:rsidR="00EE37ED" w:rsidRPr="00FF6B16" w:rsidRDefault="00EE37ED" w:rsidP="00106239">
            <w:pPr>
              <w:widowControl w:val="0"/>
              <w:spacing w:line="240" w:lineRule="atLeast"/>
              <w:rPr>
                <w:ins w:id="1760" w:author="Viswanath Maddali" w:date="2018-10-19T23:43:00Z"/>
                <w:sz w:val="16"/>
                <w:szCs w:val="16"/>
              </w:rPr>
            </w:pPr>
            <w:ins w:id="1761" w:author="Viswanath Maddali" w:date="2018-10-19T23:43:00Z">
              <w:r w:rsidRPr="00FF6B16">
                <w:rPr>
                  <w:sz w:val="16"/>
                  <w:szCs w:val="16"/>
                </w:rPr>
                <w:t>Resolved</w:t>
              </w:r>
            </w:ins>
          </w:p>
          <w:p w14:paraId="54F4BCBB" w14:textId="77777777" w:rsidR="00EE37ED" w:rsidRPr="00FF6B16" w:rsidRDefault="00EE37ED" w:rsidP="00106239">
            <w:pPr>
              <w:widowControl w:val="0"/>
              <w:spacing w:line="240" w:lineRule="atLeast"/>
              <w:rPr>
                <w:ins w:id="1762" w:author="Viswanath Maddali" w:date="2018-10-19T23:43:00Z"/>
                <w:sz w:val="16"/>
                <w:szCs w:val="16"/>
              </w:rPr>
            </w:pPr>
            <w:ins w:id="1763" w:author="Viswanath Maddali" w:date="2018-10-19T23:43:00Z">
              <w:r w:rsidRPr="00FF6B16">
                <w:rPr>
                  <w:sz w:val="16"/>
                  <w:szCs w:val="16"/>
                </w:rPr>
                <w:t>Closed</w:t>
              </w:r>
            </w:ins>
          </w:p>
        </w:tc>
      </w:tr>
      <w:tr w:rsidR="00157F8B" w:rsidRPr="00FF6B16" w14:paraId="3D778092" w14:textId="77777777" w:rsidTr="00157F8B">
        <w:trPr>
          <w:ins w:id="1764" w:author="Viswanath Maddali" w:date="2018-10-19T23:43:00Z"/>
        </w:trPr>
        <w:tc>
          <w:tcPr>
            <w:tcW w:w="1184" w:type="pct"/>
            <w:shd w:val="clear" w:color="auto" w:fill="auto"/>
          </w:tcPr>
          <w:p w14:paraId="3175B814" w14:textId="77777777" w:rsidR="00EE37ED" w:rsidRPr="00FF6B16" w:rsidRDefault="00EE37ED" w:rsidP="00106239">
            <w:pPr>
              <w:widowControl w:val="0"/>
              <w:spacing w:line="240" w:lineRule="atLeast"/>
              <w:rPr>
                <w:ins w:id="1765" w:author="Viswanath Maddali" w:date="2018-10-19T23:43:00Z"/>
                <w:sz w:val="16"/>
                <w:szCs w:val="16"/>
              </w:rPr>
            </w:pPr>
            <w:ins w:id="1766" w:author="Viswanath Maddali" w:date="2018-10-19T23:43:00Z">
              <w:r w:rsidRPr="00FF6B16">
                <w:rPr>
                  <w:sz w:val="16"/>
                  <w:szCs w:val="16"/>
                </w:rPr>
                <w:t>Reason</w:t>
              </w:r>
            </w:ins>
          </w:p>
        </w:tc>
        <w:tc>
          <w:tcPr>
            <w:tcW w:w="2472" w:type="pct"/>
            <w:shd w:val="clear" w:color="auto" w:fill="auto"/>
          </w:tcPr>
          <w:p w14:paraId="0C239383" w14:textId="77777777" w:rsidR="00EE37ED" w:rsidRPr="00FF6B16" w:rsidRDefault="00EE37ED" w:rsidP="00106239">
            <w:pPr>
              <w:widowControl w:val="0"/>
              <w:spacing w:line="240" w:lineRule="atLeast"/>
              <w:rPr>
                <w:ins w:id="1767" w:author="Viswanath Maddali" w:date="2018-10-19T23:43:00Z"/>
                <w:sz w:val="16"/>
                <w:szCs w:val="16"/>
              </w:rPr>
            </w:pPr>
            <w:ins w:id="1768" w:author="Viswanath Maddali" w:date="2018-10-19T23:43:00Z">
              <w:r w:rsidRPr="00FF6B16">
                <w:rPr>
                  <w:sz w:val="16"/>
                  <w:szCs w:val="16"/>
                </w:rPr>
                <w:t>Field indicating the reason for the state of the Bug</w:t>
              </w:r>
            </w:ins>
          </w:p>
        </w:tc>
        <w:tc>
          <w:tcPr>
            <w:tcW w:w="1344" w:type="pct"/>
          </w:tcPr>
          <w:p w14:paraId="4BDEBD90" w14:textId="77777777" w:rsidR="00EE37ED" w:rsidRPr="00FF6B16" w:rsidRDefault="00EE37ED" w:rsidP="00106239">
            <w:pPr>
              <w:widowControl w:val="0"/>
              <w:spacing w:line="240" w:lineRule="atLeast"/>
              <w:rPr>
                <w:ins w:id="1769" w:author="Viswanath Maddali" w:date="2018-10-19T23:43:00Z"/>
                <w:sz w:val="16"/>
                <w:szCs w:val="16"/>
              </w:rPr>
            </w:pPr>
            <w:ins w:id="1770" w:author="Viswanath Maddali" w:date="2018-10-19T23:43:00Z">
              <w:r w:rsidRPr="00FF6B16">
                <w:rPr>
                  <w:sz w:val="16"/>
                  <w:szCs w:val="16"/>
                </w:rPr>
                <w:t>New</w:t>
              </w:r>
            </w:ins>
          </w:p>
          <w:p w14:paraId="3B1B2743" w14:textId="77777777" w:rsidR="00EE37ED" w:rsidRPr="00FF6B16" w:rsidRDefault="00EE37ED" w:rsidP="00106239">
            <w:pPr>
              <w:widowControl w:val="0"/>
              <w:spacing w:line="240" w:lineRule="atLeast"/>
              <w:rPr>
                <w:ins w:id="1771" w:author="Viswanath Maddali" w:date="2018-10-19T23:43:00Z"/>
                <w:sz w:val="16"/>
                <w:szCs w:val="16"/>
              </w:rPr>
            </w:pPr>
            <w:ins w:id="1772" w:author="Viswanath Maddali" w:date="2018-10-19T23:43:00Z">
              <w:r w:rsidRPr="00FF6B16">
                <w:rPr>
                  <w:sz w:val="16"/>
                  <w:szCs w:val="16"/>
                </w:rPr>
                <w:lastRenderedPageBreak/>
                <w:t>Build Failure</w:t>
              </w:r>
            </w:ins>
          </w:p>
          <w:p w14:paraId="1BBE090A" w14:textId="77777777" w:rsidR="00EE37ED" w:rsidRPr="00FF6B16" w:rsidRDefault="00EE37ED" w:rsidP="00106239">
            <w:pPr>
              <w:widowControl w:val="0"/>
              <w:spacing w:line="240" w:lineRule="atLeast"/>
              <w:rPr>
                <w:ins w:id="1773" w:author="Viswanath Maddali" w:date="2018-10-19T23:43:00Z"/>
                <w:sz w:val="16"/>
                <w:szCs w:val="16"/>
              </w:rPr>
            </w:pPr>
            <w:ins w:id="1774" w:author="Viswanath Maddali" w:date="2018-10-19T23:43:00Z">
              <w:r w:rsidRPr="00FF6B16">
                <w:rPr>
                  <w:sz w:val="16"/>
                  <w:szCs w:val="16"/>
                </w:rPr>
                <w:t>Fixed</w:t>
              </w:r>
            </w:ins>
          </w:p>
          <w:p w14:paraId="646D73FC" w14:textId="77777777" w:rsidR="00EE37ED" w:rsidRPr="00FF6B16" w:rsidRDefault="00EE37ED" w:rsidP="00106239">
            <w:pPr>
              <w:widowControl w:val="0"/>
              <w:spacing w:line="240" w:lineRule="atLeast"/>
              <w:rPr>
                <w:ins w:id="1775" w:author="Viswanath Maddali" w:date="2018-10-19T23:43:00Z"/>
                <w:sz w:val="16"/>
                <w:szCs w:val="16"/>
              </w:rPr>
            </w:pPr>
            <w:ins w:id="1776" w:author="Viswanath Maddali" w:date="2018-10-19T23:43:00Z">
              <w:r w:rsidRPr="00FF6B16">
                <w:rPr>
                  <w:sz w:val="16"/>
                  <w:szCs w:val="16"/>
                </w:rPr>
                <w:t>Verified</w:t>
              </w:r>
            </w:ins>
          </w:p>
          <w:p w14:paraId="560782F5" w14:textId="77777777" w:rsidR="00EE37ED" w:rsidRPr="00FF6B16" w:rsidRDefault="00EE37ED" w:rsidP="00106239">
            <w:pPr>
              <w:widowControl w:val="0"/>
              <w:spacing w:line="240" w:lineRule="atLeast"/>
              <w:rPr>
                <w:ins w:id="1777" w:author="Viswanath Maddali" w:date="2018-10-19T23:43:00Z"/>
                <w:sz w:val="16"/>
                <w:szCs w:val="16"/>
              </w:rPr>
            </w:pPr>
            <w:ins w:id="1778" w:author="Viswanath Maddali" w:date="2018-10-19T23:43:00Z">
              <w:r w:rsidRPr="00FF6B16">
                <w:rPr>
                  <w:sz w:val="16"/>
                  <w:szCs w:val="16"/>
                </w:rPr>
                <w:t>Test Failed</w:t>
              </w:r>
            </w:ins>
          </w:p>
          <w:p w14:paraId="7937C6DE" w14:textId="77777777" w:rsidR="00EE37ED" w:rsidRPr="00FF6B16" w:rsidRDefault="00EE37ED" w:rsidP="00106239">
            <w:pPr>
              <w:widowControl w:val="0"/>
              <w:spacing w:line="240" w:lineRule="atLeast"/>
              <w:rPr>
                <w:ins w:id="1779" w:author="Viswanath Maddali" w:date="2018-10-19T23:43:00Z"/>
                <w:sz w:val="16"/>
                <w:szCs w:val="16"/>
              </w:rPr>
            </w:pPr>
            <w:ins w:id="1780" w:author="Viswanath Maddali" w:date="2018-10-19T23:43:00Z">
              <w:r w:rsidRPr="00FF6B16">
                <w:rPr>
                  <w:sz w:val="16"/>
                  <w:szCs w:val="16"/>
                </w:rPr>
                <w:t>Not Fixed</w:t>
              </w:r>
            </w:ins>
          </w:p>
          <w:p w14:paraId="6BD538FE" w14:textId="77777777" w:rsidR="00EE37ED" w:rsidRPr="00FF6B16" w:rsidRDefault="00EE37ED" w:rsidP="00106239">
            <w:pPr>
              <w:widowControl w:val="0"/>
              <w:spacing w:line="240" w:lineRule="atLeast"/>
              <w:rPr>
                <w:ins w:id="1781" w:author="Viswanath Maddali" w:date="2018-10-19T23:43:00Z"/>
                <w:sz w:val="16"/>
                <w:szCs w:val="16"/>
              </w:rPr>
            </w:pPr>
            <w:ins w:id="1782" w:author="Viswanath Maddali" w:date="2018-10-19T23:43:00Z">
              <w:r w:rsidRPr="00FF6B16">
                <w:rPr>
                  <w:sz w:val="16"/>
                  <w:szCs w:val="16"/>
                </w:rPr>
                <w:t>As Designed</w:t>
              </w:r>
            </w:ins>
          </w:p>
          <w:p w14:paraId="6DF85C56" w14:textId="77777777" w:rsidR="00EE37ED" w:rsidRPr="00FF6B16" w:rsidRDefault="00EE37ED" w:rsidP="00106239">
            <w:pPr>
              <w:widowControl w:val="0"/>
              <w:spacing w:line="240" w:lineRule="atLeast"/>
              <w:rPr>
                <w:ins w:id="1783" w:author="Viswanath Maddali" w:date="2018-10-19T23:43:00Z"/>
                <w:sz w:val="16"/>
                <w:szCs w:val="16"/>
              </w:rPr>
            </w:pPr>
            <w:ins w:id="1784" w:author="Viswanath Maddali" w:date="2018-10-19T23:43:00Z">
              <w:r w:rsidRPr="00FF6B16">
                <w:rPr>
                  <w:sz w:val="16"/>
                  <w:szCs w:val="16"/>
                </w:rPr>
                <w:t>Cannot Reproduce</w:t>
              </w:r>
            </w:ins>
          </w:p>
          <w:p w14:paraId="6BFB3704" w14:textId="77777777" w:rsidR="00EE37ED" w:rsidRPr="00FF6B16" w:rsidRDefault="00EE37ED" w:rsidP="00106239">
            <w:pPr>
              <w:widowControl w:val="0"/>
              <w:spacing w:line="240" w:lineRule="atLeast"/>
              <w:rPr>
                <w:ins w:id="1785" w:author="Viswanath Maddali" w:date="2018-10-19T23:43:00Z"/>
                <w:sz w:val="16"/>
                <w:szCs w:val="16"/>
              </w:rPr>
            </w:pPr>
            <w:ins w:id="1786" w:author="Viswanath Maddali" w:date="2018-10-19T23:43:00Z">
              <w:r w:rsidRPr="00FF6B16">
                <w:rPr>
                  <w:sz w:val="16"/>
                  <w:szCs w:val="16"/>
                </w:rPr>
                <w:t>Deferred</w:t>
              </w:r>
            </w:ins>
          </w:p>
          <w:p w14:paraId="1F7A8453" w14:textId="77777777" w:rsidR="00EE37ED" w:rsidRPr="00FF6B16" w:rsidRDefault="00EE37ED" w:rsidP="00106239">
            <w:pPr>
              <w:widowControl w:val="0"/>
              <w:spacing w:line="240" w:lineRule="atLeast"/>
              <w:rPr>
                <w:ins w:id="1787" w:author="Viswanath Maddali" w:date="2018-10-19T23:43:00Z"/>
                <w:sz w:val="16"/>
                <w:szCs w:val="16"/>
              </w:rPr>
            </w:pPr>
            <w:ins w:id="1788" w:author="Viswanath Maddali" w:date="2018-10-19T23:43:00Z">
              <w:r w:rsidRPr="00FF6B16">
                <w:rPr>
                  <w:sz w:val="16"/>
                  <w:szCs w:val="16"/>
                </w:rPr>
                <w:t>Duplicate</w:t>
              </w:r>
            </w:ins>
          </w:p>
          <w:p w14:paraId="3A331EF9" w14:textId="77777777" w:rsidR="00EE37ED" w:rsidRPr="00FF6B16" w:rsidRDefault="00EE37ED" w:rsidP="00106239">
            <w:pPr>
              <w:widowControl w:val="0"/>
              <w:spacing w:line="240" w:lineRule="atLeast"/>
              <w:rPr>
                <w:ins w:id="1789" w:author="Viswanath Maddali" w:date="2018-10-19T23:43:00Z"/>
                <w:sz w:val="16"/>
                <w:szCs w:val="16"/>
              </w:rPr>
            </w:pPr>
            <w:ins w:id="1790" w:author="Viswanath Maddali" w:date="2018-10-19T23:43:00Z">
              <w:r w:rsidRPr="00FF6B16">
                <w:rPr>
                  <w:sz w:val="16"/>
                  <w:szCs w:val="16"/>
                </w:rPr>
                <w:t>Obsolete</w:t>
              </w:r>
            </w:ins>
          </w:p>
          <w:p w14:paraId="5638007C" w14:textId="77777777" w:rsidR="00EE37ED" w:rsidRPr="00FF6B16" w:rsidRDefault="00EE37ED" w:rsidP="00106239">
            <w:pPr>
              <w:widowControl w:val="0"/>
              <w:spacing w:line="240" w:lineRule="atLeast"/>
              <w:rPr>
                <w:ins w:id="1791" w:author="Viswanath Maddali" w:date="2018-10-19T23:43:00Z"/>
                <w:sz w:val="16"/>
                <w:szCs w:val="16"/>
              </w:rPr>
            </w:pPr>
            <w:ins w:id="1792" w:author="Viswanath Maddali" w:date="2018-10-19T23:43:00Z">
              <w:r w:rsidRPr="00FF6B16">
                <w:rPr>
                  <w:sz w:val="16"/>
                  <w:szCs w:val="16"/>
                </w:rPr>
                <w:t>Pending</w:t>
              </w:r>
            </w:ins>
          </w:p>
        </w:tc>
      </w:tr>
      <w:tr w:rsidR="00157F8B" w:rsidRPr="00FF6B16" w14:paraId="0E99B61C" w14:textId="77777777" w:rsidTr="00157F8B">
        <w:trPr>
          <w:ins w:id="1793" w:author="Viswanath Maddali" w:date="2018-10-19T23:43:00Z"/>
        </w:trPr>
        <w:tc>
          <w:tcPr>
            <w:tcW w:w="1184" w:type="pct"/>
            <w:shd w:val="clear" w:color="auto" w:fill="auto"/>
          </w:tcPr>
          <w:p w14:paraId="2C8C2D9E" w14:textId="77777777" w:rsidR="00EE37ED" w:rsidRPr="00FF6B16" w:rsidRDefault="00EE37ED" w:rsidP="00106239">
            <w:pPr>
              <w:widowControl w:val="0"/>
              <w:spacing w:line="240" w:lineRule="atLeast"/>
              <w:rPr>
                <w:ins w:id="1794" w:author="Viswanath Maddali" w:date="2018-10-19T23:43:00Z"/>
                <w:sz w:val="16"/>
                <w:szCs w:val="16"/>
              </w:rPr>
            </w:pPr>
            <w:ins w:id="1795" w:author="Viswanath Maddali" w:date="2018-10-19T23:43:00Z">
              <w:r w:rsidRPr="00FF6B16">
                <w:rPr>
                  <w:sz w:val="16"/>
                  <w:szCs w:val="16"/>
                </w:rPr>
                <w:t>Area</w:t>
              </w:r>
            </w:ins>
          </w:p>
        </w:tc>
        <w:tc>
          <w:tcPr>
            <w:tcW w:w="2472" w:type="pct"/>
            <w:shd w:val="clear" w:color="auto" w:fill="auto"/>
          </w:tcPr>
          <w:p w14:paraId="18BED24E" w14:textId="77777777" w:rsidR="00EE37ED" w:rsidRPr="00FF6B16" w:rsidRDefault="00EE37ED" w:rsidP="00106239">
            <w:pPr>
              <w:widowControl w:val="0"/>
              <w:spacing w:line="240" w:lineRule="atLeast"/>
              <w:rPr>
                <w:ins w:id="1796" w:author="Viswanath Maddali" w:date="2018-10-19T23:43:00Z"/>
                <w:sz w:val="16"/>
                <w:szCs w:val="16"/>
              </w:rPr>
            </w:pPr>
            <w:ins w:id="1797" w:author="Viswanath Maddali" w:date="2018-10-19T23:43:00Z">
              <w:r w:rsidRPr="00FF6B16">
                <w:rPr>
                  <w:sz w:val="16"/>
                  <w:szCs w:val="16"/>
                </w:rPr>
                <w:t>Application area of the Bug</w:t>
              </w:r>
            </w:ins>
          </w:p>
        </w:tc>
        <w:tc>
          <w:tcPr>
            <w:tcW w:w="1344" w:type="pct"/>
          </w:tcPr>
          <w:p w14:paraId="6B96ADE2" w14:textId="37A3F680" w:rsidR="00EE37ED" w:rsidRPr="00772E2A" w:rsidRDefault="00EE37ED" w:rsidP="00106239">
            <w:pPr>
              <w:widowControl w:val="0"/>
              <w:spacing w:line="240" w:lineRule="atLeast"/>
              <w:rPr>
                <w:ins w:id="1798" w:author="Viswanath Maddali" w:date="2018-10-19T23:43:00Z"/>
                <w:sz w:val="16"/>
                <w:szCs w:val="16"/>
                <w:rPrChange w:id="1799" w:author="Viswanath Maddali" w:date="2018-10-22T05:25:00Z">
                  <w:rPr>
                    <w:ins w:id="1800" w:author="Viswanath Maddali" w:date="2018-10-19T23:43:00Z"/>
                    <w:sz w:val="16"/>
                    <w:szCs w:val="16"/>
                  </w:rPr>
                </w:rPrChange>
              </w:rPr>
            </w:pPr>
            <w:ins w:id="1801" w:author="Viswanath Maddali" w:date="2018-10-19T23:43:00Z">
              <w:r w:rsidRPr="00772E2A">
                <w:rPr>
                  <w:sz w:val="16"/>
                  <w:szCs w:val="16"/>
                  <w:rPrChange w:id="1802" w:author="Viswanath Maddali" w:date="2018-10-22T05:25:00Z">
                    <w:rPr>
                      <w:sz w:val="16"/>
                      <w:szCs w:val="16"/>
                    </w:rPr>
                  </w:rPrChange>
                </w:rPr>
                <w:t>Ex: “</w:t>
              </w:r>
            </w:ins>
            <w:ins w:id="1803" w:author="Viswanath Maddali" w:date="2018-10-19T23:44:00Z">
              <w:r w:rsidR="00954F3E" w:rsidRPr="00772E2A">
                <w:rPr>
                  <w:sz w:val="16"/>
                  <w:szCs w:val="16"/>
                  <w:rPrChange w:id="1804" w:author="Viswanath Maddali" w:date="2018-10-22T05:25:00Z">
                    <w:rPr>
                      <w:sz w:val="16"/>
                      <w:szCs w:val="16"/>
                    </w:rPr>
                  </w:rPrChange>
                </w:rPr>
                <w:t>Provide the Project area”</w:t>
              </w:r>
            </w:ins>
          </w:p>
        </w:tc>
      </w:tr>
      <w:tr w:rsidR="00157F8B" w:rsidRPr="00FF6B16" w14:paraId="5E9231AD" w14:textId="77777777" w:rsidTr="00157F8B">
        <w:trPr>
          <w:ins w:id="1805" w:author="Viswanath Maddali" w:date="2018-10-19T23:43:00Z"/>
        </w:trPr>
        <w:tc>
          <w:tcPr>
            <w:tcW w:w="1184" w:type="pct"/>
            <w:shd w:val="clear" w:color="auto" w:fill="auto"/>
          </w:tcPr>
          <w:p w14:paraId="39EBFF27" w14:textId="77777777" w:rsidR="00EE37ED" w:rsidRPr="00FF6B16" w:rsidRDefault="00EE37ED" w:rsidP="00106239">
            <w:pPr>
              <w:widowControl w:val="0"/>
              <w:spacing w:line="240" w:lineRule="atLeast"/>
              <w:rPr>
                <w:ins w:id="1806" w:author="Viswanath Maddali" w:date="2018-10-19T23:43:00Z"/>
                <w:sz w:val="16"/>
                <w:szCs w:val="16"/>
              </w:rPr>
            </w:pPr>
            <w:ins w:id="1807" w:author="Viswanath Maddali" w:date="2018-10-19T23:43:00Z">
              <w:r w:rsidRPr="00FF6B16">
                <w:rPr>
                  <w:sz w:val="16"/>
                  <w:szCs w:val="16"/>
                </w:rPr>
                <w:t xml:space="preserve">Iteration </w:t>
              </w:r>
            </w:ins>
          </w:p>
        </w:tc>
        <w:tc>
          <w:tcPr>
            <w:tcW w:w="2472" w:type="pct"/>
            <w:shd w:val="clear" w:color="auto" w:fill="auto"/>
          </w:tcPr>
          <w:p w14:paraId="2DA850BD" w14:textId="77777777" w:rsidR="00EE37ED" w:rsidRPr="00FF6B16" w:rsidRDefault="00EE37ED" w:rsidP="00106239">
            <w:pPr>
              <w:widowControl w:val="0"/>
              <w:spacing w:line="240" w:lineRule="atLeast"/>
              <w:rPr>
                <w:ins w:id="1808" w:author="Viswanath Maddali" w:date="2018-10-19T23:43:00Z"/>
                <w:sz w:val="16"/>
                <w:szCs w:val="16"/>
              </w:rPr>
            </w:pPr>
            <w:ins w:id="1809" w:author="Viswanath Maddali" w:date="2018-10-19T23:43:00Z">
              <w:r w:rsidRPr="00FF6B16">
                <w:rPr>
                  <w:sz w:val="16"/>
                  <w:szCs w:val="16"/>
                </w:rPr>
                <w:t>Iteration to which the Bug belongs</w:t>
              </w:r>
            </w:ins>
          </w:p>
        </w:tc>
        <w:tc>
          <w:tcPr>
            <w:tcW w:w="1344" w:type="pct"/>
          </w:tcPr>
          <w:p w14:paraId="2D2E26C5" w14:textId="69F6B13D" w:rsidR="00EE37ED" w:rsidRPr="00772E2A" w:rsidRDefault="00EE37ED" w:rsidP="00106239">
            <w:pPr>
              <w:widowControl w:val="0"/>
              <w:spacing w:line="240" w:lineRule="atLeast"/>
              <w:rPr>
                <w:ins w:id="1810" w:author="Viswanath Maddali" w:date="2018-10-19T23:43:00Z"/>
                <w:sz w:val="16"/>
                <w:szCs w:val="16"/>
                <w:rPrChange w:id="1811" w:author="Viswanath Maddali" w:date="2018-10-22T05:25:00Z">
                  <w:rPr>
                    <w:ins w:id="1812" w:author="Viswanath Maddali" w:date="2018-10-19T23:43:00Z"/>
                    <w:sz w:val="16"/>
                    <w:szCs w:val="16"/>
                  </w:rPr>
                </w:rPrChange>
              </w:rPr>
            </w:pPr>
            <w:ins w:id="1813" w:author="Viswanath Maddali" w:date="2018-10-19T23:43:00Z">
              <w:r w:rsidRPr="00772E2A">
                <w:rPr>
                  <w:sz w:val="16"/>
                  <w:szCs w:val="16"/>
                  <w:rPrChange w:id="1814" w:author="Viswanath Maddali" w:date="2018-10-22T05:25:00Z">
                    <w:rPr>
                      <w:sz w:val="16"/>
                      <w:szCs w:val="16"/>
                    </w:rPr>
                  </w:rPrChange>
                </w:rPr>
                <w:t>Ex: “</w:t>
              </w:r>
            </w:ins>
            <w:ins w:id="1815" w:author="Viswanath Maddali" w:date="2018-10-19T23:45:00Z">
              <w:r w:rsidR="00954F3E" w:rsidRPr="00772E2A">
                <w:rPr>
                  <w:sz w:val="16"/>
                  <w:szCs w:val="16"/>
                  <w:rPrChange w:id="1816" w:author="Viswanath Maddali" w:date="2018-10-22T05:25:00Z">
                    <w:rPr>
                      <w:sz w:val="16"/>
                      <w:szCs w:val="16"/>
                    </w:rPr>
                  </w:rPrChange>
                </w:rPr>
                <w:t>“</w:t>
              </w:r>
              <w:r w:rsidR="00954F3E" w:rsidRPr="00772E2A">
                <w:rPr>
                  <w:sz w:val="16"/>
                  <w:szCs w:val="16"/>
                  <w:rPrChange w:id="1817" w:author="Viswanath Maddali" w:date="2018-10-22T05:25:00Z">
                    <w:rPr>
                      <w:sz w:val="16"/>
                      <w:szCs w:val="16"/>
                      <w:highlight w:val="yellow"/>
                    </w:rPr>
                  </w:rPrChange>
                </w:rPr>
                <w:t>Provide the Project area</w:t>
              </w:r>
              <w:r w:rsidR="00954F3E" w:rsidRPr="00772E2A">
                <w:rPr>
                  <w:sz w:val="16"/>
                  <w:szCs w:val="16"/>
                  <w:rPrChange w:id="1818" w:author="Viswanath Maddali" w:date="2018-10-22T05:25:00Z">
                    <w:rPr>
                      <w:sz w:val="16"/>
                      <w:szCs w:val="16"/>
                    </w:rPr>
                  </w:rPrChange>
                </w:rPr>
                <w:t>/ iteration or Sprint</w:t>
              </w:r>
            </w:ins>
            <w:ins w:id="1819" w:author="Viswanath Maddali" w:date="2018-10-19T23:43:00Z">
              <w:r w:rsidRPr="00772E2A">
                <w:rPr>
                  <w:sz w:val="16"/>
                  <w:szCs w:val="16"/>
                  <w:rPrChange w:id="1820" w:author="Viswanath Maddali" w:date="2018-10-22T05:25:00Z">
                    <w:rPr>
                      <w:sz w:val="16"/>
                      <w:szCs w:val="16"/>
                    </w:rPr>
                  </w:rPrChange>
                </w:rPr>
                <w:t>”</w:t>
              </w:r>
            </w:ins>
          </w:p>
        </w:tc>
      </w:tr>
      <w:tr w:rsidR="00157F8B" w:rsidRPr="00FF6B16" w14:paraId="40C02CB6" w14:textId="77777777" w:rsidTr="00157F8B">
        <w:trPr>
          <w:ins w:id="1821" w:author="Viswanath Maddali" w:date="2018-10-19T23:43:00Z"/>
        </w:trPr>
        <w:tc>
          <w:tcPr>
            <w:tcW w:w="1184" w:type="pct"/>
            <w:shd w:val="clear" w:color="auto" w:fill="auto"/>
          </w:tcPr>
          <w:p w14:paraId="29889915" w14:textId="77777777" w:rsidR="00EE37ED" w:rsidRPr="00FF6B16" w:rsidRDefault="00EE37ED" w:rsidP="00106239">
            <w:pPr>
              <w:widowControl w:val="0"/>
              <w:spacing w:line="240" w:lineRule="atLeast"/>
              <w:rPr>
                <w:ins w:id="1822" w:author="Viswanath Maddali" w:date="2018-10-19T23:43:00Z"/>
                <w:sz w:val="16"/>
                <w:szCs w:val="16"/>
              </w:rPr>
            </w:pPr>
            <w:ins w:id="1823" w:author="Viswanath Maddali" w:date="2018-10-19T23:43:00Z">
              <w:r w:rsidRPr="00FF6B16">
                <w:rPr>
                  <w:sz w:val="16"/>
                  <w:szCs w:val="16"/>
                </w:rPr>
                <w:t>Stack Rank</w:t>
              </w:r>
            </w:ins>
          </w:p>
        </w:tc>
        <w:tc>
          <w:tcPr>
            <w:tcW w:w="2472" w:type="pct"/>
            <w:shd w:val="clear" w:color="auto" w:fill="auto"/>
          </w:tcPr>
          <w:p w14:paraId="78658F4B" w14:textId="77777777" w:rsidR="00EE37ED" w:rsidRPr="00FF6B16" w:rsidRDefault="00EE37ED" w:rsidP="00106239">
            <w:pPr>
              <w:widowControl w:val="0"/>
              <w:spacing w:line="240" w:lineRule="atLeast"/>
              <w:rPr>
                <w:ins w:id="1824" w:author="Viswanath Maddali" w:date="2018-10-19T23:43:00Z"/>
                <w:sz w:val="16"/>
                <w:szCs w:val="16"/>
              </w:rPr>
            </w:pPr>
            <w:ins w:id="1825" w:author="Viswanath Maddali" w:date="2018-10-19T23:43:00Z">
              <w:r w:rsidRPr="00FF6B16">
                <w:rPr>
                  <w:sz w:val="16"/>
                  <w:szCs w:val="16"/>
                </w:rPr>
                <w:t>Rank indicating the sequence of the development</w:t>
              </w:r>
            </w:ins>
          </w:p>
        </w:tc>
        <w:tc>
          <w:tcPr>
            <w:tcW w:w="1344" w:type="pct"/>
          </w:tcPr>
          <w:p w14:paraId="6B373A30" w14:textId="77777777" w:rsidR="00EE37ED" w:rsidRPr="00FF6B16" w:rsidRDefault="00EE37ED" w:rsidP="00106239">
            <w:pPr>
              <w:widowControl w:val="0"/>
              <w:spacing w:line="240" w:lineRule="atLeast"/>
              <w:rPr>
                <w:ins w:id="1826" w:author="Viswanath Maddali" w:date="2018-10-19T23:43:00Z"/>
                <w:sz w:val="16"/>
                <w:szCs w:val="16"/>
              </w:rPr>
            </w:pPr>
            <w:ins w:id="1827" w:author="Viswanath Maddali" w:date="2018-10-19T23:43:00Z">
              <w:r w:rsidRPr="00FF6B16">
                <w:rPr>
                  <w:sz w:val="16"/>
                  <w:szCs w:val="16"/>
                </w:rPr>
                <w:t>Leave blank during submitting the Bug</w:t>
              </w:r>
            </w:ins>
          </w:p>
        </w:tc>
      </w:tr>
      <w:tr w:rsidR="00157F8B" w:rsidRPr="00FF6B16" w14:paraId="160D64F5" w14:textId="77777777" w:rsidTr="00157F8B">
        <w:trPr>
          <w:ins w:id="1828" w:author="Viswanath Maddali" w:date="2018-10-19T23:43:00Z"/>
        </w:trPr>
        <w:tc>
          <w:tcPr>
            <w:tcW w:w="1184" w:type="pct"/>
            <w:shd w:val="clear" w:color="auto" w:fill="auto"/>
          </w:tcPr>
          <w:p w14:paraId="278023E7" w14:textId="77777777" w:rsidR="00EE37ED" w:rsidRPr="00FF6B16" w:rsidRDefault="00EE37ED" w:rsidP="00106239">
            <w:pPr>
              <w:widowControl w:val="0"/>
              <w:spacing w:line="240" w:lineRule="atLeast"/>
              <w:rPr>
                <w:ins w:id="1829" w:author="Viswanath Maddali" w:date="2018-10-19T23:43:00Z"/>
                <w:sz w:val="16"/>
                <w:szCs w:val="16"/>
              </w:rPr>
            </w:pPr>
            <w:ins w:id="1830" w:author="Viswanath Maddali" w:date="2018-10-19T23:43:00Z">
              <w:r w:rsidRPr="00FF6B16">
                <w:rPr>
                  <w:sz w:val="16"/>
                  <w:szCs w:val="16"/>
                </w:rPr>
                <w:t>Priority</w:t>
              </w:r>
            </w:ins>
          </w:p>
        </w:tc>
        <w:tc>
          <w:tcPr>
            <w:tcW w:w="2472" w:type="pct"/>
            <w:shd w:val="clear" w:color="auto" w:fill="auto"/>
          </w:tcPr>
          <w:p w14:paraId="79EE09F7" w14:textId="77777777" w:rsidR="00EE37ED" w:rsidRPr="00FF6B16" w:rsidRDefault="00EE37ED" w:rsidP="00106239">
            <w:pPr>
              <w:widowControl w:val="0"/>
              <w:spacing w:line="240" w:lineRule="atLeast"/>
              <w:rPr>
                <w:ins w:id="1831" w:author="Viswanath Maddali" w:date="2018-10-19T23:43:00Z"/>
                <w:sz w:val="16"/>
                <w:szCs w:val="16"/>
              </w:rPr>
            </w:pPr>
            <w:ins w:id="1832" w:author="Viswanath Maddali" w:date="2018-10-19T23:43:00Z">
              <w:r w:rsidRPr="00FF6B16">
                <w:rPr>
                  <w:sz w:val="16"/>
                  <w:szCs w:val="16"/>
                </w:rPr>
                <w:t>Indicates the priority of the fix</w:t>
              </w:r>
              <w:r>
                <w:rPr>
                  <w:sz w:val="16"/>
                  <w:szCs w:val="16"/>
                </w:rPr>
                <w:t>; analysts in consultation with Scrum Master will determine priority</w:t>
              </w:r>
            </w:ins>
          </w:p>
        </w:tc>
        <w:tc>
          <w:tcPr>
            <w:tcW w:w="1344" w:type="pct"/>
          </w:tcPr>
          <w:p w14:paraId="3C0139A6" w14:textId="77777777" w:rsidR="00EE37ED" w:rsidRPr="00FF6B16" w:rsidRDefault="00EE37ED" w:rsidP="00106239">
            <w:pPr>
              <w:widowControl w:val="0"/>
              <w:spacing w:line="240" w:lineRule="atLeast"/>
              <w:rPr>
                <w:ins w:id="1833" w:author="Viswanath Maddali" w:date="2018-10-19T23:43:00Z"/>
                <w:sz w:val="16"/>
                <w:szCs w:val="16"/>
              </w:rPr>
            </w:pPr>
            <w:ins w:id="1834" w:author="Viswanath Maddali" w:date="2018-10-19T23:43:00Z">
              <w:r w:rsidRPr="00FF6B16">
                <w:rPr>
                  <w:sz w:val="16"/>
                  <w:szCs w:val="16"/>
                </w:rPr>
                <w:t>Enter “3 - Medium” as default value if not sure. This will change based on the triage</w:t>
              </w:r>
            </w:ins>
          </w:p>
        </w:tc>
      </w:tr>
      <w:tr w:rsidR="00157F8B" w:rsidRPr="00FF6B16" w14:paraId="2C54A1F9" w14:textId="77777777" w:rsidTr="00157F8B">
        <w:trPr>
          <w:ins w:id="1835" w:author="Viswanath Maddali" w:date="2018-10-19T23:43:00Z"/>
        </w:trPr>
        <w:tc>
          <w:tcPr>
            <w:tcW w:w="1184" w:type="pct"/>
            <w:shd w:val="clear" w:color="auto" w:fill="auto"/>
          </w:tcPr>
          <w:p w14:paraId="1AE6C1B4" w14:textId="77777777" w:rsidR="00EE37ED" w:rsidRPr="00FF6B16" w:rsidRDefault="00EE37ED" w:rsidP="00106239">
            <w:pPr>
              <w:widowControl w:val="0"/>
              <w:spacing w:line="240" w:lineRule="atLeast"/>
              <w:rPr>
                <w:ins w:id="1836" w:author="Viswanath Maddali" w:date="2018-10-19T23:43:00Z"/>
                <w:sz w:val="16"/>
                <w:szCs w:val="16"/>
              </w:rPr>
            </w:pPr>
            <w:ins w:id="1837" w:author="Viswanath Maddali" w:date="2018-10-19T23:43:00Z">
              <w:r w:rsidRPr="00FF6B16">
                <w:rPr>
                  <w:sz w:val="16"/>
                  <w:szCs w:val="16"/>
                </w:rPr>
                <w:t>Severity</w:t>
              </w:r>
            </w:ins>
          </w:p>
        </w:tc>
        <w:tc>
          <w:tcPr>
            <w:tcW w:w="2472" w:type="pct"/>
            <w:shd w:val="clear" w:color="auto" w:fill="auto"/>
          </w:tcPr>
          <w:p w14:paraId="21A1E0CC" w14:textId="77777777" w:rsidR="00EE37ED" w:rsidRPr="00FF6B16" w:rsidRDefault="00EE37ED" w:rsidP="00106239">
            <w:pPr>
              <w:widowControl w:val="0"/>
              <w:spacing w:line="240" w:lineRule="atLeast"/>
              <w:rPr>
                <w:ins w:id="1838" w:author="Viswanath Maddali" w:date="2018-10-19T23:43:00Z"/>
                <w:sz w:val="16"/>
                <w:szCs w:val="16"/>
              </w:rPr>
            </w:pPr>
            <w:ins w:id="1839" w:author="Viswanath Maddali" w:date="2018-10-19T23:43:00Z">
              <w:r w:rsidRPr="00FF6B16">
                <w:rPr>
                  <w:sz w:val="16"/>
                  <w:szCs w:val="16"/>
                </w:rPr>
                <w:t>Indicates how much it is affecting the test progress</w:t>
              </w:r>
            </w:ins>
          </w:p>
          <w:p w14:paraId="5A39B3BF" w14:textId="77777777" w:rsidR="00EE37ED" w:rsidRPr="00FF6B16" w:rsidRDefault="00EE37ED" w:rsidP="00106239">
            <w:pPr>
              <w:widowControl w:val="0"/>
              <w:spacing w:line="240" w:lineRule="atLeast"/>
              <w:rPr>
                <w:ins w:id="1840" w:author="Viswanath Maddali" w:date="2018-10-19T23:43:00Z"/>
                <w:sz w:val="16"/>
                <w:szCs w:val="16"/>
              </w:rPr>
            </w:pPr>
            <w:ins w:id="1841" w:author="Viswanath Maddali" w:date="2018-10-19T23:43:00Z">
              <w:r>
                <w:rPr>
                  <w:sz w:val="16"/>
                  <w:szCs w:val="16"/>
                </w:rPr>
                <w:t>0</w:t>
              </w:r>
              <w:r w:rsidRPr="00FF6B16">
                <w:rPr>
                  <w:sz w:val="16"/>
                  <w:szCs w:val="16"/>
                </w:rPr>
                <w:t xml:space="preserve"> – </w:t>
              </w:r>
              <w:r>
                <w:rPr>
                  <w:sz w:val="16"/>
                  <w:szCs w:val="16"/>
                </w:rPr>
                <w:t>Showstopper</w:t>
              </w:r>
              <w:r w:rsidRPr="00FF6B16">
                <w:rPr>
                  <w:sz w:val="16"/>
                  <w:szCs w:val="16"/>
                </w:rPr>
                <w:t>-&gt; Major functionality not working / Cannot proceed with testing. There is no work around</w:t>
              </w:r>
              <w:r>
                <w:rPr>
                  <w:sz w:val="16"/>
                  <w:szCs w:val="16"/>
                </w:rPr>
                <w:t>.</w:t>
              </w:r>
            </w:ins>
          </w:p>
          <w:p w14:paraId="72B184B8" w14:textId="77777777" w:rsidR="00EE37ED" w:rsidRPr="00FF6B16" w:rsidRDefault="00EE37ED" w:rsidP="00106239">
            <w:pPr>
              <w:widowControl w:val="0"/>
              <w:spacing w:line="240" w:lineRule="atLeast"/>
              <w:rPr>
                <w:ins w:id="1842" w:author="Viswanath Maddali" w:date="2018-10-19T23:43:00Z"/>
                <w:sz w:val="16"/>
                <w:szCs w:val="16"/>
              </w:rPr>
            </w:pPr>
            <w:ins w:id="1843" w:author="Viswanath Maddali" w:date="2018-10-19T23:43:00Z">
              <w:r>
                <w:rPr>
                  <w:sz w:val="16"/>
                  <w:szCs w:val="16"/>
                </w:rPr>
                <w:t>1</w:t>
              </w:r>
              <w:r w:rsidRPr="00FF6B16">
                <w:rPr>
                  <w:sz w:val="16"/>
                  <w:szCs w:val="16"/>
                </w:rPr>
                <w:t xml:space="preserve">– </w:t>
              </w:r>
              <w:r>
                <w:rPr>
                  <w:sz w:val="16"/>
                  <w:szCs w:val="16"/>
                </w:rPr>
                <w:t>Critical</w:t>
              </w:r>
              <w:r w:rsidRPr="00FF6B16">
                <w:rPr>
                  <w:sz w:val="16"/>
                  <w:szCs w:val="16"/>
                </w:rPr>
                <w:t xml:space="preserve"> -&gt; Functionality not working but there is a work around.  A work around may exist but its use is unsatisfactory. In general, you would not release the product with such a bug.</w:t>
              </w:r>
              <w:r>
                <w:rPr>
                  <w:sz w:val="16"/>
                  <w:szCs w:val="16"/>
                </w:rPr>
                <w:t>2- High - &gt; Does</w:t>
              </w:r>
              <w:r w:rsidRPr="00B65990">
                <w:rPr>
                  <w:sz w:val="16"/>
                  <w:szCs w:val="16"/>
                </w:rPr>
                <w:t xml:space="preserve"> not affect our ability to operate, but makes it difficult to work.  Workaround may exist but is very cumbersome</w:t>
              </w:r>
            </w:ins>
          </w:p>
          <w:p w14:paraId="1F3D7AFC" w14:textId="77777777" w:rsidR="00EE37ED" w:rsidRPr="00FF6B16" w:rsidRDefault="00EE37ED" w:rsidP="00106239">
            <w:pPr>
              <w:widowControl w:val="0"/>
              <w:spacing w:line="240" w:lineRule="atLeast"/>
              <w:rPr>
                <w:ins w:id="1844" w:author="Viswanath Maddali" w:date="2018-10-19T23:43:00Z"/>
                <w:sz w:val="16"/>
                <w:szCs w:val="16"/>
              </w:rPr>
            </w:pPr>
            <w:ins w:id="1845" w:author="Viswanath Maddali" w:date="2018-10-19T23:43:00Z">
              <w:r w:rsidRPr="00FF6B16">
                <w:rPr>
                  <w:sz w:val="16"/>
                  <w:szCs w:val="16"/>
                </w:rPr>
                <w:t xml:space="preserve">3 – </w:t>
              </w:r>
              <w:r>
                <w:rPr>
                  <w:sz w:val="16"/>
                  <w:szCs w:val="16"/>
                </w:rPr>
                <w:t>Medium</w:t>
              </w:r>
              <w:r w:rsidRPr="00FF6B16">
                <w:rPr>
                  <w:sz w:val="16"/>
                  <w:szCs w:val="16"/>
                </w:rPr>
                <w:t xml:space="preserve"> -&gt; Bug causes failure of non-critical aspects of the system. There is a work around</w:t>
              </w:r>
              <w:r>
                <w:rPr>
                  <w:sz w:val="16"/>
                  <w:szCs w:val="16"/>
                </w:rPr>
                <w:t xml:space="preserve">. </w:t>
              </w:r>
            </w:ins>
          </w:p>
          <w:p w14:paraId="14A3DE01" w14:textId="77777777" w:rsidR="00EE37ED" w:rsidRPr="00FF6B16" w:rsidRDefault="00EE37ED" w:rsidP="00106239">
            <w:pPr>
              <w:widowControl w:val="0"/>
              <w:spacing w:line="240" w:lineRule="atLeast"/>
              <w:rPr>
                <w:ins w:id="1846" w:author="Viswanath Maddali" w:date="2018-10-19T23:43:00Z"/>
                <w:sz w:val="16"/>
                <w:szCs w:val="16"/>
              </w:rPr>
            </w:pPr>
            <w:ins w:id="1847" w:author="Viswanath Maddali" w:date="2018-10-19T23:43:00Z">
              <w:r w:rsidRPr="00FF6B16">
                <w:rPr>
                  <w:sz w:val="16"/>
                  <w:szCs w:val="16"/>
                </w:rPr>
                <w:t>4 – Low -&gt; Bug of minor significance. A work around exists or, if not, the impairment is slight</w:t>
              </w:r>
            </w:ins>
          </w:p>
        </w:tc>
        <w:tc>
          <w:tcPr>
            <w:tcW w:w="1344" w:type="pct"/>
          </w:tcPr>
          <w:p w14:paraId="6D8898A3" w14:textId="77777777" w:rsidR="00EE37ED" w:rsidRPr="00FF6B16" w:rsidRDefault="00EE37ED" w:rsidP="00106239">
            <w:pPr>
              <w:widowControl w:val="0"/>
              <w:spacing w:line="240" w:lineRule="atLeast"/>
              <w:rPr>
                <w:ins w:id="1848" w:author="Viswanath Maddali" w:date="2018-10-19T23:43:00Z"/>
                <w:sz w:val="16"/>
                <w:szCs w:val="16"/>
              </w:rPr>
            </w:pPr>
            <w:ins w:id="1849" w:author="Viswanath Maddali" w:date="2018-10-19T23:43:00Z">
              <w:r w:rsidRPr="00FF6B16">
                <w:rPr>
                  <w:sz w:val="16"/>
                  <w:szCs w:val="16"/>
                </w:rPr>
                <w:t>Enter “3 - Medium” as default value if not sure. This will change based on the triage</w:t>
              </w:r>
            </w:ins>
          </w:p>
        </w:tc>
      </w:tr>
      <w:tr w:rsidR="00157F8B" w:rsidRPr="00FF6B16" w14:paraId="1D430549" w14:textId="77777777" w:rsidTr="00157F8B">
        <w:trPr>
          <w:ins w:id="1850" w:author="Viswanath Maddali" w:date="2018-10-19T23:43:00Z"/>
        </w:trPr>
        <w:tc>
          <w:tcPr>
            <w:tcW w:w="1184" w:type="pct"/>
            <w:shd w:val="clear" w:color="auto" w:fill="auto"/>
          </w:tcPr>
          <w:p w14:paraId="45D69191" w14:textId="77777777" w:rsidR="00EE37ED" w:rsidRPr="00FF6B16" w:rsidRDefault="00EE37ED" w:rsidP="00106239">
            <w:pPr>
              <w:widowControl w:val="0"/>
              <w:spacing w:line="240" w:lineRule="atLeast"/>
              <w:rPr>
                <w:ins w:id="1851" w:author="Viswanath Maddali" w:date="2018-10-19T23:43:00Z"/>
                <w:sz w:val="16"/>
                <w:szCs w:val="16"/>
              </w:rPr>
            </w:pPr>
            <w:ins w:id="1852" w:author="Viswanath Maddali" w:date="2018-10-19T23:43:00Z">
              <w:r w:rsidRPr="00FF6B16">
                <w:rPr>
                  <w:sz w:val="16"/>
                  <w:szCs w:val="16"/>
                </w:rPr>
                <w:t>Responsible</w:t>
              </w:r>
            </w:ins>
          </w:p>
        </w:tc>
        <w:tc>
          <w:tcPr>
            <w:tcW w:w="2472" w:type="pct"/>
            <w:shd w:val="clear" w:color="auto" w:fill="auto"/>
          </w:tcPr>
          <w:p w14:paraId="539B45C9" w14:textId="77777777" w:rsidR="00EE37ED" w:rsidRPr="00FF6B16" w:rsidRDefault="00EE37ED" w:rsidP="00106239">
            <w:pPr>
              <w:widowControl w:val="0"/>
              <w:spacing w:line="240" w:lineRule="atLeast"/>
              <w:rPr>
                <w:ins w:id="1853" w:author="Viswanath Maddali" w:date="2018-10-19T23:43:00Z"/>
                <w:sz w:val="16"/>
                <w:szCs w:val="16"/>
              </w:rPr>
            </w:pPr>
            <w:ins w:id="1854" w:author="Viswanath Maddali" w:date="2018-10-19T23:43:00Z">
              <w:r w:rsidRPr="00FF6B16">
                <w:rPr>
                  <w:sz w:val="16"/>
                  <w:szCs w:val="16"/>
                </w:rPr>
                <w:t>Team member responsible for the bug</w:t>
              </w:r>
            </w:ins>
          </w:p>
        </w:tc>
        <w:tc>
          <w:tcPr>
            <w:tcW w:w="1344" w:type="pct"/>
          </w:tcPr>
          <w:p w14:paraId="06D10F42" w14:textId="77777777" w:rsidR="00EE37ED" w:rsidRPr="00FF6B16" w:rsidRDefault="00EE37ED" w:rsidP="00106239">
            <w:pPr>
              <w:widowControl w:val="0"/>
              <w:spacing w:line="240" w:lineRule="atLeast"/>
              <w:rPr>
                <w:ins w:id="1855" w:author="Viswanath Maddali" w:date="2018-10-19T23:43:00Z"/>
                <w:sz w:val="16"/>
                <w:szCs w:val="16"/>
              </w:rPr>
            </w:pPr>
          </w:p>
        </w:tc>
      </w:tr>
      <w:tr w:rsidR="00157F8B" w:rsidRPr="00FF6B16" w14:paraId="0E81DE4D" w14:textId="77777777" w:rsidTr="00157F8B">
        <w:trPr>
          <w:ins w:id="1856" w:author="Viswanath Maddali" w:date="2018-10-19T23:43:00Z"/>
        </w:trPr>
        <w:tc>
          <w:tcPr>
            <w:tcW w:w="1184" w:type="pct"/>
            <w:shd w:val="clear" w:color="auto" w:fill="auto"/>
          </w:tcPr>
          <w:p w14:paraId="2F2E7EBD" w14:textId="77777777" w:rsidR="00EE37ED" w:rsidRPr="00FF6B16" w:rsidRDefault="00EE37ED" w:rsidP="00106239">
            <w:pPr>
              <w:widowControl w:val="0"/>
              <w:spacing w:line="240" w:lineRule="atLeast"/>
              <w:rPr>
                <w:ins w:id="1857" w:author="Viswanath Maddali" w:date="2018-10-19T23:43:00Z"/>
                <w:sz w:val="16"/>
                <w:szCs w:val="16"/>
              </w:rPr>
            </w:pPr>
            <w:ins w:id="1858" w:author="Viswanath Maddali" w:date="2018-10-19T23:43:00Z">
              <w:r w:rsidRPr="00FF6B16">
                <w:rPr>
                  <w:sz w:val="16"/>
                  <w:szCs w:val="16"/>
                </w:rPr>
                <w:t>Environment</w:t>
              </w:r>
            </w:ins>
          </w:p>
        </w:tc>
        <w:tc>
          <w:tcPr>
            <w:tcW w:w="2472" w:type="pct"/>
            <w:shd w:val="clear" w:color="auto" w:fill="auto"/>
          </w:tcPr>
          <w:p w14:paraId="25C0DB80" w14:textId="77777777" w:rsidR="00EE37ED" w:rsidRPr="00FF6B16" w:rsidRDefault="00EE37ED" w:rsidP="00106239">
            <w:pPr>
              <w:widowControl w:val="0"/>
              <w:spacing w:line="240" w:lineRule="atLeast"/>
              <w:rPr>
                <w:ins w:id="1859" w:author="Viswanath Maddali" w:date="2018-10-19T23:43:00Z"/>
                <w:sz w:val="16"/>
                <w:szCs w:val="16"/>
              </w:rPr>
            </w:pPr>
            <w:ins w:id="1860" w:author="Viswanath Maddali" w:date="2018-10-19T23:43:00Z">
              <w:r w:rsidRPr="00FF6B16">
                <w:rPr>
                  <w:sz w:val="16"/>
                  <w:szCs w:val="16"/>
                </w:rPr>
                <w:t>Environment where the bug was found</w:t>
              </w:r>
            </w:ins>
          </w:p>
        </w:tc>
        <w:tc>
          <w:tcPr>
            <w:tcW w:w="1344" w:type="pct"/>
          </w:tcPr>
          <w:p w14:paraId="72B171DF" w14:textId="77777777" w:rsidR="00EE37ED" w:rsidRPr="00FF6B16" w:rsidRDefault="00EE37ED" w:rsidP="00106239">
            <w:pPr>
              <w:widowControl w:val="0"/>
              <w:spacing w:line="240" w:lineRule="atLeast"/>
              <w:rPr>
                <w:ins w:id="1861" w:author="Viswanath Maddali" w:date="2018-10-19T23:43:00Z"/>
                <w:sz w:val="16"/>
                <w:szCs w:val="16"/>
              </w:rPr>
            </w:pPr>
            <w:ins w:id="1862" w:author="Viswanath Maddali" w:date="2018-10-19T23:43:00Z">
              <w:r w:rsidRPr="00FF6B16">
                <w:rPr>
                  <w:sz w:val="16"/>
                  <w:szCs w:val="16"/>
                </w:rPr>
                <w:t>Dev.</w:t>
              </w:r>
            </w:ins>
          </w:p>
          <w:p w14:paraId="1C6A76F1" w14:textId="77777777" w:rsidR="00EE37ED" w:rsidRPr="00FF6B16" w:rsidRDefault="00EE37ED" w:rsidP="00106239">
            <w:pPr>
              <w:widowControl w:val="0"/>
              <w:spacing w:line="240" w:lineRule="atLeast"/>
              <w:rPr>
                <w:ins w:id="1863" w:author="Viswanath Maddali" w:date="2018-10-19T23:43:00Z"/>
                <w:sz w:val="16"/>
                <w:szCs w:val="16"/>
              </w:rPr>
            </w:pPr>
            <w:ins w:id="1864" w:author="Viswanath Maddali" w:date="2018-10-19T23:43:00Z">
              <w:r w:rsidRPr="00FF6B16">
                <w:rPr>
                  <w:sz w:val="16"/>
                  <w:szCs w:val="16"/>
                </w:rPr>
                <w:t>FastTrack</w:t>
              </w:r>
            </w:ins>
          </w:p>
          <w:p w14:paraId="3B61CA00" w14:textId="77777777" w:rsidR="00EE37ED" w:rsidRPr="00FF6B16" w:rsidRDefault="00EE37ED" w:rsidP="00106239">
            <w:pPr>
              <w:widowControl w:val="0"/>
              <w:spacing w:line="240" w:lineRule="atLeast"/>
              <w:rPr>
                <w:ins w:id="1865" w:author="Viswanath Maddali" w:date="2018-10-19T23:43:00Z"/>
                <w:sz w:val="16"/>
                <w:szCs w:val="16"/>
              </w:rPr>
            </w:pPr>
            <w:ins w:id="1866" w:author="Viswanath Maddali" w:date="2018-10-19T23:43:00Z">
              <w:r w:rsidRPr="00FF6B16">
                <w:rPr>
                  <w:sz w:val="16"/>
                  <w:szCs w:val="16"/>
                </w:rPr>
                <w:lastRenderedPageBreak/>
                <w:t>Integration</w:t>
              </w:r>
            </w:ins>
          </w:p>
          <w:p w14:paraId="318F42A9" w14:textId="77777777" w:rsidR="00EE37ED" w:rsidRPr="00FF6B16" w:rsidRDefault="00EE37ED" w:rsidP="00106239">
            <w:pPr>
              <w:widowControl w:val="0"/>
              <w:spacing w:line="240" w:lineRule="atLeast"/>
              <w:rPr>
                <w:ins w:id="1867" w:author="Viswanath Maddali" w:date="2018-10-19T23:43:00Z"/>
                <w:sz w:val="16"/>
                <w:szCs w:val="16"/>
              </w:rPr>
            </w:pPr>
            <w:ins w:id="1868" w:author="Viswanath Maddali" w:date="2018-10-19T23:43:00Z">
              <w:r w:rsidRPr="00FF6B16">
                <w:rPr>
                  <w:sz w:val="16"/>
                  <w:szCs w:val="16"/>
                </w:rPr>
                <w:t>Load Test</w:t>
              </w:r>
            </w:ins>
          </w:p>
          <w:p w14:paraId="5FFD0D02" w14:textId="77777777" w:rsidR="00EE37ED" w:rsidRPr="00FF6B16" w:rsidRDefault="00EE37ED" w:rsidP="00106239">
            <w:pPr>
              <w:widowControl w:val="0"/>
              <w:spacing w:line="240" w:lineRule="atLeast"/>
              <w:rPr>
                <w:ins w:id="1869" w:author="Viswanath Maddali" w:date="2018-10-19T23:43:00Z"/>
                <w:sz w:val="16"/>
                <w:szCs w:val="16"/>
              </w:rPr>
            </w:pPr>
            <w:ins w:id="1870" w:author="Viswanath Maddali" w:date="2018-10-19T23:43:00Z">
              <w:r w:rsidRPr="00FF6B16">
                <w:rPr>
                  <w:sz w:val="16"/>
                  <w:szCs w:val="16"/>
                </w:rPr>
                <w:t>Prod</w:t>
              </w:r>
            </w:ins>
          </w:p>
          <w:p w14:paraId="09E8E7BD" w14:textId="77777777" w:rsidR="00EE37ED" w:rsidRPr="00FF6B16" w:rsidRDefault="00EE37ED" w:rsidP="00106239">
            <w:pPr>
              <w:widowControl w:val="0"/>
              <w:spacing w:line="240" w:lineRule="atLeast"/>
              <w:rPr>
                <w:ins w:id="1871" w:author="Viswanath Maddali" w:date="2018-10-19T23:43:00Z"/>
                <w:sz w:val="16"/>
                <w:szCs w:val="16"/>
              </w:rPr>
            </w:pPr>
            <w:ins w:id="1872" w:author="Viswanath Maddali" w:date="2018-10-19T23:43:00Z">
              <w:r w:rsidRPr="00FF6B16">
                <w:rPr>
                  <w:sz w:val="16"/>
                  <w:szCs w:val="16"/>
                </w:rPr>
                <w:t>QA</w:t>
              </w:r>
            </w:ins>
          </w:p>
          <w:p w14:paraId="470EE140" w14:textId="77777777" w:rsidR="00EE37ED" w:rsidRPr="00FF6B16" w:rsidRDefault="00EE37ED" w:rsidP="00106239">
            <w:pPr>
              <w:widowControl w:val="0"/>
              <w:spacing w:line="240" w:lineRule="atLeast"/>
              <w:rPr>
                <w:ins w:id="1873" w:author="Viswanath Maddali" w:date="2018-10-19T23:43:00Z"/>
                <w:sz w:val="16"/>
                <w:szCs w:val="16"/>
              </w:rPr>
            </w:pPr>
            <w:ins w:id="1874" w:author="Viswanath Maddali" w:date="2018-10-19T23:43:00Z">
              <w:r w:rsidRPr="00FF6B16">
                <w:rPr>
                  <w:sz w:val="16"/>
                  <w:szCs w:val="16"/>
                </w:rPr>
                <w:t>System Integration</w:t>
              </w:r>
            </w:ins>
          </w:p>
          <w:p w14:paraId="20E438CE" w14:textId="77777777" w:rsidR="00EE37ED" w:rsidRPr="00FF6B16" w:rsidRDefault="00EE37ED" w:rsidP="00106239">
            <w:pPr>
              <w:widowControl w:val="0"/>
              <w:spacing w:line="240" w:lineRule="atLeast"/>
              <w:rPr>
                <w:ins w:id="1875" w:author="Viswanath Maddali" w:date="2018-10-19T23:43:00Z"/>
                <w:sz w:val="16"/>
                <w:szCs w:val="16"/>
              </w:rPr>
            </w:pPr>
            <w:ins w:id="1876" w:author="Viswanath Maddali" w:date="2018-10-19T23:43:00Z">
              <w:r w:rsidRPr="00FF6B16">
                <w:rPr>
                  <w:sz w:val="16"/>
                  <w:szCs w:val="16"/>
                </w:rPr>
                <w:t>Training</w:t>
              </w:r>
            </w:ins>
          </w:p>
          <w:p w14:paraId="6E640788" w14:textId="77777777" w:rsidR="00EE37ED" w:rsidRPr="00FF6B16" w:rsidRDefault="00EE37ED" w:rsidP="00106239">
            <w:pPr>
              <w:widowControl w:val="0"/>
              <w:spacing w:line="240" w:lineRule="atLeast"/>
              <w:rPr>
                <w:ins w:id="1877" w:author="Viswanath Maddali" w:date="2018-10-19T23:43:00Z"/>
                <w:sz w:val="16"/>
                <w:szCs w:val="16"/>
              </w:rPr>
            </w:pPr>
            <w:ins w:id="1878" w:author="Viswanath Maddali" w:date="2018-10-19T23:43:00Z">
              <w:r w:rsidRPr="00FF6B16">
                <w:rPr>
                  <w:sz w:val="16"/>
                  <w:szCs w:val="16"/>
                </w:rPr>
                <w:t>User</w:t>
              </w:r>
            </w:ins>
          </w:p>
        </w:tc>
      </w:tr>
      <w:tr w:rsidR="00157F8B" w:rsidRPr="00FF6B16" w14:paraId="4E188EA7" w14:textId="77777777" w:rsidTr="00157F8B">
        <w:trPr>
          <w:ins w:id="1879" w:author="Viswanath Maddali" w:date="2018-10-19T23:43:00Z"/>
        </w:trPr>
        <w:tc>
          <w:tcPr>
            <w:tcW w:w="1184" w:type="pct"/>
            <w:shd w:val="clear" w:color="auto" w:fill="auto"/>
          </w:tcPr>
          <w:p w14:paraId="2739E70C" w14:textId="77777777" w:rsidR="00EE37ED" w:rsidRPr="00FF6B16" w:rsidRDefault="00EE37ED" w:rsidP="00106239">
            <w:pPr>
              <w:widowControl w:val="0"/>
              <w:spacing w:line="240" w:lineRule="atLeast"/>
              <w:rPr>
                <w:ins w:id="1880" w:author="Viswanath Maddali" w:date="2018-10-19T23:43:00Z"/>
                <w:sz w:val="16"/>
                <w:szCs w:val="16"/>
              </w:rPr>
            </w:pPr>
            <w:ins w:id="1881" w:author="Viswanath Maddali" w:date="2018-10-19T23:43:00Z">
              <w:r w:rsidRPr="00FF6B16">
                <w:rPr>
                  <w:sz w:val="16"/>
                  <w:szCs w:val="16"/>
                </w:rPr>
                <w:t>Steps to reproduce</w:t>
              </w:r>
            </w:ins>
          </w:p>
        </w:tc>
        <w:tc>
          <w:tcPr>
            <w:tcW w:w="2472" w:type="pct"/>
            <w:shd w:val="clear" w:color="auto" w:fill="auto"/>
          </w:tcPr>
          <w:p w14:paraId="73617E3D" w14:textId="77777777" w:rsidR="00EE37ED" w:rsidRPr="00FF6B16" w:rsidRDefault="00EE37ED" w:rsidP="00106239">
            <w:pPr>
              <w:widowControl w:val="0"/>
              <w:spacing w:line="240" w:lineRule="atLeast"/>
              <w:rPr>
                <w:ins w:id="1882" w:author="Viswanath Maddali" w:date="2018-10-19T23:43:00Z"/>
                <w:sz w:val="16"/>
                <w:szCs w:val="16"/>
              </w:rPr>
            </w:pPr>
            <w:ins w:id="1883" w:author="Viswanath Maddali" w:date="2018-10-19T23:43:00Z">
              <w:r w:rsidRPr="00FF6B16">
                <w:rPr>
                  <w:sz w:val="16"/>
                  <w:szCs w:val="16"/>
                </w:rPr>
                <w:t>Details of the steps to follow to reproduce the Bug</w:t>
              </w:r>
            </w:ins>
          </w:p>
        </w:tc>
        <w:tc>
          <w:tcPr>
            <w:tcW w:w="1344" w:type="pct"/>
          </w:tcPr>
          <w:p w14:paraId="7E34E3EA" w14:textId="77777777" w:rsidR="00EE37ED" w:rsidRPr="00FF6B16" w:rsidRDefault="00EE37ED" w:rsidP="00106239">
            <w:pPr>
              <w:widowControl w:val="0"/>
              <w:spacing w:line="240" w:lineRule="atLeast"/>
              <w:rPr>
                <w:ins w:id="1884" w:author="Viswanath Maddali" w:date="2018-10-19T23:43:00Z"/>
                <w:sz w:val="16"/>
                <w:szCs w:val="16"/>
              </w:rPr>
            </w:pPr>
            <w:ins w:id="1885" w:author="Viswanath Maddali" w:date="2018-10-19T23:43:00Z">
              <w:r w:rsidRPr="00FF6B16">
                <w:rPr>
                  <w:sz w:val="16"/>
                  <w:szCs w:val="16"/>
                </w:rPr>
                <w:t>Detailed steps and preferably in sync with the test case steps</w:t>
              </w:r>
            </w:ins>
          </w:p>
        </w:tc>
      </w:tr>
      <w:tr w:rsidR="00157F8B" w:rsidRPr="00FF6B16" w14:paraId="16976F9A" w14:textId="77777777" w:rsidTr="00157F8B">
        <w:trPr>
          <w:ins w:id="1886" w:author="Viswanath Maddali" w:date="2018-10-19T23:43:00Z"/>
        </w:trPr>
        <w:tc>
          <w:tcPr>
            <w:tcW w:w="1184" w:type="pct"/>
            <w:shd w:val="clear" w:color="auto" w:fill="auto"/>
          </w:tcPr>
          <w:p w14:paraId="1F25863F" w14:textId="77777777" w:rsidR="00EE37ED" w:rsidRPr="00FF6B16" w:rsidRDefault="00EE37ED" w:rsidP="00106239">
            <w:pPr>
              <w:widowControl w:val="0"/>
              <w:spacing w:line="240" w:lineRule="atLeast"/>
              <w:rPr>
                <w:ins w:id="1887" w:author="Viswanath Maddali" w:date="2018-10-19T23:43:00Z"/>
                <w:sz w:val="16"/>
                <w:szCs w:val="16"/>
              </w:rPr>
            </w:pPr>
            <w:ins w:id="1888" w:author="Viswanath Maddali" w:date="2018-10-19T23:43:00Z">
              <w:r w:rsidRPr="00FF6B16">
                <w:rPr>
                  <w:sz w:val="16"/>
                  <w:szCs w:val="16"/>
                </w:rPr>
                <w:t>System Info</w:t>
              </w:r>
            </w:ins>
          </w:p>
        </w:tc>
        <w:tc>
          <w:tcPr>
            <w:tcW w:w="2472" w:type="pct"/>
            <w:shd w:val="clear" w:color="auto" w:fill="auto"/>
          </w:tcPr>
          <w:p w14:paraId="7D9BCFBD" w14:textId="77777777" w:rsidR="00EE37ED" w:rsidRPr="00FF6B16" w:rsidRDefault="00EE37ED" w:rsidP="00106239">
            <w:pPr>
              <w:widowControl w:val="0"/>
              <w:spacing w:line="240" w:lineRule="atLeast"/>
              <w:rPr>
                <w:ins w:id="1889" w:author="Viswanath Maddali" w:date="2018-10-19T23:43:00Z"/>
                <w:sz w:val="16"/>
                <w:szCs w:val="16"/>
              </w:rPr>
            </w:pPr>
            <w:ins w:id="1890" w:author="Viswanath Maddali" w:date="2018-10-19T23:43:00Z">
              <w:r w:rsidRPr="00FF6B16">
                <w:rPr>
                  <w:sz w:val="16"/>
                  <w:szCs w:val="16"/>
                </w:rPr>
                <w:t>Found in Build: Enter the build where the Bug was found</w:t>
              </w:r>
            </w:ins>
          </w:p>
          <w:p w14:paraId="5D7D6FFB" w14:textId="77777777" w:rsidR="00EE37ED" w:rsidRPr="00FF6B16" w:rsidRDefault="00EE37ED" w:rsidP="00106239">
            <w:pPr>
              <w:widowControl w:val="0"/>
              <w:spacing w:line="240" w:lineRule="atLeast"/>
              <w:rPr>
                <w:ins w:id="1891" w:author="Viswanath Maddali" w:date="2018-10-19T23:43:00Z"/>
                <w:sz w:val="16"/>
                <w:szCs w:val="16"/>
              </w:rPr>
            </w:pPr>
            <w:ins w:id="1892" w:author="Viswanath Maddali" w:date="2018-10-19T23:43:00Z">
              <w:r w:rsidRPr="00FF6B16">
                <w:rPr>
                  <w:sz w:val="16"/>
                  <w:szCs w:val="16"/>
                </w:rPr>
                <w:t>Integrated in Build: Build where the Bug was integrated</w:t>
              </w:r>
            </w:ins>
          </w:p>
        </w:tc>
        <w:tc>
          <w:tcPr>
            <w:tcW w:w="1344" w:type="pct"/>
          </w:tcPr>
          <w:p w14:paraId="303DE6CC" w14:textId="77777777" w:rsidR="00EE37ED" w:rsidRPr="00FF6B16" w:rsidRDefault="00EE37ED" w:rsidP="00106239">
            <w:pPr>
              <w:widowControl w:val="0"/>
              <w:spacing w:line="240" w:lineRule="atLeast"/>
              <w:rPr>
                <w:ins w:id="1893" w:author="Viswanath Maddali" w:date="2018-10-19T23:43:00Z"/>
                <w:sz w:val="16"/>
                <w:szCs w:val="16"/>
              </w:rPr>
            </w:pPr>
            <w:ins w:id="1894" w:author="Viswanath Maddali" w:date="2018-10-19T23:43:00Z">
              <w:r w:rsidRPr="00FF6B16">
                <w:rPr>
                  <w:sz w:val="16"/>
                  <w:szCs w:val="16"/>
                </w:rPr>
                <w:t>Found in Build: Select from Drop down</w:t>
              </w:r>
            </w:ins>
          </w:p>
          <w:p w14:paraId="51CBE831" w14:textId="77777777" w:rsidR="00EE37ED" w:rsidRPr="00FF6B16" w:rsidRDefault="00EE37ED" w:rsidP="00106239">
            <w:pPr>
              <w:widowControl w:val="0"/>
              <w:spacing w:line="240" w:lineRule="atLeast"/>
              <w:rPr>
                <w:ins w:id="1895" w:author="Viswanath Maddali" w:date="2018-10-19T23:43:00Z"/>
                <w:sz w:val="16"/>
                <w:szCs w:val="16"/>
              </w:rPr>
            </w:pPr>
            <w:ins w:id="1896" w:author="Viswanath Maddali" w:date="2018-10-19T23:43:00Z">
              <w:r w:rsidRPr="00FF6B16">
                <w:rPr>
                  <w:sz w:val="16"/>
                  <w:szCs w:val="16"/>
                </w:rPr>
                <w:t>Integrated in build: Testers to leave it to defaulted value</w:t>
              </w:r>
            </w:ins>
          </w:p>
        </w:tc>
      </w:tr>
      <w:tr w:rsidR="00157F8B" w:rsidRPr="00FF6B16" w14:paraId="723EDE24" w14:textId="77777777" w:rsidTr="00157F8B">
        <w:trPr>
          <w:ins w:id="1897" w:author="Viswanath Maddali" w:date="2018-10-19T23:43:00Z"/>
        </w:trPr>
        <w:tc>
          <w:tcPr>
            <w:tcW w:w="1184" w:type="pct"/>
            <w:shd w:val="clear" w:color="auto" w:fill="auto"/>
          </w:tcPr>
          <w:p w14:paraId="4AA12B94" w14:textId="77777777" w:rsidR="00EE37ED" w:rsidRPr="00FF6B16" w:rsidRDefault="00EE37ED" w:rsidP="00106239">
            <w:pPr>
              <w:widowControl w:val="0"/>
              <w:spacing w:line="240" w:lineRule="atLeast"/>
              <w:rPr>
                <w:ins w:id="1898" w:author="Viswanath Maddali" w:date="2018-10-19T23:43:00Z"/>
                <w:sz w:val="16"/>
                <w:szCs w:val="16"/>
              </w:rPr>
            </w:pPr>
            <w:ins w:id="1899" w:author="Viswanath Maddali" w:date="2018-10-19T23:43:00Z">
              <w:r w:rsidRPr="00FF6B16">
                <w:rPr>
                  <w:sz w:val="16"/>
                  <w:szCs w:val="16"/>
                </w:rPr>
                <w:t>Test cases</w:t>
              </w:r>
            </w:ins>
          </w:p>
        </w:tc>
        <w:tc>
          <w:tcPr>
            <w:tcW w:w="2472" w:type="pct"/>
            <w:shd w:val="clear" w:color="auto" w:fill="auto"/>
          </w:tcPr>
          <w:p w14:paraId="2411B54B" w14:textId="77777777" w:rsidR="00EE37ED" w:rsidRPr="00FF6B16" w:rsidRDefault="00EE37ED" w:rsidP="00106239">
            <w:pPr>
              <w:widowControl w:val="0"/>
              <w:spacing w:line="240" w:lineRule="atLeast"/>
              <w:rPr>
                <w:ins w:id="1900" w:author="Viswanath Maddali" w:date="2018-10-19T23:43:00Z"/>
                <w:sz w:val="16"/>
                <w:szCs w:val="16"/>
              </w:rPr>
            </w:pPr>
            <w:ins w:id="1901" w:author="Viswanath Maddali" w:date="2018-10-19T23:43:00Z">
              <w:r w:rsidRPr="00FF6B16">
                <w:rPr>
                  <w:sz w:val="16"/>
                  <w:szCs w:val="16"/>
                </w:rPr>
                <w:t>Link to the test cases that found the Bug or test cases that are impacted due to this Bug</w:t>
              </w:r>
            </w:ins>
          </w:p>
        </w:tc>
        <w:tc>
          <w:tcPr>
            <w:tcW w:w="1344" w:type="pct"/>
          </w:tcPr>
          <w:p w14:paraId="5664C0A2" w14:textId="07FF5991" w:rsidR="00EE37ED" w:rsidRPr="00FF6B16" w:rsidRDefault="00EE37ED" w:rsidP="00106239">
            <w:pPr>
              <w:widowControl w:val="0"/>
              <w:spacing w:line="240" w:lineRule="atLeast"/>
              <w:rPr>
                <w:ins w:id="1902" w:author="Viswanath Maddali" w:date="2018-10-19T23:43:00Z"/>
                <w:sz w:val="16"/>
                <w:szCs w:val="16"/>
              </w:rPr>
            </w:pPr>
            <w:ins w:id="1903" w:author="Viswanath Maddali" w:date="2018-10-19T23:43:00Z">
              <w:r w:rsidRPr="00FF6B16">
                <w:rPr>
                  <w:sz w:val="16"/>
                  <w:szCs w:val="16"/>
                </w:rPr>
                <w:t xml:space="preserve">Link all the appropriate test cases from </w:t>
              </w:r>
            </w:ins>
            <w:ins w:id="1904" w:author="Viswanath Maddali" w:date="2018-10-22T05:25:00Z">
              <w:r w:rsidR="00772E2A">
                <w:rPr>
                  <w:sz w:val="16"/>
                  <w:szCs w:val="16"/>
                </w:rPr>
                <w:t>Azure DevOps</w:t>
              </w:r>
            </w:ins>
          </w:p>
        </w:tc>
      </w:tr>
      <w:tr w:rsidR="00157F8B" w:rsidRPr="00FF6B16" w14:paraId="57573B87" w14:textId="77777777" w:rsidTr="00157F8B">
        <w:trPr>
          <w:ins w:id="1905" w:author="Viswanath Maddali" w:date="2018-10-19T23:43:00Z"/>
        </w:trPr>
        <w:tc>
          <w:tcPr>
            <w:tcW w:w="1184" w:type="pct"/>
            <w:shd w:val="clear" w:color="auto" w:fill="auto"/>
          </w:tcPr>
          <w:p w14:paraId="70DCFC5E" w14:textId="77777777" w:rsidR="00EE37ED" w:rsidRPr="00FF6B16" w:rsidRDefault="00EE37ED" w:rsidP="00106239">
            <w:pPr>
              <w:widowControl w:val="0"/>
              <w:spacing w:line="240" w:lineRule="atLeast"/>
              <w:rPr>
                <w:ins w:id="1906" w:author="Viswanath Maddali" w:date="2018-10-19T23:43:00Z"/>
                <w:sz w:val="16"/>
                <w:szCs w:val="16"/>
              </w:rPr>
            </w:pPr>
            <w:ins w:id="1907" w:author="Viswanath Maddali" w:date="2018-10-19T23:43:00Z">
              <w:r w:rsidRPr="00FF6B16">
                <w:rPr>
                  <w:sz w:val="16"/>
                  <w:szCs w:val="16"/>
                </w:rPr>
                <w:t>All Links</w:t>
              </w:r>
            </w:ins>
          </w:p>
        </w:tc>
        <w:tc>
          <w:tcPr>
            <w:tcW w:w="2472" w:type="pct"/>
            <w:shd w:val="clear" w:color="auto" w:fill="auto"/>
          </w:tcPr>
          <w:p w14:paraId="68CA9490" w14:textId="77777777" w:rsidR="00EE37ED" w:rsidRPr="00FF6B16" w:rsidRDefault="00EE37ED" w:rsidP="00106239">
            <w:pPr>
              <w:widowControl w:val="0"/>
              <w:spacing w:line="240" w:lineRule="atLeast"/>
              <w:rPr>
                <w:ins w:id="1908" w:author="Viswanath Maddali" w:date="2018-10-19T23:43:00Z"/>
                <w:sz w:val="16"/>
                <w:szCs w:val="16"/>
              </w:rPr>
            </w:pPr>
            <w:ins w:id="1909" w:author="Viswanath Maddali" w:date="2018-10-19T23:43:00Z">
              <w:r w:rsidRPr="00FF6B16">
                <w:rPr>
                  <w:sz w:val="16"/>
                  <w:szCs w:val="16"/>
                </w:rPr>
                <w:t>Any additional details on the links</w:t>
              </w:r>
            </w:ins>
          </w:p>
        </w:tc>
        <w:tc>
          <w:tcPr>
            <w:tcW w:w="1344" w:type="pct"/>
          </w:tcPr>
          <w:p w14:paraId="3EB2403D" w14:textId="77777777" w:rsidR="00EE37ED" w:rsidRPr="00FF6B16" w:rsidRDefault="00EE37ED" w:rsidP="00106239">
            <w:pPr>
              <w:widowControl w:val="0"/>
              <w:spacing w:line="240" w:lineRule="atLeast"/>
              <w:rPr>
                <w:ins w:id="1910" w:author="Viswanath Maddali" w:date="2018-10-19T23:43:00Z"/>
                <w:sz w:val="16"/>
                <w:szCs w:val="16"/>
              </w:rPr>
            </w:pPr>
          </w:p>
        </w:tc>
      </w:tr>
      <w:tr w:rsidR="00157F8B" w:rsidRPr="00FF6B16" w14:paraId="1979BB18" w14:textId="77777777" w:rsidTr="00157F8B">
        <w:trPr>
          <w:ins w:id="1911" w:author="Viswanath Maddali" w:date="2018-10-19T23:43:00Z"/>
        </w:trPr>
        <w:tc>
          <w:tcPr>
            <w:tcW w:w="1184" w:type="pct"/>
            <w:shd w:val="clear" w:color="auto" w:fill="auto"/>
          </w:tcPr>
          <w:p w14:paraId="48937BF0" w14:textId="77777777" w:rsidR="00EE37ED" w:rsidRDefault="00EE37ED" w:rsidP="00106239">
            <w:pPr>
              <w:widowControl w:val="0"/>
              <w:spacing w:line="240" w:lineRule="atLeast"/>
              <w:rPr>
                <w:ins w:id="1912" w:author="Viswanath Maddali" w:date="2018-10-19T23:43:00Z"/>
                <w:sz w:val="16"/>
                <w:szCs w:val="16"/>
              </w:rPr>
            </w:pPr>
            <w:ins w:id="1913" w:author="Viswanath Maddali" w:date="2018-10-19T23:43:00Z">
              <w:r>
                <w:rPr>
                  <w:sz w:val="16"/>
                  <w:szCs w:val="16"/>
                </w:rPr>
                <w:t>Attachments</w:t>
              </w:r>
            </w:ins>
          </w:p>
          <w:p w14:paraId="5D06947B" w14:textId="77777777" w:rsidR="00EE37ED" w:rsidRPr="00FF6B16" w:rsidRDefault="00EE37ED" w:rsidP="00106239">
            <w:pPr>
              <w:widowControl w:val="0"/>
              <w:spacing w:line="240" w:lineRule="atLeast"/>
              <w:rPr>
                <w:ins w:id="1914" w:author="Viswanath Maddali" w:date="2018-10-19T23:43:00Z"/>
                <w:sz w:val="16"/>
                <w:szCs w:val="16"/>
              </w:rPr>
            </w:pPr>
          </w:p>
        </w:tc>
        <w:tc>
          <w:tcPr>
            <w:tcW w:w="2472" w:type="pct"/>
            <w:shd w:val="clear" w:color="auto" w:fill="auto"/>
          </w:tcPr>
          <w:p w14:paraId="607B1AE8" w14:textId="77777777" w:rsidR="00EE37ED" w:rsidRPr="00FF6B16" w:rsidRDefault="00EE37ED" w:rsidP="00106239">
            <w:pPr>
              <w:widowControl w:val="0"/>
              <w:spacing w:line="240" w:lineRule="atLeast"/>
              <w:rPr>
                <w:ins w:id="1915" w:author="Viswanath Maddali" w:date="2018-10-19T23:43:00Z"/>
                <w:sz w:val="16"/>
                <w:szCs w:val="16"/>
              </w:rPr>
            </w:pPr>
            <w:ins w:id="1916" w:author="Viswanath Maddali" w:date="2018-10-19T23:43:00Z">
              <w:r w:rsidRPr="00FF6B16">
                <w:rPr>
                  <w:sz w:val="16"/>
                  <w:szCs w:val="16"/>
                </w:rPr>
                <w:t>Any a</w:t>
              </w:r>
              <w:r>
                <w:rPr>
                  <w:sz w:val="16"/>
                  <w:szCs w:val="16"/>
                </w:rPr>
                <w:t>tta</w:t>
              </w:r>
              <w:r w:rsidRPr="00FF6B16">
                <w:rPr>
                  <w:sz w:val="16"/>
                  <w:szCs w:val="16"/>
                </w:rPr>
                <w:t>chments which contains the screenshots/documents/etc.</w:t>
              </w:r>
            </w:ins>
          </w:p>
        </w:tc>
        <w:tc>
          <w:tcPr>
            <w:tcW w:w="1344" w:type="pct"/>
          </w:tcPr>
          <w:p w14:paraId="6DC42985" w14:textId="77777777" w:rsidR="00EE37ED" w:rsidRPr="00FF6B16" w:rsidRDefault="00EE37ED" w:rsidP="00106239">
            <w:pPr>
              <w:widowControl w:val="0"/>
              <w:spacing w:line="240" w:lineRule="atLeast"/>
              <w:rPr>
                <w:ins w:id="1917" w:author="Viswanath Maddali" w:date="2018-10-19T23:43:00Z"/>
                <w:sz w:val="16"/>
                <w:szCs w:val="16"/>
              </w:rPr>
            </w:pPr>
          </w:p>
        </w:tc>
      </w:tr>
    </w:tbl>
    <w:p w14:paraId="2CA76315" w14:textId="77777777" w:rsidR="00EE37ED" w:rsidRDefault="00EE37ED" w:rsidP="00954A8D">
      <w:pPr>
        <w:pStyle w:val="Default"/>
        <w:rPr>
          <w:ins w:id="1918" w:author="Viswanath Maddali" w:date="2018-10-19T23:42:00Z"/>
          <w:rFonts w:asciiTheme="minorHAnsi" w:hAnsiTheme="minorHAnsi" w:cstheme="minorHAnsi"/>
          <w:b/>
          <w:sz w:val="22"/>
          <w:szCs w:val="22"/>
          <w:u w:val="single"/>
        </w:rPr>
      </w:pPr>
    </w:p>
    <w:p w14:paraId="4C3E71CB" w14:textId="3725DCA1" w:rsidR="00954A8D" w:rsidRPr="003E60AC" w:rsidDel="00954F3E" w:rsidRDefault="00954A8D" w:rsidP="00954A8D">
      <w:pPr>
        <w:pStyle w:val="Default"/>
        <w:rPr>
          <w:del w:id="1919" w:author="Viswanath Maddali" w:date="2018-10-19T23:44:00Z"/>
          <w:rFonts w:asciiTheme="minorHAnsi" w:eastAsia="Calibri" w:hAnsiTheme="minorHAnsi" w:cstheme="minorHAnsi"/>
          <w:color w:val="auto"/>
          <w:sz w:val="22"/>
          <w:szCs w:val="22"/>
        </w:rPr>
      </w:pPr>
      <w:del w:id="1920" w:author="Viswanath Maddali" w:date="2018-10-19T23:44:00Z">
        <w:r w:rsidRPr="003E60AC" w:rsidDel="00954F3E">
          <w:rPr>
            <w:rFonts w:asciiTheme="minorHAnsi" w:hAnsiTheme="minorHAnsi" w:cstheme="minorHAnsi"/>
            <w:b/>
            <w:sz w:val="22"/>
            <w:szCs w:val="22"/>
            <w:u w:val="single"/>
          </w:rPr>
          <w:delText>Scrum Team Defect Tracking</w:delText>
        </w:r>
      </w:del>
    </w:p>
    <w:p w14:paraId="4C3E71CC" w14:textId="428DE7C1" w:rsidR="00954A8D" w:rsidRPr="003E60AC" w:rsidDel="00954F3E" w:rsidRDefault="00954A8D" w:rsidP="00954A8D">
      <w:pPr>
        <w:pStyle w:val="Default"/>
        <w:rPr>
          <w:del w:id="1921" w:author="Viswanath Maddali" w:date="2018-10-19T23:44:00Z"/>
          <w:rFonts w:asciiTheme="minorHAnsi" w:hAnsiTheme="minorHAnsi" w:cstheme="minorHAnsi"/>
        </w:rPr>
      </w:pPr>
    </w:p>
    <w:p w14:paraId="4C3E71CD" w14:textId="54CD4F89" w:rsidR="00954A8D" w:rsidRPr="00AE1D79" w:rsidDel="00954F3E" w:rsidRDefault="00954A8D" w:rsidP="007B35E2">
      <w:pPr>
        <w:pStyle w:val="Default"/>
        <w:numPr>
          <w:ilvl w:val="0"/>
          <w:numId w:val="18"/>
        </w:numPr>
        <w:ind w:left="360"/>
        <w:rPr>
          <w:del w:id="1922" w:author="Viswanath Maddali" w:date="2018-10-19T23:44:00Z"/>
          <w:rFonts w:asciiTheme="minorHAnsi" w:hAnsiTheme="minorHAnsi" w:cstheme="minorHAnsi"/>
          <w:sz w:val="20"/>
          <w:szCs w:val="20"/>
        </w:rPr>
      </w:pPr>
      <w:del w:id="1923" w:author="Viswanath Maddali" w:date="2018-10-19T23:44:00Z">
        <w:r w:rsidRPr="00AE1D79" w:rsidDel="00954F3E">
          <w:rPr>
            <w:rFonts w:asciiTheme="minorHAnsi" w:hAnsiTheme="minorHAnsi" w:cstheme="minorHAnsi"/>
            <w:sz w:val="20"/>
            <w:szCs w:val="20"/>
          </w:rPr>
          <w:delText xml:space="preserve">Issues found by the Scrum Test teams will be entered into </w:delText>
        </w:r>
        <w:r w:rsidR="00F11EB8" w:rsidDel="00954F3E">
          <w:rPr>
            <w:rFonts w:asciiTheme="minorHAnsi" w:hAnsiTheme="minorHAnsi" w:cstheme="minorHAnsi"/>
            <w:sz w:val="20"/>
            <w:szCs w:val="20"/>
          </w:rPr>
          <w:delText>AZURE DEVOPS</w:delText>
        </w:r>
        <w:r w:rsidRPr="00AE1D79" w:rsidDel="00954F3E">
          <w:rPr>
            <w:rFonts w:asciiTheme="minorHAnsi" w:hAnsiTheme="minorHAnsi" w:cstheme="minorHAnsi"/>
            <w:sz w:val="20"/>
            <w:szCs w:val="20"/>
          </w:rPr>
          <w:delText xml:space="preserve"> to accurately keep track, report and analyze defects. </w:delText>
        </w:r>
      </w:del>
    </w:p>
    <w:p w14:paraId="4C3E71CE" w14:textId="63711E46" w:rsidR="00954A8D" w:rsidRPr="003E60AC" w:rsidDel="00954F3E" w:rsidRDefault="00954A8D" w:rsidP="00954A8D">
      <w:pPr>
        <w:pStyle w:val="Default"/>
        <w:ind w:left="720"/>
        <w:rPr>
          <w:del w:id="1924" w:author="Viswanath Maddali" w:date="2018-10-19T23:44:00Z"/>
          <w:rFonts w:asciiTheme="minorHAnsi" w:hAnsiTheme="minorHAnsi" w:cstheme="minorHAnsi"/>
          <w:sz w:val="20"/>
          <w:szCs w:val="20"/>
        </w:rPr>
      </w:pPr>
    </w:p>
    <w:p w14:paraId="4C3E71CF" w14:textId="72B410EE" w:rsidR="00954A8D" w:rsidRPr="00AE1D79" w:rsidDel="00954F3E" w:rsidRDefault="00954A8D" w:rsidP="007B35E2">
      <w:pPr>
        <w:pStyle w:val="Default"/>
        <w:numPr>
          <w:ilvl w:val="0"/>
          <w:numId w:val="18"/>
        </w:numPr>
        <w:ind w:left="360"/>
        <w:rPr>
          <w:del w:id="1925" w:author="Viswanath Maddali" w:date="2018-10-19T23:44:00Z"/>
          <w:rFonts w:asciiTheme="minorHAnsi" w:hAnsiTheme="minorHAnsi" w:cstheme="minorHAnsi"/>
          <w:sz w:val="20"/>
          <w:szCs w:val="20"/>
        </w:rPr>
      </w:pPr>
      <w:del w:id="1926" w:author="Viswanath Maddali" w:date="2018-10-19T23:44:00Z">
        <w:r w:rsidRPr="00AE1D79" w:rsidDel="00954F3E">
          <w:rPr>
            <w:rFonts w:asciiTheme="minorHAnsi" w:hAnsiTheme="minorHAnsi" w:cstheme="minorHAnsi"/>
            <w:sz w:val="20"/>
            <w:szCs w:val="20"/>
          </w:rPr>
          <w:delText xml:space="preserve">Once a defect has been identified, a </w:delText>
        </w:r>
        <w:r w:rsidR="00F11EB8" w:rsidDel="00954F3E">
          <w:rPr>
            <w:rFonts w:asciiTheme="minorHAnsi" w:hAnsiTheme="minorHAnsi" w:cstheme="minorHAnsi"/>
            <w:sz w:val="20"/>
            <w:szCs w:val="20"/>
          </w:rPr>
          <w:delText>AZURE DEVOPS</w:delText>
        </w:r>
        <w:r w:rsidRPr="00AE1D79" w:rsidDel="00954F3E">
          <w:rPr>
            <w:rFonts w:asciiTheme="minorHAnsi" w:hAnsiTheme="minorHAnsi" w:cstheme="minorHAnsi"/>
            <w:sz w:val="20"/>
            <w:szCs w:val="20"/>
          </w:rPr>
          <w:delText xml:space="preserve"> </w:delText>
        </w:r>
        <w:r w:rsidR="00F11EB8" w:rsidDel="00954F3E">
          <w:rPr>
            <w:rFonts w:asciiTheme="minorHAnsi" w:hAnsiTheme="minorHAnsi" w:cstheme="minorHAnsi"/>
            <w:sz w:val="20"/>
            <w:szCs w:val="20"/>
          </w:rPr>
          <w:delText>Defect</w:delText>
        </w:r>
        <w:r w:rsidRPr="00AE1D79" w:rsidDel="00954F3E">
          <w:rPr>
            <w:rFonts w:asciiTheme="minorHAnsi" w:hAnsiTheme="minorHAnsi" w:cstheme="minorHAnsi"/>
            <w:sz w:val="20"/>
            <w:szCs w:val="20"/>
          </w:rPr>
          <w:delText xml:space="preserve"> will be opened with the area path for the appropriate scrum team. The </w:delText>
        </w:r>
        <w:r w:rsidR="00F11EB8" w:rsidDel="00954F3E">
          <w:rPr>
            <w:rFonts w:asciiTheme="minorHAnsi" w:hAnsiTheme="minorHAnsi" w:cstheme="minorHAnsi"/>
            <w:sz w:val="20"/>
            <w:szCs w:val="20"/>
          </w:rPr>
          <w:delText>AZURE DEVOPS</w:delText>
        </w:r>
        <w:r w:rsidRPr="00AE1D79" w:rsidDel="00954F3E">
          <w:rPr>
            <w:rFonts w:asciiTheme="minorHAnsi" w:hAnsiTheme="minorHAnsi" w:cstheme="minorHAnsi"/>
            <w:sz w:val="20"/>
            <w:szCs w:val="20"/>
          </w:rPr>
          <w:delText xml:space="preserve"> </w:delText>
        </w:r>
        <w:r w:rsidR="00F11EB8" w:rsidDel="00954F3E">
          <w:rPr>
            <w:rFonts w:asciiTheme="minorHAnsi" w:hAnsiTheme="minorHAnsi" w:cstheme="minorHAnsi"/>
            <w:sz w:val="20"/>
            <w:szCs w:val="20"/>
          </w:rPr>
          <w:delText>Defect</w:delText>
        </w:r>
        <w:r w:rsidRPr="00AE1D79" w:rsidDel="00954F3E">
          <w:rPr>
            <w:rFonts w:asciiTheme="minorHAnsi" w:hAnsiTheme="minorHAnsi" w:cstheme="minorHAnsi"/>
            <w:sz w:val="20"/>
            <w:szCs w:val="20"/>
          </w:rPr>
          <w:delText xml:space="preserve"> will be assigned to a developer to be fixed. The developer will fix the defect, perform unit testing and check in the change. The tester will then re-execute the test case and if passed, will close the associated </w:delText>
        </w:r>
        <w:r w:rsidR="00F11EB8" w:rsidDel="00954F3E">
          <w:rPr>
            <w:rFonts w:asciiTheme="minorHAnsi" w:hAnsiTheme="minorHAnsi" w:cstheme="minorHAnsi"/>
            <w:sz w:val="20"/>
            <w:szCs w:val="20"/>
          </w:rPr>
          <w:delText>AZURE DEVOPS</w:delText>
        </w:r>
        <w:r w:rsidRPr="00AE1D79" w:rsidDel="00954F3E">
          <w:rPr>
            <w:rFonts w:asciiTheme="minorHAnsi" w:hAnsiTheme="minorHAnsi" w:cstheme="minorHAnsi"/>
            <w:sz w:val="20"/>
            <w:szCs w:val="20"/>
          </w:rPr>
          <w:delText xml:space="preserve"> Work Item.</w:delText>
        </w:r>
      </w:del>
    </w:p>
    <w:p w14:paraId="4C3E71D0" w14:textId="00FA6E3B" w:rsidR="00954A8D" w:rsidRPr="003E60AC" w:rsidDel="00954F3E" w:rsidRDefault="00954A8D" w:rsidP="00954A8D">
      <w:pPr>
        <w:pStyle w:val="Default"/>
        <w:ind w:left="720"/>
        <w:rPr>
          <w:del w:id="1927" w:author="Viswanath Maddali" w:date="2018-10-19T23:44:00Z"/>
          <w:rFonts w:asciiTheme="minorHAnsi" w:hAnsiTheme="minorHAnsi" w:cstheme="minorHAnsi"/>
          <w:sz w:val="20"/>
          <w:szCs w:val="20"/>
        </w:rPr>
      </w:pPr>
    </w:p>
    <w:p w14:paraId="4C3E71D1" w14:textId="649C182F" w:rsidR="00954A8D" w:rsidRPr="00AE1D79" w:rsidDel="00954F3E" w:rsidRDefault="00954A8D" w:rsidP="007B35E2">
      <w:pPr>
        <w:pStyle w:val="Default"/>
        <w:numPr>
          <w:ilvl w:val="0"/>
          <w:numId w:val="18"/>
        </w:numPr>
        <w:ind w:left="360"/>
        <w:rPr>
          <w:del w:id="1928" w:author="Viswanath Maddali" w:date="2018-10-19T23:44:00Z"/>
          <w:rFonts w:asciiTheme="minorHAnsi" w:hAnsiTheme="minorHAnsi" w:cstheme="minorHAnsi"/>
          <w:sz w:val="22"/>
          <w:szCs w:val="22"/>
        </w:rPr>
      </w:pPr>
      <w:del w:id="1929" w:author="Viswanath Maddali" w:date="2018-10-19T23:44:00Z">
        <w:r w:rsidRPr="00AE1D79" w:rsidDel="00954F3E">
          <w:rPr>
            <w:rFonts w:asciiTheme="minorHAnsi" w:hAnsiTheme="minorHAnsi" w:cstheme="minorHAnsi"/>
            <w:sz w:val="20"/>
            <w:szCs w:val="20"/>
          </w:rPr>
          <w:delText xml:space="preserve">If a defect is found by another tester or Scrum Team and is reported and assigned to the respective team, it is up to the assigned Scrum Team’s Representative as to whether they will review and try to recreate the </w:delText>
        </w:r>
        <w:r w:rsidR="00F11EB8" w:rsidDel="00954F3E">
          <w:rPr>
            <w:rFonts w:asciiTheme="minorHAnsi" w:hAnsiTheme="minorHAnsi" w:cstheme="minorHAnsi"/>
            <w:sz w:val="20"/>
            <w:szCs w:val="20"/>
          </w:rPr>
          <w:delText>Defect</w:delText>
        </w:r>
        <w:r w:rsidRPr="00AE1D79" w:rsidDel="00954F3E">
          <w:rPr>
            <w:rFonts w:asciiTheme="minorHAnsi" w:hAnsiTheme="minorHAnsi" w:cstheme="minorHAnsi"/>
            <w:sz w:val="20"/>
            <w:szCs w:val="20"/>
          </w:rPr>
          <w:delText xml:space="preserve"> to determine if it is actually valid. This is a suggested ‘best practice’; however, it is ultimately up to the scrum teams to individually decide</w:delText>
        </w:r>
        <w:r w:rsidRPr="00AE1D79" w:rsidDel="00954F3E">
          <w:rPr>
            <w:rFonts w:asciiTheme="minorHAnsi" w:hAnsiTheme="minorHAnsi" w:cstheme="minorHAnsi"/>
            <w:sz w:val="22"/>
            <w:szCs w:val="22"/>
          </w:rPr>
          <w:delText xml:space="preserve">.  </w:delText>
        </w:r>
      </w:del>
    </w:p>
    <w:p w14:paraId="4C3E71D2" w14:textId="53589D83" w:rsidR="00954A8D" w:rsidRPr="00DC0C54" w:rsidDel="00954F3E" w:rsidRDefault="00954A8D" w:rsidP="00954A8D">
      <w:pPr>
        <w:pStyle w:val="Default"/>
        <w:ind w:left="720"/>
        <w:rPr>
          <w:del w:id="1930" w:author="Viswanath Maddali" w:date="2018-10-19T23:44:00Z"/>
          <w:rFonts w:asciiTheme="minorHAnsi" w:hAnsiTheme="minorHAnsi" w:cstheme="minorHAnsi"/>
          <w:highlight w:val="yellow"/>
        </w:rPr>
      </w:pPr>
    </w:p>
    <w:p w14:paraId="4C3E71D3" w14:textId="77777777" w:rsidR="00954A8D" w:rsidRPr="003E60AC" w:rsidRDefault="00954A8D" w:rsidP="00954A8D">
      <w:pPr>
        <w:pStyle w:val="Default"/>
        <w:rPr>
          <w:rFonts w:asciiTheme="minorHAnsi" w:hAnsiTheme="minorHAnsi" w:cstheme="minorHAnsi"/>
          <w:b/>
          <w:sz w:val="22"/>
          <w:szCs w:val="22"/>
          <w:u w:val="single"/>
        </w:rPr>
      </w:pPr>
      <w:r w:rsidRPr="003E60AC">
        <w:rPr>
          <w:rFonts w:asciiTheme="minorHAnsi" w:hAnsiTheme="minorHAnsi" w:cstheme="minorHAnsi"/>
          <w:b/>
          <w:sz w:val="22"/>
          <w:szCs w:val="22"/>
          <w:u w:val="single"/>
        </w:rPr>
        <w:t>Naming Convention</w:t>
      </w:r>
    </w:p>
    <w:p w14:paraId="4C3E71D4" w14:textId="77777777" w:rsidR="00954A8D" w:rsidRPr="003E60AC" w:rsidRDefault="00954A8D" w:rsidP="00954A8D">
      <w:pPr>
        <w:pStyle w:val="Default"/>
        <w:rPr>
          <w:rFonts w:asciiTheme="minorHAnsi" w:hAnsiTheme="minorHAnsi" w:cstheme="minorHAnsi"/>
        </w:rPr>
      </w:pPr>
      <w:r w:rsidRPr="003E60AC">
        <w:rPr>
          <w:rFonts w:asciiTheme="minorHAnsi" w:hAnsiTheme="minorHAnsi" w:cstheme="minorHAnsi"/>
        </w:rPr>
        <w:tab/>
      </w:r>
    </w:p>
    <w:p w14:paraId="4C3E71D5" w14:textId="77777777" w:rsidR="00954A8D" w:rsidRPr="003E60AC" w:rsidRDefault="00954A8D" w:rsidP="00954A8D">
      <w:pPr>
        <w:pStyle w:val="Default"/>
        <w:rPr>
          <w:rFonts w:asciiTheme="minorHAnsi" w:hAnsiTheme="minorHAnsi" w:cstheme="minorHAnsi"/>
          <w:sz w:val="20"/>
          <w:szCs w:val="20"/>
        </w:rPr>
      </w:pPr>
      <w:r w:rsidRPr="003E60AC">
        <w:rPr>
          <w:rFonts w:asciiTheme="minorHAnsi" w:hAnsiTheme="minorHAnsi" w:cstheme="minorHAnsi"/>
          <w:sz w:val="20"/>
          <w:szCs w:val="20"/>
        </w:rPr>
        <w:t>To make querying easy for everyone, there will be a standard naming convention for the internal testing process. The test team is already using the below, which can be adopted for internal testing going forward:</w:t>
      </w:r>
    </w:p>
    <w:p w14:paraId="4C3E71D6" w14:textId="77777777" w:rsidR="00954A8D" w:rsidRPr="003E60AC" w:rsidRDefault="00954A8D" w:rsidP="00954A8D">
      <w:pPr>
        <w:pStyle w:val="Default"/>
        <w:rPr>
          <w:rFonts w:asciiTheme="minorHAnsi" w:hAnsiTheme="minorHAnsi" w:cstheme="minorHAnsi"/>
          <w:sz w:val="20"/>
          <w:szCs w:val="20"/>
        </w:rPr>
      </w:pPr>
    </w:p>
    <w:p w14:paraId="4C3E71D7" w14:textId="50D64AE6" w:rsidR="00954A8D" w:rsidRPr="003E60AC" w:rsidRDefault="00954A8D" w:rsidP="007B35E2">
      <w:pPr>
        <w:pStyle w:val="ListParagraph"/>
        <w:numPr>
          <w:ilvl w:val="0"/>
          <w:numId w:val="17"/>
        </w:numPr>
        <w:spacing w:after="0" w:line="240" w:lineRule="auto"/>
        <w:ind w:left="360"/>
        <w:contextualSpacing w:val="0"/>
        <w:rPr>
          <w:rFonts w:eastAsia="Times New Roman" w:cstheme="minorHAnsi"/>
          <w:color w:val="000000"/>
          <w:sz w:val="20"/>
          <w:szCs w:val="20"/>
        </w:rPr>
      </w:pPr>
      <w:r>
        <w:rPr>
          <w:rFonts w:eastAsia="Times New Roman" w:cstheme="minorHAnsi"/>
          <w:color w:val="000000"/>
          <w:sz w:val="20"/>
          <w:szCs w:val="20"/>
        </w:rPr>
        <w:t>B</w:t>
      </w:r>
      <w:r w:rsidR="003F15EF">
        <w:rPr>
          <w:rFonts w:eastAsia="Times New Roman" w:cstheme="minorHAnsi"/>
          <w:color w:val="000000"/>
          <w:sz w:val="20"/>
          <w:szCs w:val="20"/>
        </w:rPr>
        <w:t>: FT</w:t>
      </w:r>
      <w:r w:rsidR="00067E9B">
        <w:rPr>
          <w:rFonts w:eastAsia="Times New Roman" w:cstheme="minorHAnsi"/>
          <w:color w:val="000000"/>
          <w:sz w:val="20"/>
          <w:szCs w:val="20"/>
        </w:rPr>
        <w:t xml:space="preserve"> </w:t>
      </w:r>
      <w:r w:rsidR="00067E9B">
        <w:rPr>
          <w:rFonts w:eastAsia="Times New Roman" w:cstheme="minorHAnsi"/>
          <w:color w:val="000000"/>
          <w:sz w:val="20"/>
          <w:szCs w:val="20"/>
        </w:rPr>
        <w:tab/>
      </w:r>
      <w:r w:rsidR="00067E9B">
        <w:rPr>
          <w:rFonts w:eastAsia="Times New Roman" w:cstheme="minorHAnsi"/>
          <w:color w:val="000000"/>
          <w:sz w:val="20"/>
          <w:szCs w:val="20"/>
        </w:rPr>
        <w:tab/>
      </w:r>
      <w:r w:rsidR="00067E9B">
        <w:rPr>
          <w:rFonts w:eastAsia="Times New Roman" w:cstheme="minorHAnsi"/>
          <w:color w:val="000000"/>
          <w:sz w:val="20"/>
          <w:szCs w:val="20"/>
        </w:rPr>
        <w:tab/>
      </w:r>
      <w:r w:rsidR="00F11EB8">
        <w:rPr>
          <w:rFonts w:eastAsia="Times New Roman" w:cstheme="minorHAnsi"/>
          <w:color w:val="000000"/>
          <w:sz w:val="20"/>
          <w:szCs w:val="20"/>
        </w:rPr>
        <w:t>Defect</w:t>
      </w:r>
      <w:r w:rsidRPr="003E60AC">
        <w:rPr>
          <w:rFonts w:eastAsia="Times New Roman" w:cstheme="minorHAnsi"/>
          <w:color w:val="000000"/>
          <w:sz w:val="20"/>
          <w:szCs w:val="20"/>
        </w:rPr>
        <w:t>s found in sprint</w:t>
      </w:r>
      <w:r w:rsidR="00B5531A">
        <w:rPr>
          <w:rFonts w:eastAsia="Times New Roman" w:cstheme="minorHAnsi"/>
          <w:color w:val="000000"/>
          <w:sz w:val="20"/>
          <w:szCs w:val="20"/>
        </w:rPr>
        <w:t xml:space="preserve"> functional testing</w:t>
      </w:r>
    </w:p>
    <w:p w14:paraId="4C3E71D8" w14:textId="393F9D6E" w:rsidR="00954A8D" w:rsidRPr="003E60AC" w:rsidRDefault="00954A8D" w:rsidP="007B35E2">
      <w:pPr>
        <w:pStyle w:val="ListParagraph"/>
        <w:numPr>
          <w:ilvl w:val="0"/>
          <w:numId w:val="17"/>
        </w:numPr>
        <w:spacing w:after="0" w:line="240" w:lineRule="auto"/>
        <w:ind w:left="360"/>
        <w:contextualSpacing w:val="0"/>
        <w:rPr>
          <w:rFonts w:eastAsia="Times New Roman" w:cstheme="minorHAnsi"/>
          <w:color w:val="000000"/>
          <w:sz w:val="20"/>
          <w:szCs w:val="20"/>
        </w:rPr>
      </w:pPr>
      <w:r>
        <w:rPr>
          <w:rFonts w:eastAsia="Times New Roman" w:cstheme="minorHAnsi"/>
          <w:color w:val="000000"/>
          <w:sz w:val="20"/>
          <w:szCs w:val="20"/>
        </w:rPr>
        <w:t>B: RT</w:t>
      </w:r>
      <w:r w:rsidRPr="003E60AC">
        <w:rPr>
          <w:rFonts w:eastAsia="Times New Roman" w:cstheme="minorHAnsi"/>
          <w:color w:val="000000"/>
          <w:sz w:val="20"/>
          <w:szCs w:val="20"/>
        </w:rPr>
        <w:tab/>
      </w:r>
      <w:r w:rsidRPr="003E60AC">
        <w:rPr>
          <w:rFonts w:eastAsia="Times New Roman" w:cstheme="minorHAnsi"/>
          <w:color w:val="000000"/>
          <w:sz w:val="20"/>
          <w:szCs w:val="20"/>
        </w:rPr>
        <w:tab/>
      </w:r>
      <w:r w:rsidRPr="003E60AC">
        <w:rPr>
          <w:rFonts w:eastAsia="Times New Roman" w:cstheme="minorHAnsi"/>
          <w:color w:val="000000"/>
          <w:sz w:val="20"/>
          <w:szCs w:val="20"/>
        </w:rPr>
        <w:tab/>
      </w:r>
      <w:r w:rsidR="00F11EB8">
        <w:rPr>
          <w:rFonts w:eastAsia="Times New Roman" w:cstheme="minorHAnsi"/>
          <w:color w:val="000000"/>
          <w:sz w:val="20"/>
          <w:szCs w:val="20"/>
        </w:rPr>
        <w:t>Defect</w:t>
      </w:r>
      <w:r w:rsidRPr="003E60AC">
        <w:rPr>
          <w:rFonts w:eastAsia="Times New Roman" w:cstheme="minorHAnsi"/>
          <w:color w:val="000000"/>
          <w:sz w:val="20"/>
          <w:szCs w:val="20"/>
        </w:rPr>
        <w:t xml:space="preserve">s found in </w:t>
      </w:r>
      <w:ins w:id="1931" w:author="Viswanath Maddali" w:date="2018-10-19T23:41:00Z">
        <w:r w:rsidR="00EE37ED">
          <w:rPr>
            <w:rFonts w:eastAsia="Times New Roman" w:cstheme="minorHAnsi"/>
            <w:color w:val="000000"/>
            <w:sz w:val="20"/>
            <w:szCs w:val="20"/>
          </w:rPr>
          <w:t xml:space="preserve">sprint </w:t>
        </w:r>
      </w:ins>
      <w:r w:rsidRPr="003E60AC">
        <w:rPr>
          <w:rFonts w:eastAsia="Times New Roman" w:cstheme="minorHAnsi"/>
          <w:color w:val="000000"/>
          <w:sz w:val="20"/>
          <w:szCs w:val="20"/>
        </w:rPr>
        <w:t xml:space="preserve">regression testing </w:t>
      </w:r>
    </w:p>
    <w:p w14:paraId="4C3E71D9" w14:textId="39221244" w:rsidR="00954A8D" w:rsidRDefault="00954A8D" w:rsidP="007B35E2">
      <w:pPr>
        <w:pStyle w:val="ListParagraph"/>
        <w:numPr>
          <w:ilvl w:val="0"/>
          <w:numId w:val="17"/>
        </w:numPr>
        <w:spacing w:after="0" w:line="240" w:lineRule="auto"/>
        <w:ind w:left="360"/>
        <w:contextualSpacing w:val="0"/>
        <w:rPr>
          <w:ins w:id="1932" w:author="Viswanath Maddali" w:date="2018-10-19T23:41:00Z"/>
          <w:rFonts w:eastAsia="Times New Roman" w:cstheme="minorHAnsi"/>
          <w:color w:val="000000"/>
          <w:sz w:val="20"/>
          <w:szCs w:val="20"/>
        </w:rPr>
      </w:pPr>
      <w:r w:rsidRPr="003E60AC">
        <w:rPr>
          <w:rFonts w:eastAsia="Times New Roman" w:cstheme="minorHAnsi"/>
          <w:color w:val="000000"/>
          <w:sz w:val="20"/>
          <w:szCs w:val="20"/>
        </w:rPr>
        <w:t xml:space="preserve">B: ET </w:t>
      </w:r>
      <w:r w:rsidRPr="003E60AC">
        <w:rPr>
          <w:rFonts w:eastAsia="Times New Roman" w:cstheme="minorHAnsi"/>
          <w:color w:val="000000"/>
          <w:sz w:val="20"/>
          <w:szCs w:val="20"/>
        </w:rPr>
        <w:tab/>
      </w:r>
      <w:r w:rsidRPr="003E60AC">
        <w:rPr>
          <w:rFonts w:eastAsia="Times New Roman" w:cstheme="minorHAnsi"/>
          <w:color w:val="000000"/>
          <w:sz w:val="20"/>
          <w:szCs w:val="20"/>
        </w:rPr>
        <w:tab/>
      </w:r>
      <w:r w:rsidRPr="003E60AC">
        <w:rPr>
          <w:rFonts w:eastAsia="Times New Roman" w:cstheme="minorHAnsi"/>
          <w:color w:val="000000"/>
          <w:sz w:val="20"/>
          <w:szCs w:val="20"/>
        </w:rPr>
        <w:tab/>
      </w:r>
      <w:r w:rsidR="00F11EB8">
        <w:rPr>
          <w:rFonts w:eastAsia="Times New Roman" w:cstheme="minorHAnsi"/>
          <w:color w:val="000000"/>
          <w:sz w:val="20"/>
          <w:szCs w:val="20"/>
        </w:rPr>
        <w:t>Defect</w:t>
      </w:r>
      <w:r>
        <w:rPr>
          <w:rFonts w:eastAsia="Times New Roman" w:cstheme="minorHAnsi"/>
          <w:color w:val="000000"/>
          <w:sz w:val="20"/>
          <w:szCs w:val="20"/>
        </w:rPr>
        <w:t>s found in exploratory testing</w:t>
      </w:r>
    </w:p>
    <w:p w14:paraId="6B23851B" w14:textId="135472BB" w:rsidR="00EE37ED" w:rsidRDefault="00EE37ED" w:rsidP="007B35E2">
      <w:pPr>
        <w:pStyle w:val="ListParagraph"/>
        <w:numPr>
          <w:ilvl w:val="0"/>
          <w:numId w:val="17"/>
        </w:numPr>
        <w:spacing w:after="0" w:line="240" w:lineRule="auto"/>
        <w:ind w:left="360"/>
        <w:contextualSpacing w:val="0"/>
        <w:rPr>
          <w:ins w:id="1933" w:author="Viswanath Maddali" w:date="2018-10-19T23:41:00Z"/>
          <w:rFonts w:eastAsia="Times New Roman" w:cstheme="minorHAnsi"/>
          <w:color w:val="000000"/>
          <w:sz w:val="20"/>
          <w:szCs w:val="20"/>
        </w:rPr>
      </w:pPr>
      <w:ins w:id="1934" w:author="Viswanath Maddali" w:date="2018-10-19T23:41:00Z">
        <w:r w:rsidRPr="003E60AC">
          <w:rPr>
            <w:rFonts w:eastAsia="Times New Roman" w:cstheme="minorHAnsi"/>
            <w:color w:val="000000"/>
            <w:sz w:val="20"/>
            <w:szCs w:val="20"/>
          </w:rPr>
          <w:t xml:space="preserve">B: </w:t>
        </w:r>
        <w:r>
          <w:rPr>
            <w:rFonts w:eastAsia="Times New Roman" w:cstheme="minorHAnsi"/>
            <w:color w:val="000000"/>
            <w:sz w:val="20"/>
            <w:szCs w:val="20"/>
          </w:rPr>
          <w:t>S</w:t>
        </w:r>
        <w:r w:rsidRPr="003E60AC">
          <w:rPr>
            <w:rFonts w:eastAsia="Times New Roman" w:cstheme="minorHAnsi"/>
            <w:color w:val="000000"/>
            <w:sz w:val="20"/>
            <w:szCs w:val="20"/>
          </w:rPr>
          <w:t xml:space="preserve">T </w:t>
        </w:r>
        <w:r w:rsidRPr="003E60AC">
          <w:rPr>
            <w:rFonts w:eastAsia="Times New Roman" w:cstheme="minorHAnsi"/>
            <w:color w:val="000000"/>
            <w:sz w:val="20"/>
            <w:szCs w:val="20"/>
          </w:rPr>
          <w:tab/>
        </w:r>
        <w:r w:rsidRPr="003E60AC">
          <w:rPr>
            <w:rFonts w:eastAsia="Times New Roman" w:cstheme="minorHAnsi"/>
            <w:color w:val="000000"/>
            <w:sz w:val="20"/>
            <w:szCs w:val="20"/>
          </w:rPr>
          <w:tab/>
        </w:r>
        <w:r w:rsidRPr="003E60AC">
          <w:rPr>
            <w:rFonts w:eastAsia="Times New Roman" w:cstheme="minorHAnsi"/>
            <w:color w:val="000000"/>
            <w:sz w:val="20"/>
            <w:szCs w:val="20"/>
          </w:rPr>
          <w:tab/>
        </w:r>
        <w:r>
          <w:rPr>
            <w:rFonts w:eastAsia="Times New Roman" w:cstheme="minorHAnsi"/>
            <w:color w:val="000000"/>
            <w:sz w:val="20"/>
            <w:szCs w:val="20"/>
          </w:rPr>
          <w:t>Defects found in system testing</w:t>
        </w:r>
      </w:ins>
    </w:p>
    <w:p w14:paraId="29C2394A" w14:textId="072E009C" w:rsidR="00EE37ED" w:rsidRDefault="00EE37ED" w:rsidP="007B35E2">
      <w:pPr>
        <w:pStyle w:val="ListParagraph"/>
        <w:numPr>
          <w:ilvl w:val="0"/>
          <w:numId w:val="17"/>
        </w:numPr>
        <w:spacing w:after="0" w:line="240" w:lineRule="auto"/>
        <w:ind w:left="360"/>
        <w:contextualSpacing w:val="0"/>
        <w:rPr>
          <w:rFonts w:eastAsia="Times New Roman" w:cstheme="minorHAnsi"/>
          <w:color w:val="000000"/>
          <w:sz w:val="20"/>
          <w:szCs w:val="20"/>
        </w:rPr>
      </w:pPr>
      <w:ins w:id="1935" w:author="Viswanath Maddali" w:date="2018-10-19T23:41:00Z">
        <w:r>
          <w:rPr>
            <w:rFonts w:eastAsia="Times New Roman" w:cstheme="minorHAnsi"/>
            <w:color w:val="000000"/>
            <w:sz w:val="20"/>
            <w:szCs w:val="20"/>
          </w:rPr>
          <w:t>B: U</w:t>
        </w:r>
        <w:r w:rsidRPr="003E60AC">
          <w:rPr>
            <w:rFonts w:eastAsia="Times New Roman" w:cstheme="minorHAnsi"/>
            <w:color w:val="000000"/>
            <w:sz w:val="20"/>
            <w:szCs w:val="20"/>
          </w:rPr>
          <w:t xml:space="preserve">T </w:t>
        </w:r>
        <w:r w:rsidRPr="003E60AC">
          <w:rPr>
            <w:rFonts w:eastAsia="Times New Roman" w:cstheme="minorHAnsi"/>
            <w:color w:val="000000"/>
            <w:sz w:val="20"/>
            <w:szCs w:val="20"/>
          </w:rPr>
          <w:tab/>
        </w:r>
        <w:r w:rsidRPr="003E60AC">
          <w:rPr>
            <w:rFonts w:eastAsia="Times New Roman" w:cstheme="minorHAnsi"/>
            <w:color w:val="000000"/>
            <w:sz w:val="20"/>
            <w:szCs w:val="20"/>
          </w:rPr>
          <w:tab/>
        </w:r>
        <w:r w:rsidRPr="003E60AC">
          <w:rPr>
            <w:rFonts w:eastAsia="Times New Roman" w:cstheme="minorHAnsi"/>
            <w:color w:val="000000"/>
            <w:sz w:val="20"/>
            <w:szCs w:val="20"/>
          </w:rPr>
          <w:tab/>
        </w:r>
        <w:r>
          <w:rPr>
            <w:rFonts w:eastAsia="Times New Roman" w:cstheme="minorHAnsi"/>
            <w:color w:val="000000"/>
            <w:sz w:val="20"/>
            <w:szCs w:val="20"/>
          </w:rPr>
          <w:t>Defects found in User acceptance testing</w:t>
        </w:r>
      </w:ins>
    </w:p>
    <w:p w14:paraId="4C3E71DA" w14:textId="150734EA" w:rsidR="00A4480E" w:rsidRDefault="00BD4434" w:rsidP="00A957CB">
      <w:pPr>
        <w:spacing w:after="0" w:line="240" w:lineRule="auto"/>
        <w:rPr>
          <w:rFonts w:asciiTheme="majorHAnsi" w:eastAsia="Times New Roman" w:hAnsiTheme="majorHAnsi" w:cstheme="majorBidi"/>
          <w:color w:val="2E74B5" w:themeColor="accent1" w:themeShade="BF"/>
          <w:sz w:val="36"/>
          <w:szCs w:val="36"/>
          <w:lang w:val="en-US"/>
        </w:rPr>
      </w:pPr>
      <w:del w:id="1936" w:author="Viswanath Maddali" w:date="2018-10-19T23:31:00Z">
        <w:r w:rsidRPr="00914FC2" w:rsidDel="00C2391E">
          <w:rPr>
            <w:rFonts w:asciiTheme="majorHAnsi" w:hAnsiTheme="majorHAnsi" w:cstheme="majorHAnsi"/>
            <w:i/>
            <w:iCs/>
            <w:color w:val="0000FF"/>
            <w:sz w:val="24"/>
            <w:szCs w:val="24"/>
          </w:rPr>
          <w:delText>Note: T</w:delText>
        </w:r>
        <w:r w:rsidDel="00C2391E">
          <w:rPr>
            <w:rFonts w:asciiTheme="majorHAnsi" w:hAnsiTheme="majorHAnsi" w:cstheme="majorHAnsi"/>
            <w:i/>
            <w:iCs/>
            <w:color w:val="0000FF"/>
            <w:sz w:val="24"/>
            <w:szCs w:val="24"/>
          </w:rPr>
          <w:delText>his section is under development</w:delText>
        </w:r>
        <w:r w:rsidDel="00C2391E">
          <w:rPr>
            <w:rFonts w:eastAsia="Times New Roman"/>
            <w:lang w:val="en-US"/>
          </w:rPr>
          <w:delText xml:space="preserve"> </w:delText>
        </w:r>
      </w:del>
      <w:r w:rsidR="00A4480E">
        <w:rPr>
          <w:rFonts w:eastAsia="Times New Roman"/>
          <w:lang w:val="en-US"/>
        </w:rPr>
        <w:br w:type="page"/>
      </w:r>
    </w:p>
    <w:p w14:paraId="4C3E71DB" w14:textId="77777777" w:rsidR="00430837" w:rsidRDefault="00430837" w:rsidP="00A957CB">
      <w:pPr>
        <w:pStyle w:val="Heading1"/>
        <w:spacing w:after="0"/>
        <w:ind w:left="0"/>
        <w:rPr>
          <w:rFonts w:eastAsia="Times New Roman"/>
          <w:lang w:val="en-US"/>
        </w:rPr>
      </w:pPr>
      <w:bookmarkStart w:id="1937" w:name="_Toc527943126"/>
      <w:r>
        <w:rPr>
          <w:rFonts w:eastAsia="Times New Roman"/>
          <w:lang w:val="en-US"/>
        </w:rPr>
        <w:lastRenderedPageBreak/>
        <w:t>Risks and Mitigation</w:t>
      </w:r>
      <w:bookmarkEnd w:id="1937"/>
    </w:p>
    <w:p w14:paraId="4C3E71DC" w14:textId="77777777" w:rsidR="00F96267" w:rsidRDefault="00F96267" w:rsidP="00A957CB">
      <w:pPr>
        <w:spacing w:after="0" w:line="240" w:lineRule="auto"/>
      </w:pP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2940"/>
        <w:gridCol w:w="1913"/>
        <w:gridCol w:w="3307"/>
      </w:tblGrid>
      <w:tr w:rsidR="00F96267" w:rsidRPr="004626F5" w14:paraId="4C3E71E1" w14:textId="77777777" w:rsidTr="006F191C">
        <w:trPr>
          <w:trHeight w:val="503"/>
        </w:trPr>
        <w:tc>
          <w:tcPr>
            <w:tcW w:w="840" w:type="dxa"/>
            <w:shd w:val="clear" w:color="auto" w:fill="00B0F0"/>
          </w:tcPr>
          <w:p w14:paraId="4C3E71DD" w14:textId="77777777" w:rsidR="00F96267" w:rsidRPr="00E9630D" w:rsidRDefault="00F96267" w:rsidP="00A957CB">
            <w:pPr>
              <w:pStyle w:val="BodyText"/>
              <w:jc w:val="center"/>
              <w:rPr>
                <w:rFonts w:asciiTheme="majorHAnsi" w:hAnsiTheme="majorHAnsi" w:cstheme="majorHAnsi"/>
                <w:b/>
                <w:sz w:val="20"/>
              </w:rPr>
            </w:pPr>
            <w:r w:rsidRPr="00E9630D">
              <w:rPr>
                <w:rFonts w:asciiTheme="majorHAnsi" w:hAnsiTheme="majorHAnsi" w:cstheme="majorHAnsi"/>
                <w:b/>
                <w:sz w:val="20"/>
              </w:rPr>
              <w:t>#</w:t>
            </w:r>
          </w:p>
        </w:tc>
        <w:tc>
          <w:tcPr>
            <w:tcW w:w="2940" w:type="dxa"/>
            <w:shd w:val="clear" w:color="auto" w:fill="00B0F0"/>
          </w:tcPr>
          <w:p w14:paraId="4C3E71DE" w14:textId="77777777" w:rsidR="00F96267" w:rsidRPr="00E9630D" w:rsidRDefault="00F96267" w:rsidP="00A957CB">
            <w:pPr>
              <w:pStyle w:val="BodyText"/>
              <w:jc w:val="center"/>
              <w:rPr>
                <w:rFonts w:asciiTheme="majorHAnsi" w:hAnsiTheme="majorHAnsi" w:cstheme="majorHAnsi"/>
                <w:b/>
                <w:sz w:val="20"/>
              </w:rPr>
            </w:pPr>
            <w:r w:rsidRPr="00E9630D">
              <w:rPr>
                <w:rFonts w:asciiTheme="majorHAnsi" w:hAnsiTheme="majorHAnsi" w:cstheme="majorHAnsi"/>
                <w:b/>
                <w:sz w:val="20"/>
              </w:rPr>
              <w:t>Risk</w:t>
            </w:r>
          </w:p>
        </w:tc>
        <w:tc>
          <w:tcPr>
            <w:tcW w:w="1913" w:type="dxa"/>
            <w:shd w:val="clear" w:color="auto" w:fill="00B0F0"/>
          </w:tcPr>
          <w:p w14:paraId="4C3E71DF" w14:textId="77777777" w:rsidR="00F96267" w:rsidRPr="00E9630D" w:rsidRDefault="00F96267" w:rsidP="00A957CB">
            <w:pPr>
              <w:pStyle w:val="BodyText"/>
              <w:jc w:val="center"/>
              <w:rPr>
                <w:rFonts w:asciiTheme="majorHAnsi" w:hAnsiTheme="majorHAnsi" w:cstheme="majorHAnsi"/>
                <w:b/>
                <w:sz w:val="20"/>
              </w:rPr>
            </w:pPr>
            <w:r w:rsidRPr="00E9630D">
              <w:rPr>
                <w:rFonts w:asciiTheme="majorHAnsi" w:hAnsiTheme="majorHAnsi" w:cstheme="majorHAnsi"/>
                <w:b/>
                <w:sz w:val="20"/>
              </w:rPr>
              <w:t>Impact</w:t>
            </w:r>
          </w:p>
        </w:tc>
        <w:tc>
          <w:tcPr>
            <w:tcW w:w="3307" w:type="dxa"/>
            <w:shd w:val="clear" w:color="auto" w:fill="00B0F0"/>
          </w:tcPr>
          <w:p w14:paraId="4C3E71E0" w14:textId="77777777" w:rsidR="00F96267" w:rsidRPr="00E9630D" w:rsidRDefault="00F96267" w:rsidP="00A957CB">
            <w:pPr>
              <w:pStyle w:val="BodyText"/>
              <w:jc w:val="center"/>
              <w:rPr>
                <w:rFonts w:asciiTheme="majorHAnsi" w:hAnsiTheme="majorHAnsi" w:cstheme="majorHAnsi"/>
                <w:b/>
                <w:sz w:val="20"/>
              </w:rPr>
            </w:pPr>
            <w:r w:rsidRPr="00E9630D">
              <w:rPr>
                <w:rFonts w:asciiTheme="majorHAnsi" w:hAnsiTheme="majorHAnsi" w:cstheme="majorHAnsi"/>
                <w:b/>
                <w:sz w:val="20"/>
              </w:rPr>
              <w:t>Mitigation</w:t>
            </w:r>
          </w:p>
        </w:tc>
      </w:tr>
      <w:tr w:rsidR="00F96267" w:rsidRPr="008177BB" w14:paraId="4C3E71E7" w14:textId="77777777" w:rsidTr="006F191C">
        <w:trPr>
          <w:trHeight w:val="971"/>
        </w:trPr>
        <w:tc>
          <w:tcPr>
            <w:tcW w:w="840" w:type="dxa"/>
          </w:tcPr>
          <w:p w14:paraId="4C3E71E2" w14:textId="77777777" w:rsidR="00F96267" w:rsidRPr="00E9630D" w:rsidRDefault="00F96267" w:rsidP="00A957CB">
            <w:pPr>
              <w:spacing w:after="0" w:line="240" w:lineRule="auto"/>
              <w:rPr>
                <w:rFonts w:cstheme="minorHAnsi"/>
                <w:sz w:val="22"/>
              </w:rPr>
            </w:pPr>
            <w:r w:rsidRPr="00E9630D">
              <w:rPr>
                <w:rFonts w:cstheme="minorHAnsi"/>
                <w:sz w:val="22"/>
              </w:rPr>
              <w:t>1</w:t>
            </w:r>
          </w:p>
        </w:tc>
        <w:tc>
          <w:tcPr>
            <w:tcW w:w="2940" w:type="dxa"/>
          </w:tcPr>
          <w:p w14:paraId="4C3E71E3" w14:textId="0B2B1FC5" w:rsidR="00F96267" w:rsidRPr="00E9630D" w:rsidRDefault="009A4DCE" w:rsidP="00A957CB">
            <w:pPr>
              <w:spacing w:after="0" w:line="240" w:lineRule="auto"/>
              <w:rPr>
                <w:rFonts w:cstheme="minorHAnsi"/>
                <w:sz w:val="22"/>
              </w:rPr>
            </w:pPr>
            <w:ins w:id="1938" w:author="Viswanath Maddali" w:date="2018-10-19T23:26:00Z">
              <w:r>
                <w:rPr>
                  <w:rFonts w:cstheme="minorHAnsi"/>
                  <w:sz w:val="22"/>
                </w:rPr>
                <w:t>Environment availability</w:t>
              </w:r>
            </w:ins>
            <w:del w:id="1939" w:author="Viswanath Maddali" w:date="2018-10-19T23:24:00Z">
              <w:r w:rsidR="00F96267" w:rsidRPr="00E9630D" w:rsidDel="009A4DCE">
                <w:rPr>
                  <w:rFonts w:cstheme="minorHAnsi"/>
                  <w:sz w:val="22"/>
                </w:rPr>
                <w:delText>Contention with the test data between Application, Integration and System testing since all share the same QA environment.</w:delText>
              </w:r>
            </w:del>
          </w:p>
        </w:tc>
        <w:tc>
          <w:tcPr>
            <w:tcW w:w="1913" w:type="dxa"/>
          </w:tcPr>
          <w:p w14:paraId="4C3E71E4" w14:textId="09DC6F59" w:rsidR="00F96267" w:rsidRPr="00E9630D" w:rsidDel="009A4DCE" w:rsidRDefault="00F96267" w:rsidP="00A957CB">
            <w:pPr>
              <w:spacing w:after="0" w:line="240" w:lineRule="auto"/>
              <w:rPr>
                <w:del w:id="1940" w:author="Viswanath Maddali" w:date="2018-10-19T23:24:00Z"/>
                <w:rFonts w:cstheme="minorHAnsi"/>
                <w:sz w:val="22"/>
              </w:rPr>
            </w:pPr>
            <w:del w:id="1941" w:author="Viswanath Maddali" w:date="2018-10-19T23:24:00Z">
              <w:r w:rsidRPr="00E9630D" w:rsidDel="009A4DCE">
                <w:rPr>
                  <w:rFonts w:cstheme="minorHAnsi"/>
                  <w:sz w:val="22"/>
                </w:rPr>
                <w:delText>Medium</w:delText>
              </w:r>
            </w:del>
          </w:p>
          <w:p w14:paraId="51468448" w14:textId="77777777" w:rsidR="00F96267" w:rsidRDefault="00E9630D" w:rsidP="00A957CB">
            <w:pPr>
              <w:spacing w:after="0" w:line="240" w:lineRule="auto"/>
              <w:rPr>
                <w:ins w:id="1942" w:author="Viswanath Maddali" w:date="2018-10-19T23:26:00Z"/>
                <w:rFonts w:cstheme="minorHAnsi"/>
                <w:sz w:val="22"/>
              </w:rPr>
            </w:pPr>
            <w:del w:id="1943" w:author="Viswanath Maddali" w:date="2018-10-19T23:24:00Z">
              <w:r w:rsidRPr="00E9630D" w:rsidDel="009A4DCE">
                <w:rPr>
                  <w:rFonts w:cstheme="minorHAnsi"/>
                  <w:sz w:val="22"/>
                </w:rPr>
                <w:delText>Increased rigo</w:delText>
              </w:r>
              <w:r w:rsidR="00F96267" w:rsidRPr="00E9630D" w:rsidDel="009A4DCE">
                <w:rPr>
                  <w:rFonts w:cstheme="minorHAnsi"/>
                  <w:sz w:val="22"/>
                </w:rPr>
                <w:delText>r and effort on test data management during execution, schedule impact</w:delText>
              </w:r>
            </w:del>
            <w:ins w:id="1944" w:author="Viswanath Maddali" w:date="2018-10-19T23:26:00Z">
              <w:r w:rsidR="009A4DCE">
                <w:rPr>
                  <w:rFonts w:cstheme="minorHAnsi"/>
                  <w:sz w:val="22"/>
                </w:rPr>
                <w:t>High</w:t>
              </w:r>
            </w:ins>
          </w:p>
          <w:p w14:paraId="4C3E71E5" w14:textId="194DA1D0" w:rsidR="009A4DCE" w:rsidRPr="00E9630D" w:rsidRDefault="009A4DCE" w:rsidP="00A957CB">
            <w:pPr>
              <w:spacing w:after="0" w:line="240" w:lineRule="auto"/>
              <w:rPr>
                <w:rFonts w:cstheme="minorHAnsi"/>
                <w:sz w:val="22"/>
              </w:rPr>
            </w:pPr>
            <w:ins w:id="1945" w:author="Viswanath Maddali" w:date="2018-10-19T23:26:00Z">
              <w:r w:rsidRPr="00E9630D">
                <w:rPr>
                  <w:rFonts w:cstheme="minorHAnsi"/>
                  <w:sz w:val="22"/>
                </w:rPr>
                <w:t>schedule impact</w:t>
              </w:r>
            </w:ins>
          </w:p>
        </w:tc>
        <w:tc>
          <w:tcPr>
            <w:tcW w:w="3307" w:type="dxa"/>
          </w:tcPr>
          <w:p w14:paraId="4C3E71E6" w14:textId="53CC17BF" w:rsidR="00F96267" w:rsidRPr="00E9630D" w:rsidRDefault="009A4DCE" w:rsidP="00A957CB">
            <w:pPr>
              <w:spacing w:after="0" w:line="240" w:lineRule="auto"/>
              <w:rPr>
                <w:rFonts w:cstheme="minorHAnsi"/>
                <w:sz w:val="22"/>
              </w:rPr>
            </w:pPr>
            <w:ins w:id="1946" w:author="Viswanath Maddali" w:date="2018-10-19T23:27:00Z">
              <w:r>
                <w:rPr>
                  <w:rFonts w:cstheme="minorHAnsi"/>
                  <w:sz w:val="22"/>
                </w:rPr>
                <w:t>Upfront planning with architecture team and check the availability of necessary environments at least 2 Sprint ahead</w:t>
              </w:r>
              <w:r w:rsidRPr="00E9630D">
                <w:rPr>
                  <w:rFonts w:cstheme="minorHAnsi"/>
                  <w:sz w:val="22"/>
                </w:rPr>
                <w:t>.</w:t>
              </w:r>
            </w:ins>
            <w:del w:id="1947" w:author="Viswanath Maddali" w:date="2018-10-19T23:24:00Z">
              <w:r w:rsidR="00F96267" w:rsidRPr="00E9630D" w:rsidDel="009A4DCE">
                <w:rPr>
                  <w:rFonts w:cstheme="minorHAnsi"/>
                  <w:sz w:val="22"/>
                </w:rPr>
                <w:delText>Data will be segmented by test phase. It will be the responsibility of the testers to follow the data segmentation.</w:delText>
              </w:r>
            </w:del>
          </w:p>
        </w:tc>
      </w:tr>
      <w:tr w:rsidR="00F96267" w:rsidRPr="008177BB" w14:paraId="4C3E71ED" w14:textId="77777777" w:rsidTr="006F191C">
        <w:trPr>
          <w:trHeight w:val="1238"/>
        </w:trPr>
        <w:tc>
          <w:tcPr>
            <w:tcW w:w="840" w:type="dxa"/>
          </w:tcPr>
          <w:p w14:paraId="4C3E71E8" w14:textId="77777777" w:rsidR="00F96267" w:rsidRPr="00E9630D" w:rsidRDefault="00F96267" w:rsidP="00A957CB">
            <w:pPr>
              <w:spacing w:after="0" w:line="240" w:lineRule="auto"/>
              <w:rPr>
                <w:rFonts w:cstheme="minorHAnsi"/>
                <w:sz w:val="22"/>
              </w:rPr>
            </w:pPr>
            <w:r w:rsidRPr="00E9630D">
              <w:rPr>
                <w:rFonts w:cstheme="minorHAnsi"/>
                <w:sz w:val="22"/>
              </w:rPr>
              <w:t>2</w:t>
            </w:r>
          </w:p>
        </w:tc>
        <w:tc>
          <w:tcPr>
            <w:tcW w:w="2940" w:type="dxa"/>
          </w:tcPr>
          <w:p w14:paraId="4C3E71E9" w14:textId="52537C3B" w:rsidR="00F96267" w:rsidRPr="00E9630D" w:rsidRDefault="006F191C" w:rsidP="00A957CB">
            <w:pPr>
              <w:spacing w:after="0" w:line="240" w:lineRule="auto"/>
              <w:rPr>
                <w:rFonts w:cstheme="minorHAnsi"/>
                <w:sz w:val="22"/>
              </w:rPr>
            </w:pPr>
            <w:r>
              <w:rPr>
                <w:rFonts w:cstheme="minorHAnsi"/>
                <w:sz w:val="22"/>
              </w:rPr>
              <w:t xml:space="preserve">Availability of the </w:t>
            </w:r>
            <w:ins w:id="1948" w:author="Viswanath Maddali" w:date="2018-10-19T23:24:00Z">
              <w:r w:rsidR="009A4DCE">
                <w:rPr>
                  <w:rFonts w:cstheme="minorHAnsi"/>
                  <w:sz w:val="22"/>
                </w:rPr>
                <w:t xml:space="preserve">Test </w:t>
              </w:r>
            </w:ins>
            <w:r>
              <w:rPr>
                <w:rFonts w:cstheme="minorHAnsi"/>
                <w:sz w:val="22"/>
              </w:rPr>
              <w:t xml:space="preserve">Data </w:t>
            </w:r>
            <w:del w:id="1949" w:author="Viswanath Maddali" w:date="2018-10-19T23:24:00Z">
              <w:r w:rsidDel="009A4DCE">
                <w:rPr>
                  <w:rFonts w:cstheme="minorHAnsi"/>
                  <w:sz w:val="22"/>
                </w:rPr>
                <w:delText>An</w:delText>
              </w:r>
              <w:r w:rsidR="00F96267" w:rsidRPr="00E9630D" w:rsidDel="009A4DCE">
                <w:rPr>
                  <w:rFonts w:cstheme="minorHAnsi"/>
                  <w:sz w:val="22"/>
                </w:rPr>
                <w:delText>a</w:delText>
              </w:r>
              <w:r w:rsidDel="009A4DCE">
                <w:rPr>
                  <w:rFonts w:cstheme="minorHAnsi"/>
                  <w:sz w:val="22"/>
                </w:rPr>
                <w:delText>l</w:delText>
              </w:r>
              <w:r w:rsidR="00F96267" w:rsidRPr="00E9630D" w:rsidDel="009A4DCE">
                <w:rPr>
                  <w:rFonts w:cstheme="minorHAnsi"/>
                  <w:sz w:val="22"/>
                </w:rPr>
                <w:delText xml:space="preserve">ysts </w:delText>
              </w:r>
            </w:del>
            <w:r w:rsidR="00F96267" w:rsidRPr="00E9630D">
              <w:rPr>
                <w:rFonts w:cstheme="minorHAnsi"/>
                <w:sz w:val="22"/>
              </w:rPr>
              <w:t xml:space="preserve">from </w:t>
            </w:r>
            <w:ins w:id="1950" w:author="Viswanath Maddali" w:date="2018-10-19T23:24:00Z">
              <w:r w:rsidR="009A4DCE">
                <w:rPr>
                  <w:rFonts w:cstheme="minorHAnsi"/>
                  <w:sz w:val="22"/>
                </w:rPr>
                <w:t xml:space="preserve">the </w:t>
              </w:r>
            </w:ins>
            <w:r w:rsidR="00C12887">
              <w:rPr>
                <w:rFonts w:cstheme="minorHAnsi"/>
                <w:sz w:val="22"/>
              </w:rPr>
              <w:t xml:space="preserve">TDM </w:t>
            </w:r>
            <w:ins w:id="1951" w:author="Viswanath Maddali" w:date="2018-10-19T23:24:00Z">
              <w:r w:rsidR="009A4DCE">
                <w:rPr>
                  <w:rFonts w:cstheme="minorHAnsi"/>
                  <w:sz w:val="22"/>
                </w:rPr>
                <w:t xml:space="preserve">environment </w:t>
              </w:r>
            </w:ins>
            <w:del w:id="1952" w:author="Viswanath Maddali" w:date="2018-10-19T23:24:00Z">
              <w:r w:rsidR="00C12887" w:rsidDel="009A4DCE">
                <w:rPr>
                  <w:rFonts w:cstheme="minorHAnsi"/>
                  <w:sz w:val="22"/>
                </w:rPr>
                <w:delText>team</w:delText>
              </w:r>
              <w:r w:rsidR="00F96267" w:rsidRPr="00E9630D" w:rsidDel="009A4DCE">
                <w:rPr>
                  <w:rFonts w:cstheme="minorHAnsi"/>
                  <w:sz w:val="22"/>
                </w:rPr>
                <w:delText xml:space="preserve"> to </w:delText>
              </w:r>
            </w:del>
            <w:r w:rsidR="00F96267" w:rsidRPr="00E9630D">
              <w:rPr>
                <w:rFonts w:cstheme="minorHAnsi"/>
                <w:sz w:val="22"/>
              </w:rPr>
              <w:t xml:space="preserve">provide </w:t>
            </w:r>
            <w:del w:id="1953" w:author="Viswanath Maddali" w:date="2018-10-19T23:24:00Z">
              <w:r w:rsidR="00F96267" w:rsidRPr="00E9630D" w:rsidDel="009A4DCE">
                <w:rPr>
                  <w:rFonts w:cstheme="minorHAnsi"/>
                  <w:sz w:val="22"/>
                </w:rPr>
                <w:delText xml:space="preserve">test data from </w:delText>
              </w:r>
              <w:r w:rsidR="00C12887" w:rsidDel="009A4DCE">
                <w:rPr>
                  <w:rFonts w:cstheme="minorHAnsi"/>
                  <w:sz w:val="22"/>
                </w:rPr>
                <w:delText>Insurity</w:delText>
              </w:r>
              <w:r w:rsidR="00F96267" w:rsidRPr="00E9630D" w:rsidDel="009A4DCE">
                <w:rPr>
                  <w:rFonts w:cstheme="minorHAnsi"/>
                  <w:sz w:val="22"/>
                </w:rPr>
                <w:delText xml:space="preserve"> for renewal batch testing.</w:delText>
              </w:r>
            </w:del>
            <w:ins w:id="1954" w:author="Viswanath Maddali" w:date="2018-10-19T23:24:00Z">
              <w:r w:rsidR="009A4DCE">
                <w:rPr>
                  <w:rFonts w:cstheme="minorHAnsi"/>
                  <w:sz w:val="22"/>
                </w:rPr>
                <w:t>for different test needs</w:t>
              </w:r>
            </w:ins>
          </w:p>
        </w:tc>
        <w:tc>
          <w:tcPr>
            <w:tcW w:w="1913" w:type="dxa"/>
          </w:tcPr>
          <w:p w14:paraId="4C3E71EA" w14:textId="77777777" w:rsidR="00F96267" w:rsidRPr="00E9630D" w:rsidRDefault="00F96267" w:rsidP="00A957CB">
            <w:pPr>
              <w:spacing w:after="0" w:line="240" w:lineRule="auto"/>
              <w:rPr>
                <w:rFonts w:cstheme="minorHAnsi"/>
                <w:sz w:val="22"/>
              </w:rPr>
            </w:pPr>
            <w:r w:rsidRPr="00E9630D">
              <w:rPr>
                <w:rFonts w:cstheme="minorHAnsi"/>
                <w:sz w:val="22"/>
              </w:rPr>
              <w:t>Medium</w:t>
            </w:r>
          </w:p>
          <w:p w14:paraId="4C3E71EB" w14:textId="77777777" w:rsidR="00F96267" w:rsidRPr="00E9630D" w:rsidRDefault="00F96267" w:rsidP="00A957CB">
            <w:pPr>
              <w:spacing w:after="0" w:line="240" w:lineRule="auto"/>
              <w:rPr>
                <w:rFonts w:cstheme="minorHAnsi"/>
                <w:sz w:val="22"/>
              </w:rPr>
            </w:pPr>
            <w:r w:rsidRPr="00E9630D">
              <w:rPr>
                <w:rFonts w:cstheme="minorHAnsi"/>
                <w:sz w:val="22"/>
              </w:rPr>
              <w:t>Increased effort required, schedule impact</w:t>
            </w:r>
          </w:p>
        </w:tc>
        <w:tc>
          <w:tcPr>
            <w:tcW w:w="3307" w:type="dxa"/>
          </w:tcPr>
          <w:p w14:paraId="4C3E71EC" w14:textId="56FF6461" w:rsidR="00F96267" w:rsidRPr="00E9630D" w:rsidRDefault="009A4DCE" w:rsidP="00A957CB">
            <w:pPr>
              <w:spacing w:after="0" w:line="240" w:lineRule="auto"/>
              <w:rPr>
                <w:rFonts w:cstheme="minorHAnsi"/>
                <w:sz w:val="22"/>
              </w:rPr>
            </w:pPr>
            <w:ins w:id="1955" w:author="Viswanath Maddali" w:date="2018-10-19T23:27:00Z">
              <w:r>
                <w:rPr>
                  <w:rFonts w:cstheme="minorHAnsi"/>
                  <w:sz w:val="22"/>
                </w:rPr>
                <w:t xml:space="preserve">QA </w:t>
              </w:r>
              <w:r w:rsidRPr="00E9630D">
                <w:rPr>
                  <w:rFonts w:cstheme="minorHAnsi"/>
                  <w:sz w:val="22"/>
                </w:rPr>
                <w:t>team will identify test data and create test data spreadsheets in a format that is readable by the automation scripts. Automation scripts will be leveraged to key in data from the UI.</w:t>
              </w:r>
            </w:ins>
            <w:del w:id="1956" w:author="Viswanath Maddali" w:date="2018-10-19T23:27:00Z">
              <w:r w:rsidR="00C12887" w:rsidDel="009A4DCE">
                <w:rPr>
                  <w:rFonts w:cstheme="minorHAnsi"/>
                  <w:sz w:val="22"/>
                </w:rPr>
                <w:delText xml:space="preserve">QA </w:delText>
              </w:r>
              <w:r w:rsidR="00F96267" w:rsidRPr="00E9630D" w:rsidDel="009A4DCE">
                <w:rPr>
                  <w:rFonts w:cstheme="minorHAnsi"/>
                  <w:sz w:val="22"/>
                </w:rPr>
                <w:delText>team will identify test data and create test data spreadsheets in a format that is readable by the automation scripts. Automation scripts will be leveraged to key in data from the UI.</w:delText>
              </w:r>
            </w:del>
          </w:p>
        </w:tc>
      </w:tr>
      <w:tr w:rsidR="00F96267" w:rsidRPr="008177BB" w14:paraId="4C3E71F3" w14:textId="77777777" w:rsidTr="006F191C">
        <w:trPr>
          <w:trHeight w:val="602"/>
        </w:trPr>
        <w:tc>
          <w:tcPr>
            <w:tcW w:w="840" w:type="dxa"/>
          </w:tcPr>
          <w:p w14:paraId="4C3E71EE" w14:textId="77777777" w:rsidR="00F96267" w:rsidRPr="00E9630D" w:rsidRDefault="00F96267" w:rsidP="00A957CB">
            <w:pPr>
              <w:spacing w:after="0" w:line="240" w:lineRule="auto"/>
              <w:rPr>
                <w:rFonts w:cstheme="minorHAnsi"/>
                <w:sz w:val="22"/>
              </w:rPr>
            </w:pPr>
            <w:r w:rsidRPr="00E9630D">
              <w:rPr>
                <w:rFonts w:cstheme="minorHAnsi"/>
                <w:sz w:val="22"/>
              </w:rPr>
              <w:t>3</w:t>
            </w:r>
          </w:p>
        </w:tc>
        <w:tc>
          <w:tcPr>
            <w:tcW w:w="2940" w:type="dxa"/>
          </w:tcPr>
          <w:p w14:paraId="4C3E71EF" w14:textId="056AA631" w:rsidR="00F96267" w:rsidRPr="00E9630D" w:rsidRDefault="00F96267" w:rsidP="00A957CB">
            <w:pPr>
              <w:spacing w:after="0" w:line="240" w:lineRule="auto"/>
              <w:rPr>
                <w:rFonts w:cstheme="minorHAnsi"/>
                <w:sz w:val="22"/>
              </w:rPr>
            </w:pPr>
            <w:r w:rsidRPr="00E9630D">
              <w:rPr>
                <w:rFonts w:cstheme="minorHAnsi"/>
                <w:sz w:val="22"/>
              </w:rPr>
              <w:t>DC Template upgrades during ST</w:t>
            </w:r>
            <w:ins w:id="1957" w:author="Viswanath Maddali" w:date="2018-10-19T23:25:00Z">
              <w:r w:rsidR="009A4DCE">
                <w:rPr>
                  <w:rFonts w:cstheme="minorHAnsi"/>
                  <w:sz w:val="22"/>
                </w:rPr>
                <w:t xml:space="preserve"> </w:t>
              </w:r>
            </w:ins>
            <w:del w:id="1958" w:author="Viswanath Maddali" w:date="2018-10-19T23:25:00Z">
              <w:r w:rsidRPr="00E9630D" w:rsidDel="009A4DCE">
                <w:rPr>
                  <w:rFonts w:cstheme="minorHAnsi"/>
                  <w:sz w:val="22"/>
                </w:rPr>
                <w:delText xml:space="preserve"> phase</w:delText>
              </w:r>
            </w:del>
            <w:ins w:id="1959" w:author="Viswanath Maddali" w:date="2018-10-19T23:25:00Z">
              <w:r w:rsidR="009A4DCE">
                <w:rPr>
                  <w:rFonts w:cstheme="minorHAnsi"/>
                  <w:sz w:val="22"/>
                </w:rPr>
                <w:t>and UAT phases</w:t>
              </w:r>
            </w:ins>
            <w:del w:id="1960" w:author="Viswanath Maddali" w:date="2018-10-19T23:25:00Z">
              <w:r w:rsidRPr="00E9630D" w:rsidDel="009A4DCE">
                <w:rPr>
                  <w:rFonts w:cstheme="minorHAnsi"/>
                  <w:sz w:val="22"/>
                </w:rPr>
                <w:delText xml:space="preserve">. </w:delText>
              </w:r>
            </w:del>
          </w:p>
        </w:tc>
        <w:tc>
          <w:tcPr>
            <w:tcW w:w="1913" w:type="dxa"/>
          </w:tcPr>
          <w:p w14:paraId="4C3E71F0" w14:textId="77777777" w:rsidR="00F96267" w:rsidRPr="00E9630D" w:rsidRDefault="00F96267" w:rsidP="00A957CB">
            <w:pPr>
              <w:spacing w:after="0" w:line="240" w:lineRule="auto"/>
              <w:rPr>
                <w:rFonts w:cstheme="minorHAnsi"/>
                <w:sz w:val="22"/>
              </w:rPr>
            </w:pPr>
            <w:r w:rsidRPr="00E9630D">
              <w:rPr>
                <w:rFonts w:cstheme="minorHAnsi"/>
                <w:sz w:val="22"/>
              </w:rPr>
              <w:t>High</w:t>
            </w:r>
          </w:p>
          <w:p w14:paraId="4C3E71F1" w14:textId="77777777" w:rsidR="00F96267" w:rsidRPr="00E9630D" w:rsidRDefault="00F96267" w:rsidP="00A957CB">
            <w:pPr>
              <w:spacing w:after="0" w:line="240" w:lineRule="auto"/>
              <w:rPr>
                <w:rFonts w:cstheme="minorHAnsi"/>
                <w:sz w:val="22"/>
              </w:rPr>
            </w:pPr>
            <w:r w:rsidRPr="00E9630D">
              <w:rPr>
                <w:rFonts w:cstheme="minorHAnsi"/>
                <w:sz w:val="22"/>
              </w:rPr>
              <w:t>Scope, schedule, cost impact</w:t>
            </w:r>
          </w:p>
        </w:tc>
        <w:tc>
          <w:tcPr>
            <w:tcW w:w="3307" w:type="dxa"/>
          </w:tcPr>
          <w:p w14:paraId="4C3E71F2" w14:textId="79B88C63" w:rsidR="00F96267" w:rsidRPr="00E9630D" w:rsidRDefault="00F96267" w:rsidP="00A957CB">
            <w:pPr>
              <w:spacing w:after="0" w:line="240" w:lineRule="auto"/>
              <w:rPr>
                <w:rFonts w:cstheme="minorHAnsi"/>
                <w:sz w:val="22"/>
              </w:rPr>
            </w:pPr>
            <w:r w:rsidRPr="00E9630D">
              <w:rPr>
                <w:rFonts w:cstheme="minorHAnsi"/>
                <w:sz w:val="22"/>
              </w:rPr>
              <w:t>Joint risk to be managed with Requirements team, P</w:t>
            </w:r>
            <w:r w:rsidR="009362F4">
              <w:rPr>
                <w:rFonts w:cstheme="minorHAnsi"/>
                <w:sz w:val="22"/>
              </w:rPr>
              <w:t>roject managers</w:t>
            </w:r>
            <w:r w:rsidRPr="00E9630D">
              <w:rPr>
                <w:rFonts w:cstheme="minorHAnsi"/>
                <w:sz w:val="22"/>
              </w:rPr>
              <w:t xml:space="preserve"> and Duck Creek team. </w:t>
            </w:r>
          </w:p>
        </w:tc>
      </w:tr>
      <w:tr w:rsidR="00F96267" w:rsidRPr="008177BB" w14:paraId="4C3E71F9" w14:textId="77777777" w:rsidTr="006F191C">
        <w:trPr>
          <w:trHeight w:val="971"/>
        </w:trPr>
        <w:tc>
          <w:tcPr>
            <w:tcW w:w="840" w:type="dxa"/>
          </w:tcPr>
          <w:p w14:paraId="4C3E71F4" w14:textId="77777777" w:rsidR="00F96267" w:rsidRPr="00E9630D" w:rsidRDefault="00F96267" w:rsidP="00A957CB">
            <w:pPr>
              <w:spacing w:after="0" w:line="240" w:lineRule="auto"/>
              <w:rPr>
                <w:rFonts w:cstheme="minorHAnsi"/>
                <w:sz w:val="22"/>
              </w:rPr>
            </w:pPr>
            <w:r w:rsidRPr="00E9630D">
              <w:rPr>
                <w:rFonts w:cstheme="minorHAnsi"/>
                <w:sz w:val="22"/>
              </w:rPr>
              <w:t>4</w:t>
            </w:r>
          </w:p>
        </w:tc>
        <w:tc>
          <w:tcPr>
            <w:tcW w:w="2940" w:type="dxa"/>
          </w:tcPr>
          <w:p w14:paraId="4C3E71F5" w14:textId="77777777" w:rsidR="00F96267" w:rsidRPr="00E9630D" w:rsidRDefault="00F96267" w:rsidP="00A957CB">
            <w:pPr>
              <w:spacing w:after="0" w:line="240" w:lineRule="auto"/>
              <w:rPr>
                <w:rFonts w:cstheme="minorHAnsi"/>
                <w:sz w:val="22"/>
              </w:rPr>
            </w:pPr>
            <w:r w:rsidRPr="00E9630D">
              <w:rPr>
                <w:rFonts w:cstheme="minorHAnsi"/>
                <w:sz w:val="22"/>
              </w:rPr>
              <w:t>Base defects and known issues in the OOTB Duck Creek product could prevent us from executing test scenarios</w:t>
            </w:r>
          </w:p>
        </w:tc>
        <w:tc>
          <w:tcPr>
            <w:tcW w:w="1913" w:type="dxa"/>
          </w:tcPr>
          <w:p w14:paraId="4C3E71F6" w14:textId="77777777" w:rsidR="00F96267" w:rsidRPr="00E9630D" w:rsidRDefault="00F96267" w:rsidP="00A957CB">
            <w:pPr>
              <w:spacing w:after="0" w:line="240" w:lineRule="auto"/>
              <w:rPr>
                <w:rFonts w:cstheme="minorHAnsi"/>
                <w:sz w:val="22"/>
              </w:rPr>
            </w:pPr>
            <w:r w:rsidRPr="00E9630D">
              <w:rPr>
                <w:rFonts w:cstheme="minorHAnsi"/>
                <w:sz w:val="22"/>
              </w:rPr>
              <w:t>Medium</w:t>
            </w:r>
          </w:p>
          <w:p w14:paraId="4C3E71F7" w14:textId="77777777" w:rsidR="00F96267" w:rsidRPr="00E9630D" w:rsidRDefault="00F96267" w:rsidP="00A957CB">
            <w:pPr>
              <w:spacing w:after="0" w:line="240" w:lineRule="auto"/>
              <w:rPr>
                <w:rFonts w:cstheme="minorHAnsi"/>
                <w:sz w:val="22"/>
              </w:rPr>
            </w:pPr>
            <w:r w:rsidRPr="00E9630D">
              <w:rPr>
                <w:rFonts w:cstheme="minorHAnsi"/>
                <w:sz w:val="22"/>
              </w:rPr>
              <w:t>Schedule impact</w:t>
            </w:r>
          </w:p>
        </w:tc>
        <w:tc>
          <w:tcPr>
            <w:tcW w:w="3307" w:type="dxa"/>
          </w:tcPr>
          <w:p w14:paraId="4C3E71F8" w14:textId="5202DC12" w:rsidR="00F96267" w:rsidRPr="00E9630D" w:rsidRDefault="009A4DCE" w:rsidP="00A957CB">
            <w:pPr>
              <w:spacing w:after="0" w:line="240" w:lineRule="auto"/>
              <w:rPr>
                <w:rFonts w:cstheme="minorHAnsi"/>
                <w:sz w:val="22"/>
              </w:rPr>
            </w:pPr>
            <w:ins w:id="1961" w:author="Viswanath Maddali" w:date="2018-10-19T23:25:00Z">
              <w:r>
                <w:rPr>
                  <w:rFonts w:cstheme="minorHAnsi"/>
                  <w:sz w:val="22"/>
                </w:rPr>
                <w:t xml:space="preserve">VM </w:t>
              </w:r>
            </w:ins>
            <w:r w:rsidR="00F96267" w:rsidRPr="00E9630D">
              <w:rPr>
                <w:rFonts w:cstheme="minorHAnsi"/>
                <w:sz w:val="22"/>
              </w:rPr>
              <w:t xml:space="preserve">Test Leads </w:t>
            </w:r>
            <w:del w:id="1962" w:author="Viswanath Maddali" w:date="2018-10-19T23:25:00Z">
              <w:r w:rsidR="00F96267" w:rsidRPr="00E9630D" w:rsidDel="009A4DCE">
                <w:rPr>
                  <w:rFonts w:cstheme="minorHAnsi"/>
                  <w:sz w:val="22"/>
                </w:rPr>
                <w:delText xml:space="preserve">need to </w:delText>
              </w:r>
            </w:del>
            <w:r w:rsidR="00F96267" w:rsidRPr="00E9630D">
              <w:rPr>
                <w:rFonts w:cstheme="minorHAnsi"/>
                <w:sz w:val="22"/>
              </w:rPr>
              <w:t>work with the Duck Creek team to resolve outstanding OOTB defects.</w:t>
            </w:r>
          </w:p>
        </w:tc>
      </w:tr>
      <w:tr w:rsidR="00F96267" w:rsidRPr="00012ABC" w14:paraId="4C3E71FF" w14:textId="77777777" w:rsidTr="006F191C">
        <w:trPr>
          <w:trHeight w:val="415"/>
        </w:trPr>
        <w:tc>
          <w:tcPr>
            <w:tcW w:w="840" w:type="dxa"/>
            <w:tcBorders>
              <w:top w:val="single" w:sz="4" w:space="0" w:color="auto"/>
              <w:left w:val="single" w:sz="4" w:space="0" w:color="auto"/>
              <w:bottom w:val="single" w:sz="4" w:space="0" w:color="auto"/>
              <w:right w:val="single" w:sz="4" w:space="0" w:color="auto"/>
            </w:tcBorders>
          </w:tcPr>
          <w:p w14:paraId="4C3E71FA" w14:textId="77777777" w:rsidR="00F96267" w:rsidRPr="00E9630D" w:rsidRDefault="00F96267" w:rsidP="00A957CB">
            <w:pPr>
              <w:spacing w:after="0" w:line="240" w:lineRule="auto"/>
              <w:rPr>
                <w:rFonts w:cstheme="minorHAnsi"/>
                <w:sz w:val="22"/>
              </w:rPr>
            </w:pPr>
            <w:r w:rsidRPr="00E9630D">
              <w:rPr>
                <w:rFonts w:cstheme="minorHAnsi"/>
                <w:sz w:val="22"/>
              </w:rPr>
              <w:t>5</w:t>
            </w:r>
          </w:p>
        </w:tc>
        <w:tc>
          <w:tcPr>
            <w:tcW w:w="2940" w:type="dxa"/>
            <w:tcBorders>
              <w:top w:val="single" w:sz="4" w:space="0" w:color="auto"/>
              <w:left w:val="single" w:sz="4" w:space="0" w:color="auto"/>
              <w:bottom w:val="single" w:sz="4" w:space="0" w:color="auto"/>
              <w:right w:val="single" w:sz="4" w:space="0" w:color="auto"/>
            </w:tcBorders>
          </w:tcPr>
          <w:p w14:paraId="4C3E71FB" w14:textId="0942B3A0" w:rsidR="00F96267" w:rsidRPr="00E9630D" w:rsidRDefault="00F96267" w:rsidP="00A957CB">
            <w:pPr>
              <w:spacing w:after="0" w:line="240" w:lineRule="auto"/>
              <w:rPr>
                <w:rFonts w:cstheme="minorHAnsi"/>
                <w:sz w:val="22"/>
              </w:rPr>
            </w:pPr>
            <w:r w:rsidRPr="00E9630D">
              <w:rPr>
                <w:rFonts w:cstheme="minorHAnsi"/>
                <w:sz w:val="22"/>
              </w:rPr>
              <w:t xml:space="preserve">SMEs uncover additional changes to Business Requirements during </w:t>
            </w:r>
            <w:del w:id="1963" w:author="Viswanath Maddali" w:date="2018-10-19T23:25:00Z">
              <w:r w:rsidRPr="00E9630D" w:rsidDel="009A4DCE">
                <w:rPr>
                  <w:rFonts w:cstheme="minorHAnsi"/>
                  <w:sz w:val="22"/>
                </w:rPr>
                <w:delText xml:space="preserve">system </w:delText>
              </w:r>
            </w:del>
            <w:r w:rsidRPr="00E9630D">
              <w:rPr>
                <w:rFonts w:cstheme="minorHAnsi"/>
                <w:sz w:val="22"/>
              </w:rPr>
              <w:t xml:space="preserve">test design or additional changes or missed requirements are uncovered during </w:t>
            </w:r>
            <w:del w:id="1964" w:author="Viswanath Maddali" w:date="2018-10-19T23:25:00Z">
              <w:r w:rsidRPr="00E9630D" w:rsidDel="009A4DCE">
                <w:rPr>
                  <w:rFonts w:cstheme="minorHAnsi"/>
                  <w:sz w:val="22"/>
                </w:rPr>
                <w:delText>coding / Application testing</w:delText>
              </w:r>
            </w:del>
            <w:ins w:id="1965" w:author="Viswanath Maddali" w:date="2018-10-19T23:25:00Z">
              <w:r w:rsidR="009A4DCE">
                <w:rPr>
                  <w:rFonts w:cstheme="minorHAnsi"/>
                  <w:sz w:val="22"/>
                </w:rPr>
                <w:t>Sprints</w:t>
              </w:r>
            </w:ins>
          </w:p>
        </w:tc>
        <w:tc>
          <w:tcPr>
            <w:tcW w:w="1913" w:type="dxa"/>
            <w:tcBorders>
              <w:top w:val="single" w:sz="4" w:space="0" w:color="auto"/>
              <w:left w:val="single" w:sz="4" w:space="0" w:color="auto"/>
              <w:bottom w:val="single" w:sz="4" w:space="0" w:color="auto"/>
              <w:right w:val="single" w:sz="4" w:space="0" w:color="auto"/>
            </w:tcBorders>
          </w:tcPr>
          <w:p w14:paraId="4C3E71FC" w14:textId="6C2F0243" w:rsidR="00F96267" w:rsidRPr="00E9630D" w:rsidRDefault="00F96267" w:rsidP="00A957CB">
            <w:pPr>
              <w:spacing w:after="0" w:line="240" w:lineRule="auto"/>
              <w:rPr>
                <w:rFonts w:cstheme="minorHAnsi"/>
                <w:sz w:val="22"/>
              </w:rPr>
            </w:pPr>
            <w:del w:id="1966" w:author="Viswanath Maddali" w:date="2018-10-19T23:26:00Z">
              <w:r w:rsidRPr="00E9630D" w:rsidDel="009A4DCE">
                <w:rPr>
                  <w:rFonts w:cstheme="minorHAnsi"/>
                  <w:sz w:val="22"/>
                </w:rPr>
                <w:delText>Medium</w:delText>
              </w:r>
            </w:del>
            <w:ins w:id="1967" w:author="Viswanath Maddali" w:date="2018-10-19T23:26:00Z">
              <w:r w:rsidR="009A4DCE">
                <w:rPr>
                  <w:rFonts w:cstheme="minorHAnsi"/>
                  <w:sz w:val="22"/>
                </w:rPr>
                <w:t>High</w:t>
              </w:r>
            </w:ins>
          </w:p>
          <w:p w14:paraId="4C3E71FD" w14:textId="77777777" w:rsidR="00F96267" w:rsidRPr="00E9630D" w:rsidRDefault="00F96267" w:rsidP="00A957CB">
            <w:pPr>
              <w:spacing w:after="0" w:line="240" w:lineRule="auto"/>
              <w:rPr>
                <w:rFonts w:cstheme="minorHAnsi"/>
                <w:sz w:val="22"/>
              </w:rPr>
            </w:pPr>
            <w:r w:rsidRPr="00E9630D">
              <w:rPr>
                <w:rFonts w:cstheme="minorHAnsi"/>
                <w:sz w:val="22"/>
              </w:rPr>
              <w:t>Scope, schedule impact</w:t>
            </w:r>
          </w:p>
        </w:tc>
        <w:tc>
          <w:tcPr>
            <w:tcW w:w="3307" w:type="dxa"/>
            <w:tcBorders>
              <w:top w:val="single" w:sz="4" w:space="0" w:color="auto"/>
              <w:left w:val="single" w:sz="4" w:space="0" w:color="auto"/>
              <w:bottom w:val="single" w:sz="4" w:space="0" w:color="auto"/>
              <w:right w:val="single" w:sz="4" w:space="0" w:color="auto"/>
            </w:tcBorders>
          </w:tcPr>
          <w:p w14:paraId="4C3E71FE" w14:textId="0DF91A75" w:rsidR="00F96267" w:rsidRPr="00E9630D" w:rsidRDefault="00F96267" w:rsidP="00A957CB">
            <w:pPr>
              <w:spacing w:after="0" w:line="240" w:lineRule="auto"/>
              <w:rPr>
                <w:rFonts w:cstheme="minorHAnsi"/>
                <w:sz w:val="22"/>
              </w:rPr>
            </w:pPr>
            <w:bookmarkStart w:id="1968" w:name="_GoBack"/>
            <w:bookmarkEnd w:id="1968"/>
            <w:r w:rsidRPr="00701C5E">
              <w:rPr>
                <w:rFonts w:cstheme="minorHAnsi"/>
                <w:sz w:val="22"/>
                <w:rPrChange w:id="1969" w:author="Viswanath Maddali" w:date="2018-10-22T05:25:00Z">
                  <w:rPr>
                    <w:rFonts w:cstheme="minorHAnsi"/>
                    <w:sz w:val="22"/>
                  </w:rPr>
                </w:rPrChange>
              </w:rPr>
              <w:t>Requirement updates will be managed via the defined process and the Change Request process.</w:t>
            </w:r>
          </w:p>
        </w:tc>
      </w:tr>
      <w:tr w:rsidR="00F96267" w14:paraId="4C3E720C" w14:textId="77777777" w:rsidTr="006F191C">
        <w:trPr>
          <w:trHeight w:val="415"/>
        </w:trPr>
        <w:tc>
          <w:tcPr>
            <w:tcW w:w="840" w:type="dxa"/>
            <w:tcBorders>
              <w:top w:val="single" w:sz="4" w:space="0" w:color="auto"/>
              <w:left w:val="single" w:sz="4" w:space="0" w:color="auto"/>
              <w:bottom w:val="single" w:sz="4" w:space="0" w:color="auto"/>
              <w:right w:val="single" w:sz="4" w:space="0" w:color="auto"/>
            </w:tcBorders>
          </w:tcPr>
          <w:p w14:paraId="4C3E7206" w14:textId="64BE703C" w:rsidR="00F96267" w:rsidRPr="00E9630D" w:rsidRDefault="00C3792D" w:rsidP="00A957CB">
            <w:pPr>
              <w:spacing w:after="0" w:line="240" w:lineRule="auto"/>
              <w:rPr>
                <w:rFonts w:cstheme="minorHAnsi"/>
                <w:sz w:val="22"/>
              </w:rPr>
            </w:pPr>
            <w:r>
              <w:rPr>
                <w:rFonts w:cstheme="minorHAnsi"/>
                <w:sz w:val="22"/>
              </w:rPr>
              <w:t>6</w:t>
            </w:r>
          </w:p>
        </w:tc>
        <w:tc>
          <w:tcPr>
            <w:tcW w:w="2940" w:type="dxa"/>
            <w:tcBorders>
              <w:top w:val="single" w:sz="4" w:space="0" w:color="auto"/>
              <w:left w:val="single" w:sz="4" w:space="0" w:color="auto"/>
              <w:bottom w:val="single" w:sz="4" w:space="0" w:color="auto"/>
              <w:right w:val="single" w:sz="4" w:space="0" w:color="auto"/>
            </w:tcBorders>
          </w:tcPr>
          <w:p w14:paraId="4C3E7207" w14:textId="77777777" w:rsidR="00F96267" w:rsidRPr="00E9630D" w:rsidRDefault="00F96267" w:rsidP="00A957CB">
            <w:pPr>
              <w:spacing w:after="0" w:line="240" w:lineRule="auto"/>
              <w:rPr>
                <w:rFonts w:cstheme="minorHAnsi"/>
                <w:sz w:val="22"/>
              </w:rPr>
            </w:pPr>
            <w:r w:rsidRPr="00E9630D">
              <w:rPr>
                <w:rFonts w:cstheme="minorHAnsi"/>
                <w:sz w:val="22"/>
              </w:rPr>
              <w:t>Impact of conducting date driven workflow and batch  testing in Policy and Billing on other test data.</w:t>
            </w:r>
          </w:p>
        </w:tc>
        <w:tc>
          <w:tcPr>
            <w:tcW w:w="1913" w:type="dxa"/>
            <w:tcBorders>
              <w:top w:val="single" w:sz="4" w:space="0" w:color="auto"/>
              <w:left w:val="single" w:sz="4" w:space="0" w:color="auto"/>
              <w:bottom w:val="single" w:sz="4" w:space="0" w:color="auto"/>
              <w:right w:val="single" w:sz="4" w:space="0" w:color="auto"/>
            </w:tcBorders>
          </w:tcPr>
          <w:p w14:paraId="4C3E7208" w14:textId="77777777" w:rsidR="00F96267" w:rsidRPr="00E9630D" w:rsidRDefault="00F96267" w:rsidP="00A957CB">
            <w:pPr>
              <w:spacing w:after="0" w:line="240" w:lineRule="auto"/>
              <w:rPr>
                <w:rFonts w:cstheme="minorHAnsi"/>
                <w:sz w:val="22"/>
              </w:rPr>
            </w:pPr>
            <w:r w:rsidRPr="00E9630D">
              <w:rPr>
                <w:rFonts w:cstheme="minorHAnsi"/>
                <w:sz w:val="22"/>
              </w:rPr>
              <w:t>Medium</w:t>
            </w:r>
          </w:p>
          <w:p w14:paraId="4C3E7209" w14:textId="77777777" w:rsidR="00F96267" w:rsidRPr="00E9630D" w:rsidRDefault="00F96267" w:rsidP="00A957CB">
            <w:pPr>
              <w:spacing w:after="0" w:line="240" w:lineRule="auto"/>
              <w:rPr>
                <w:rFonts w:cstheme="minorHAnsi"/>
                <w:sz w:val="22"/>
              </w:rPr>
            </w:pPr>
            <w:r w:rsidRPr="00E9630D">
              <w:rPr>
                <w:rFonts w:cstheme="minorHAnsi"/>
                <w:sz w:val="22"/>
              </w:rPr>
              <w:t>Data corruption; frequent data refreshes required, schedule impact</w:t>
            </w:r>
          </w:p>
        </w:tc>
        <w:tc>
          <w:tcPr>
            <w:tcW w:w="3307" w:type="dxa"/>
            <w:tcBorders>
              <w:top w:val="single" w:sz="4" w:space="0" w:color="auto"/>
              <w:left w:val="single" w:sz="4" w:space="0" w:color="auto"/>
              <w:bottom w:val="single" w:sz="4" w:space="0" w:color="auto"/>
              <w:right w:val="single" w:sz="4" w:space="0" w:color="auto"/>
            </w:tcBorders>
          </w:tcPr>
          <w:p w14:paraId="4C3E720A" w14:textId="0F2EA7BF" w:rsidR="00F96267" w:rsidRPr="00E9630D" w:rsidRDefault="009A4DCE" w:rsidP="00A957CB">
            <w:pPr>
              <w:spacing w:after="0" w:line="240" w:lineRule="auto"/>
              <w:rPr>
                <w:rFonts w:cstheme="minorHAnsi"/>
                <w:sz w:val="22"/>
              </w:rPr>
            </w:pPr>
            <w:ins w:id="1970" w:author="Viswanath Maddali" w:date="2018-10-19T23:28:00Z">
              <w:r>
                <w:rPr>
                  <w:rFonts w:cstheme="minorHAnsi"/>
                  <w:sz w:val="22"/>
                </w:rPr>
                <w:t xml:space="preserve">QA team to </w:t>
              </w:r>
            </w:ins>
            <w:del w:id="1971" w:author="Viswanath Maddali" w:date="2018-10-19T23:28:00Z">
              <w:r w:rsidR="00F96267" w:rsidRPr="00E9630D" w:rsidDel="009A4DCE">
                <w:rPr>
                  <w:rFonts w:cstheme="minorHAnsi"/>
                  <w:sz w:val="22"/>
                </w:rPr>
                <w:delText xml:space="preserve">Consult </w:delText>
              </w:r>
            </w:del>
            <w:ins w:id="1972" w:author="Viswanath Maddali" w:date="2018-10-19T23:28:00Z">
              <w:r>
                <w:rPr>
                  <w:rFonts w:cstheme="minorHAnsi"/>
                  <w:sz w:val="22"/>
                </w:rPr>
                <w:t>c</w:t>
              </w:r>
              <w:r w:rsidRPr="00E9630D">
                <w:rPr>
                  <w:rFonts w:cstheme="minorHAnsi"/>
                  <w:sz w:val="22"/>
                </w:rPr>
                <w:t xml:space="preserve">onsult </w:t>
              </w:r>
            </w:ins>
            <w:r w:rsidR="00F96267" w:rsidRPr="00E9630D">
              <w:rPr>
                <w:rFonts w:cstheme="minorHAnsi"/>
                <w:sz w:val="22"/>
              </w:rPr>
              <w:t xml:space="preserve">with </w:t>
            </w:r>
            <w:del w:id="1973" w:author="Viswanath Maddali" w:date="2018-10-19T23:28:00Z">
              <w:r w:rsidR="00F96267" w:rsidRPr="00E9630D" w:rsidDel="009A4DCE">
                <w:rPr>
                  <w:rFonts w:cstheme="minorHAnsi"/>
                  <w:sz w:val="22"/>
                </w:rPr>
                <w:delText>the Duck Creek team</w:delText>
              </w:r>
            </w:del>
            <w:ins w:id="1974" w:author="Viswanath Maddali" w:date="2018-10-19T23:28:00Z">
              <w:r>
                <w:rPr>
                  <w:rFonts w:cstheme="minorHAnsi"/>
                  <w:sz w:val="22"/>
                </w:rPr>
                <w:t>all</w:t>
              </w:r>
            </w:ins>
            <w:r w:rsidR="00F96267" w:rsidRPr="00E9630D">
              <w:rPr>
                <w:rFonts w:cstheme="minorHAnsi"/>
                <w:sz w:val="22"/>
              </w:rPr>
              <w:t xml:space="preserve"> </w:t>
            </w:r>
            <w:ins w:id="1975" w:author="Viswanath Maddali" w:date="2018-10-19T23:28:00Z">
              <w:r>
                <w:rPr>
                  <w:rFonts w:cstheme="minorHAnsi"/>
                  <w:sz w:val="22"/>
                </w:rPr>
                <w:t xml:space="preserve">the stakeholders </w:t>
              </w:r>
            </w:ins>
            <w:r w:rsidR="00F96267" w:rsidRPr="00E9630D">
              <w:rPr>
                <w:rFonts w:cstheme="minorHAnsi"/>
                <w:sz w:val="22"/>
              </w:rPr>
              <w:t xml:space="preserve">to </w:t>
            </w:r>
            <w:del w:id="1976" w:author="Viswanath Maddali" w:date="2018-10-19T23:28:00Z">
              <w:r w:rsidR="00F96267" w:rsidRPr="00E9630D" w:rsidDel="009A4DCE">
                <w:rPr>
                  <w:rFonts w:cstheme="minorHAnsi"/>
                  <w:sz w:val="22"/>
                </w:rPr>
                <w:delText xml:space="preserve">understand </w:delText>
              </w:r>
            </w:del>
            <w:ins w:id="1977" w:author="Viswanath Maddali" w:date="2018-10-19T23:28:00Z">
              <w:r>
                <w:rPr>
                  <w:rFonts w:cstheme="minorHAnsi"/>
                  <w:sz w:val="22"/>
                </w:rPr>
                <w:t>explain</w:t>
              </w:r>
              <w:r w:rsidRPr="00E9630D">
                <w:rPr>
                  <w:rFonts w:cstheme="minorHAnsi"/>
                  <w:sz w:val="22"/>
                </w:rPr>
                <w:t xml:space="preserve"> </w:t>
              </w:r>
            </w:ins>
            <w:r w:rsidR="00F96267" w:rsidRPr="00E9630D">
              <w:rPr>
                <w:rFonts w:cstheme="minorHAnsi"/>
                <w:sz w:val="22"/>
              </w:rPr>
              <w:t>the</w:t>
            </w:r>
            <w:del w:id="1978" w:author="Viswanath Maddali" w:date="2018-10-19T23:28:00Z">
              <w:r w:rsidR="00F96267" w:rsidRPr="00E9630D" w:rsidDel="009A4DCE">
                <w:rPr>
                  <w:rFonts w:cstheme="minorHAnsi"/>
                  <w:sz w:val="22"/>
                </w:rPr>
                <w:delText>ir</w:delText>
              </w:r>
            </w:del>
            <w:r w:rsidR="00F96267" w:rsidRPr="00E9630D">
              <w:rPr>
                <w:rFonts w:cstheme="minorHAnsi"/>
                <w:sz w:val="22"/>
              </w:rPr>
              <w:t xml:space="preserve"> approach for managing environment and data.</w:t>
            </w:r>
          </w:p>
          <w:p w14:paraId="4C3E720B" w14:textId="77777777" w:rsidR="00F96267" w:rsidRPr="00E9630D" w:rsidRDefault="00F96267" w:rsidP="00A957CB">
            <w:pPr>
              <w:spacing w:after="0" w:line="240" w:lineRule="auto"/>
              <w:rPr>
                <w:rFonts w:cstheme="minorHAnsi"/>
                <w:sz w:val="22"/>
              </w:rPr>
            </w:pPr>
            <w:r w:rsidRPr="00E9630D">
              <w:rPr>
                <w:rFonts w:cstheme="minorHAnsi"/>
                <w:sz w:val="22"/>
              </w:rPr>
              <w:t>Manage test executing through a day wise test execution calendar.</w:t>
            </w:r>
          </w:p>
        </w:tc>
      </w:tr>
      <w:tr w:rsidR="00F96267" w14:paraId="4C3E7212" w14:textId="77777777" w:rsidTr="006F191C">
        <w:trPr>
          <w:trHeight w:val="415"/>
        </w:trPr>
        <w:tc>
          <w:tcPr>
            <w:tcW w:w="840" w:type="dxa"/>
            <w:tcBorders>
              <w:top w:val="single" w:sz="4" w:space="0" w:color="auto"/>
              <w:left w:val="single" w:sz="4" w:space="0" w:color="auto"/>
              <w:bottom w:val="single" w:sz="4" w:space="0" w:color="auto"/>
              <w:right w:val="single" w:sz="4" w:space="0" w:color="auto"/>
            </w:tcBorders>
          </w:tcPr>
          <w:p w14:paraId="4C3E720D" w14:textId="7408D4CE" w:rsidR="00F96267" w:rsidRPr="00E9630D" w:rsidRDefault="00C3792D" w:rsidP="00A957CB">
            <w:pPr>
              <w:spacing w:after="0" w:line="240" w:lineRule="auto"/>
              <w:rPr>
                <w:rFonts w:cstheme="minorHAnsi"/>
                <w:sz w:val="22"/>
              </w:rPr>
            </w:pPr>
            <w:r>
              <w:rPr>
                <w:rFonts w:cstheme="minorHAnsi"/>
                <w:sz w:val="22"/>
              </w:rPr>
              <w:t>7</w:t>
            </w:r>
          </w:p>
        </w:tc>
        <w:tc>
          <w:tcPr>
            <w:tcW w:w="2940" w:type="dxa"/>
            <w:tcBorders>
              <w:top w:val="single" w:sz="4" w:space="0" w:color="auto"/>
              <w:left w:val="single" w:sz="4" w:space="0" w:color="auto"/>
              <w:bottom w:val="single" w:sz="4" w:space="0" w:color="auto"/>
              <w:right w:val="single" w:sz="4" w:space="0" w:color="auto"/>
            </w:tcBorders>
          </w:tcPr>
          <w:p w14:paraId="4C3E720E" w14:textId="3CCAE888" w:rsidR="00F96267" w:rsidRPr="00E9630D" w:rsidRDefault="009A4DCE" w:rsidP="00A957CB">
            <w:pPr>
              <w:spacing w:after="0" w:line="240" w:lineRule="auto"/>
              <w:rPr>
                <w:rFonts w:cstheme="minorHAnsi"/>
                <w:sz w:val="22"/>
              </w:rPr>
            </w:pPr>
            <w:ins w:id="1979" w:author="Viswanath Maddali" w:date="2018-10-19T23:28:00Z">
              <w:r>
                <w:rPr>
                  <w:rFonts w:cstheme="minorHAnsi"/>
                  <w:sz w:val="22"/>
                </w:rPr>
                <w:t>Test Impact analysis</w:t>
              </w:r>
            </w:ins>
            <w:ins w:id="1980" w:author="Viswanath Maddali" w:date="2018-10-19T23:29:00Z">
              <w:r>
                <w:rPr>
                  <w:rFonts w:cstheme="minorHAnsi"/>
                  <w:sz w:val="22"/>
                </w:rPr>
                <w:t xml:space="preserve"> not supported Microsoft Azure DevOps for Testing of ETF test cases</w:t>
              </w:r>
            </w:ins>
            <w:del w:id="1981" w:author="Viswanath Maddali" w:date="2018-10-19T23:28:00Z">
              <w:r w:rsidR="00F96267" w:rsidRPr="00E9630D" w:rsidDel="009A4DCE">
                <w:rPr>
                  <w:rFonts w:cstheme="minorHAnsi"/>
                  <w:sz w:val="22"/>
                </w:rPr>
                <w:delText xml:space="preserve">The POC conducted for the date driven test environment is not successful. Investigation of one or more of the the options called for Date driven testing reveals that the options are technically not feasible. </w:delText>
              </w:r>
            </w:del>
          </w:p>
        </w:tc>
        <w:tc>
          <w:tcPr>
            <w:tcW w:w="1913" w:type="dxa"/>
            <w:tcBorders>
              <w:top w:val="single" w:sz="4" w:space="0" w:color="auto"/>
              <w:left w:val="single" w:sz="4" w:space="0" w:color="auto"/>
              <w:bottom w:val="single" w:sz="4" w:space="0" w:color="auto"/>
              <w:right w:val="single" w:sz="4" w:space="0" w:color="auto"/>
            </w:tcBorders>
          </w:tcPr>
          <w:p w14:paraId="4C3E720F" w14:textId="47562ED1" w:rsidR="00F96267" w:rsidRPr="00E9630D" w:rsidDel="009A4DCE" w:rsidRDefault="00F96267" w:rsidP="00A957CB">
            <w:pPr>
              <w:spacing w:after="0" w:line="240" w:lineRule="auto"/>
              <w:rPr>
                <w:del w:id="1982" w:author="Viswanath Maddali" w:date="2018-10-19T23:28:00Z"/>
                <w:rFonts w:cstheme="minorHAnsi"/>
                <w:sz w:val="22"/>
              </w:rPr>
            </w:pPr>
            <w:del w:id="1983" w:author="Viswanath Maddali" w:date="2018-10-19T23:28:00Z">
              <w:r w:rsidRPr="00E9630D" w:rsidDel="009A4DCE">
                <w:rPr>
                  <w:rFonts w:cstheme="minorHAnsi"/>
                  <w:sz w:val="22"/>
                </w:rPr>
                <w:delText>Medium</w:delText>
              </w:r>
            </w:del>
          </w:p>
          <w:p w14:paraId="6F187C8D" w14:textId="246B4739" w:rsidR="00F96267" w:rsidRDefault="00C3792D" w:rsidP="00A957CB">
            <w:pPr>
              <w:spacing w:after="0" w:line="240" w:lineRule="auto"/>
              <w:rPr>
                <w:ins w:id="1984" w:author="Viswanath Maddali" w:date="2018-10-19T23:28:00Z"/>
                <w:rFonts w:cstheme="minorHAnsi"/>
                <w:sz w:val="22"/>
              </w:rPr>
            </w:pPr>
            <w:del w:id="1985" w:author="Viswanath Maddali" w:date="2018-10-19T23:28:00Z">
              <w:r w:rsidDel="009A4DCE">
                <w:rPr>
                  <w:rFonts w:cstheme="minorHAnsi"/>
                  <w:sz w:val="22"/>
                </w:rPr>
                <w:delText>Increased rig</w:delText>
              </w:r>
              <w:r w:rsidR="00F96267" w:rsidRPr="00E9630D" w:rsidDel="009A4DCE">
                <w:rPr>
                  <w:rFonts w:cstheme="minorHAnsi"/>
                  <w:sz w:val="22"/>
                </w:rPr>
                <w:delText>or and effort on test data management during execution, schedule impact</w:delText>
              </w:r>
            </w:del>
            <w:ins w:id="1986" w:author="Viswanath Maddali" w:date="2018-10-19T23:29:00Z">
              <w:r w:rsidR="009A4DCE">
                <w:rPr>
                  <w:rFonts w:cstheme="minorHAnsi"/>
                  <w:sz w:val="22"/>
                </w:rPr>
                <w:t>Medium</w:t>
              </w:r>
            </w:ins>
          </w:p>
          <w:p w14:paraId="4C3E7210" w14:textId="346640FD" w:rsidR="009A4DCE" w:rsidRPr="00E9630D" w:rsidRDefault="009A4DCE" w:rsidP="00A957CB">
            <w:pPr>
              <w:spacing w:after="0" w:line="240" w:lineRule="auto"/>
              <w:rPr>
                <w:rFonts w:cstheme="minorHAnsi"/>
                <w:sz w:val="22"/>
              </w:rPr>
            </w:pPr>
            <w:ins w:id="1987" w:author="Viswanath Maddali" w:date="2018-10-19T23:29:00Z">
              <w:r>
                <w:rPr>
                  <w:rFonts w:cstheme="minorHAnsi"/>
                  <w:sz w:val="22"/>
                </w:rPr>
                <w:t xml:space="preserve">Increased </w:t>
              </w:r>
              <w:proofErr w:type="spellStart"/>
              <w:r>
                <w:rPr>
                  <w:rFonts w:cstheme="minorHAnsi"/>
                  <w:sz w:val="22"/>
                </w:rPr>
                <w:t>cycletime</w:t>
              </w:r>
              <w:proofErr w:type="spellEnd"/>
              <w:r>
                <w:rPr>
                  <w:rFonts w:cstheme="minorHAnsi"/>
                  <w:sz w:val="22"/>
                </w:rPr>
                <w:t xml:space="preserve"> lines</w:t>
              </w:r>
            </w:ins>
          </w:p>
        </w:tc>
        <w:tc>
          <w:tcPr>
            <w:tcW w:w="3307" w:type="dxa"/>
            <w:tcBorders>
              <w:top w:val="single" w:sz="4" w:space="0" w:color="auto"/>
              <w:left w:val="single" w:sz="4" w:space="0" w:color="auto"/>
              <w:bottom w:val="single" w:sz="4" w:space="0" w:color="auto"/>
              <w:right w:val="single" w:sz="4" w:space="0" w:color="auto"/>
            </w:tcBorders>
          </w:tcPr>
          <w:p w14:paraId="4C3E7211" w14:textId="1731C60F" w:rsidR="00F96267" w:rsidRPr="00E9630D" w:rsidRDefault="00F96267" w:rsidP="00A957CB">
            <w:pPr>
              <w:spacing w:after="0" w:line="240" w:lineRule="auto"/>
              <w:rPr>
                <w:rFonts w:cstheme="minorHAnsi"/>
                <w:sz w:val="22"/>
              </w:rPr>
            </w:pPr>
            <w:del w:id="1988" w:author="Viswanath Maddali" w:date="2018-10-19T23:28:00Z">
              <w:r w:rsidRPr="00E9630D" w:rsidDel="009A4DCE">
                <w:rPr>
                  <w:rFonts w:cstheme="minorHAnsi"/>
                  <w:sz w:val="22"/>
                </w:rPr>
                <w:delText>Perform date driven and non date driven testing in a single environment with rigorous test data segregation and management.</w:delText>
              </w:r>
            </w:del>
            <w:ins w:id="1989" w:author="Viswanath Maddali" w:date="2018-10-19T23:30:00Z">
              <w:r w:rsidR="009A4DCE">
                <w:rPr>
                  <w:rFonts w:cstheme="minorHAnsi"/>
                  <w:sz w:val="22"/>
                </w:rPr>
                <w:t>Continuous manual</w:t>
              </w:r>
            </w:ins>
            <w:ins w:id="1990" w:author="Viswanath Maddali" w:date="2018-10-19T23:29:00Z">
              <w:r w:rsidR="009A4DCE">
                <w:rPr>
                  <w:rFonts w:cstheme="minorHAnsi"/>
                  <w:sz w:val="22"/>
                </w:rPr>
                <w:t xml:space="preserve"> regression optimization</w:t>
              </w:r>
            </w:ins>
            <w:ins w:id="1991" w:author="Viswanath Maddali" w:date="2018-10-19T23:30:00Z">
              <w:r w:rsidR="009A4DCE">
                <w:rPr>
                  <w:rFonts w:cstheme="minorHAnsi"/>
                  <w:sz w:val="22"/>
                </w:rPr>
                <w:t xml:space="preserve"> and monitor the test automation execution cycle times</w:t>
              </w:r>
            </w:ins>
          </w:p>
        </w:tc>
      </w:tr>
      <w:tr w:rsidR="00F96267" w:rsidDel="004273EC" w14:paraId="4C3E7219" w14:textId="5925F138" w:rsidTr="006F191C">
        <w:trPr>
          <w:trHeight w:val="415"/>
          <w:del w:id="1992" w:author="Viswanath Maddali" w:date="2018-10-19T23:31:00Z"/>
        </w:trPr>
        <w:tc>
          <w:tcPr>
            <w:tcW w:w="840" w:type="dxa"/>
            <w:tcBorders>
              <w:top w:val="single" w:sz="4" w:space="0" w:color="auto"/>
              <w:left w:val="single" w:sz="4" w:space="0" w:color="auto"/>
              <w:bottom w:val="single" w:sz="4" w:space="0" w:color="auto"/>
              <w:right w:val="single" w:sz="4" w:space="0" w:color="auto"/>
            </w:tcBorders>
          </w:tcPr>
          <w:p w14:paraId="4C3E7213" w14:textId="31798893" w:rsidR="00F96267" w:rsidRPr="00E9630D" w:rsidDel="004273EC" w:rsidRDefault="00C3792D" w:rsidP="00A957CB">
            <w:pPr>
              <w:spacing w:after="0" w:line="240" w:lineRule="auto"/>
              <w:rPr>
                <w:del w:id="1993" w:author="Viswanath Maddali" w:date="2018-10-19T23:31:00Z"/>
                <w:rFonts w:cstheme="minorHAnsi"/>
                <w:sz w:val="22"/>
              </w:rPr>
            </w:pPr>
            <w:del w:id="1994" w:author="Viswanath Maddali" w:date="2018-10-19T23:31:00Z">
              <w:r w:rsidDel="004273EC">
                <w:rPr>
                  <w:rFonts w:cstheme="minorHAnsi"/>
                  <w:sz w:val="22"/>
                </w:rPr>
                <w:delText>8</w:delText>
              </w:r>
            </w:del>
          </w:p>
        </w:tc>
        <w:tc>
          <w:tcPr>
            <w:tcW w:w="2940" w:type="dxa"/>
            <w:tcBorders>
              <w:top w:val="single" w:sz="4" w:space="0" w:color="auto"/>
              <w:left w:val="single" w:sz="4" w:space="0" w:color="auto"/>
              <w:bottom w:val="single" w:sz="4" w:space="0" w:color="auto"/>
              <w:right w:val="single" w:sz="4" w:space="0" w:color="auto"/>
            </w:tcBorders>
          </w:tcPr>
          <w:p w14:paraId="4C3E7214" w14:textId="1E792E6B" w:rsidR="00F96267" w:rsidRPr="00E9630D" w:rsidDel="004273EC" w:rsidRDefault="00F96267" w:rsidP="00A957CB">
            <w:pPr>
              <w:spacing w:after="0" w:line="240" w:lineRule="auto"/>
              <w:rPr>
                <w:del w:id="1995" w:author="Viswanath Maddali" w:date="2018-10-19T23:31:00Z"/>
                <w:rFonts w:cstheme="minorHAnsi"/>
                <w:sz w:val="22"/>
              </w:rPr>
            </w:pPr>
            <w:del w:id="1996" w:author="Viswanath Maddali" w:date="2018-10-19T23:31:00Z">
              <w:r w:rsidRPr="00E9630D" w:rsidDel="004273EC">
                <w:rPr>
                  <w:rFonts w:cstheme="minorHAnsi"/>
                  <w:sz w:val="22"/>
                </w:rPr>
                <w:delText>Coverage of Change Summary and Endorsement Decs may not be 100% since the validation of coverages will be distributed across the Policy transactions.</w:delText>
              </w:r>
            </w:del>
          </w:p>
        </w:tc>
        <w:tc>
          <w:tcPr>
            <w:tcW w:w="1913" w:type="dxa"/>
            <w:tcBorders>
              <w:top w:val="single" w:sz="4" w:space="0" w:color="auto"/>
              <w:left w:val="single" w:sz="4" w:space="0" w:color="auto"/>
              <w:bottom w:val="single" w:sz="4" w:space="0" w:color="auto"/>
              <w:right w:val="single" w:sz="4" w:space="0" w:color="auto"/>
            </w:tcBorders>
          </w:tcPr>
          <w:p w14:paraId="4C3E7215" w14:textId="65462499" w:rsidR="00F96267" w:rsidRPr="00E9630D" w:rsidDel="004273EC" w:rsidRDefault="00F96267" w:rsidP="00A957CB">
            <w:pPr>
              <w:spacing w:after="0" w:line="240" w:lineRule="auto"/>
              <w:rPr>
                <w:del w:id="1997" w:author="Viswanath Maddali" w:date="2018-10-19T23:31:00Z"/>
                <w:rFonts w:cstheme="minorHAnsi"/>
                <w:sz w:val="22"/>
              </w:rPr>
            </w:pPr>
            <w:del w:id="1998" w:author="Viswanath Maddali" w:date="2018-10-19T23:31:00Z">
              <w:r w:rsidRPr="00E9630D" w:rsidDel="004273EC">
                <w:rPr>
                  <w:rFonts w:cstheme="minorHAnsi"/>
                  <w:sz w:val="22"/>
                </w:rPr>
                <w:delText>Medium</w:delText>
              </w:r>
            </w:del>
          </w:p>
          <w:p w14:paraId="4C3E7216" w14:textId="4EF6F053" w:rsidR="00F96267" w:rsidRPr="00E9630D" w:rsidDel="004273EC" w:rsidRDefault="00F96267" w:rsidP="00A957CB">
            <w:pPr>
              <w:spacing w:after="0" w:line="240" w:lineRule="auto"/>
              <w:rPr>
                <w:del w:id="1999" w:author="Viswanath Maddali" w:date="2018-10-19T23:31:00Z"/>
                <w:rFonts w:cstheme="minorHAnsi"/>
                <w:sz w:val="22"/>
              </w:rPr>
            </w:pPr>
            <w:del w:id="2000" w:author="Viswanath Maddali" w:date="2018-10-19T23:31:00Z">
              <w:r w:rsidRPr="00E9630D" w:rsidDel="004273EC">
                <w:rPr>
                  <w:rFonts w:cstheme="minorHAnsi"/>
                  <w:sz w:val="22"/>
                </w:rPr>
                <w:delText>Coverage impact, defect leakage</w:delText>
              </w:r>
            </w:del>
          </w:p>
          <w:p w14:paraId="4C3E7217" w14:textId="29F68F7F" w:rsidR="00F96267" w:rsidRPr="00E9630D" w:rsidDel="004273EC" w:rsidRDefault="00F96267" w:rsidP="00A957CB">
            <w:pPr>
              <w:spacing w:after="0" w:line="240" w:lineRule="auto"/>
              <w:rPr>
                <w:del w:id="2001" w:author="Viswanath Maddali" w:date="2018-10-19T23:31:00Z"/>
                <w:rFonts w:cstheme="minorHAnsi"/>
                <w:sz w:val="22"/>
              </w:rPr>
            </w:pPr>
          </w:p>
        </w:tc>
        <w:tc>
          <w:tcPr>
            <w:tcW w:w="3307" w:type="dxa"/>
            <w:tcBorders>
              <w:top w:val="single" w:sz="4" w:space="0" w:color="auto"/>
              <w:left w:val="single" w:sz="4" w:space="0" w:color="auto"/>
              <w:bottom w:val="single" w:sz="4" w:space="0" w:color="auto"/>
              <w:right w:val="single" w:sz="4" w:space="0" w:color="auto"/>
            </w:tcBorders>
          </w:tcPr>
          <w:p w14:paraId="4C3E7218" w14:textId="72EBBFB1" w:rsidR="00F96267" w:rsidRPr="00E9630D" w:rsidDel="004273EC" w:rsidRDefault="00F96267" w:rsidP="00A957CB">
            <w:pPr>
              <w:spacing w:after="0" w:line="240" w:lineRule="auto"/>
              <w:rPr>
                <w:del w:id="2002" w:author="Viswanath Maddali" w:date="2018-10-19T23:31:00Z"/>
                <w:rFonts w:cstheme="minorHAnsi"/>
                <w:sz w:val="22"/>
              </w:rPr>
            </w:pPr>
            <w:del w:id="2003" w:author="Viswanath Maddali" w:date="2018-10-19T23:31:00Z">
              <w:r w:rsidRPr="00E9630D" w:rsidDel="004273EC">
                <w:rPr>
                  <w:rFonts w:cstheme="minorHAnsi"/>
                  <w:sz w:val="22"/>
                </w:rPr>
                <w:delText>High and medium risk fields that trigger change summary will be validated.</w:delText>
              </w:r>
            </w:del>
          </w:p>
        </w:tc>
      </w:tr>
    </w:tbl>
    <w:p w14:paraId="4C3E7220" w14:textId="34C3B3C7" w:rsidR="00C959DB" w:rsidRDefault="00C959DB" w:rsidP="00A957CB">
      <w:pPr>
        <w:spacing w:after="0" w:line="240" w:lineRule="auto"/>
        <w:rPr>
          <w:rFonts w:asciiTheme="majorHAnsi" w:eastAsiaTheme="majorEastAsia" w:hAnsiTheme="majorHAnsi" w:cstheme="majorBidi"/>
          <w:color w:val="2E74B5" w:themeColor="accent1" w:themeShade="BF"/>
          <w:sz w:val="28"/>
          <w:szCs w:val="28"/>
        </w:rPr>
      </w:pPr>
      <w:r>
        <w:br w:type="page"/>
      </w:r>
    </w:p>
    <w:p w14:paraId="4C3E7221" w14:textId="77777777" w:rsidR="00B86C1B" w:rsidRDefault="00ED7107" w:rsidP="00A957CB">
      <w:pPr>
        <w:pStyle w:val="Heading1"/>
        <w:spacing w:after="0"/>
        <w:ind w:left="0"/>
      </w:pPr>
      <w:bookmarkStart w:id="2004" w:name="_Toc527943127"/>
      <w:r>
        <w:rPr>
          <w:rFonts w:eastAsia="Times New Roman"/>
          <w:lang w:val="en-US"/>
        </w:rPr>
        <w:lastRenderedPageBreak/>
        <w:t>Assumptions</w:t>
      </w:r>
      <w:r w:rsidR="00A4480E">
        <w:rPr>
          <w:rFonts w:eastAsia="Times New Roman"/>
          <w:lang w:val="en-US"/>
        </w:rPr>
        <w:t xml:space="preserve"> and dependencies</w:t>
      </w:r>
      <w:bookmarkEnd w:id="2004"/>
    </w:p>
    <w:p w14:paraId="4C3E7222" w14:textId="77777777" w:rsidR="00C768F3" w:rsidRPr="0078382A" w:rsidRDefault="00C768F3" w:rsidP="00A957CB">
      <w:pPr>
        <w:pStyle w:val="BodyText1"/>
        <w:spacing w:before="240" w:after="0" w:line="240" w:lineRule="auto"/>
        <w:jc w:val="both"/>
        <w:rPr>
          <w:rFonts w:asciiTheme="minorHAnsi" w:eastAsia="Times New Roman" w:hAnsiTheme="minorHAnsi" w:cstheme="minorHAnsi"/>
          <w:iCs/>
          <w:color w:val="auto"/>
          <w:sz w:val="22"/>
          <w:szCs w:val="22"/>
        </w:rPr>
      </w:pPr>
      <w:r w:rsidRPr="0078382A">
        <w:rPr>
          <w:rFonts w:asciiTheme="minorHAnsi" w:eastAsia="Times New Roman" w:hAnsiTheme="minorHAnsi" w:cstheme="minorHAnsi"/>
          <w:iCs/>
          <w:color w:val="auto"/>
          <w:sz w:val="22"/>
          <w:szCs w:val="22"/>
        </w:rPr>
        <w:t>Testing team assumes the following to carry out testing as part of this program:</w:t>
      </w:r>
    </w:p>
    <w:p w14:paraId="07B6FCA1" w14:textId="1826898C" w:rsidR="001573DD" w:rsidRDefault="00C768F3" w:rsidP="007B35E2">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sidRPr="00444761">
        <w:rPr>
          <w:rFonts w:asciiTheme="minorHAnsi" w:hAnsiTheme="minorHAnsi" w:cstheme="minorHAnsi"/>
          <w:iCs/>
          <w:sz w:val="22"/>
          <w:szCs w:val="22"/>
        </w:rPr>
        <w:t xml:space="preserve">User Stories </w:t>
      </w:r>
      <w:r w:rsidR="001573DD">
        <w:rPr>
          <w:rFonts w:asciiTheme="minorHAnsi" w:hAnsiTheme="minorHAnsi" w:cstheme="minorHAnsi"/>
          <w:iCs/>
          <w:sz w:val="22"/>
          <w:szCs w:val="22"/>
        </w:rPr>
        <w:t>with acceptance criteria made</w:t>
      </w:r>
      <w:r w:rsidRPr="00444761">
        <w:rPr>
          <w:rFonts w:asciiTheme="minorHAnsi" w:hAnsiTheme="minorHAnsi" w:cstheme="minorHAnsi"/>
          <w:iCs/>
          <w:sz w:val="22"/>
          <w:szCs w:val="22"/>
        </w:rPr>
        <w:t xml:space="preserve"> </w:t>
      </w:r>
      <w:r>
        <w:rPr>
          <w:rFonts w:asciiTheme="minorHAnsi" w:hAnsiTheme="minorHAnsi" w:cstheme="minorHAnsi"/>
          <w:iCs/>
          <w:sz w:val="22"/>
          <w:szCs w:val="22"/>
        </w:rPr>
        <w:t xml:space="preserve">available </w:t>
      </w:r>
      <w:r w:rsidR="001573DD">
        <w:rPr>
          <w:rFonts w:asciiTheme="minorHAnsi" w:hAnsiTheme="minorHAnsi" w:cstheme="minorHAnsi"/>
          <w:iCs/>
          <w:sz w:val="22"/>
          <w:szCs w:val="22"/>
        </w:rPr>
        <w:t>to the QA</w:t>
      </w:r>
      <w:r w:rsidRPr="00444761">
        <w:rPr>
          <w:rFonts w:asciiTheme="minorHAnsi" w:hAnsiTheme="minorHAnsi" w:cstheme="minorHAnsi"/>
          <w:iCs/>
          <w:sz w:val="22"/>
          <w:szCs w:val="22"/>
        </w:rPr>
        <w:t xml:space="preserve"> team </w:t>
      </w:r>
      <w:r w:rsidR="001573DD">
        <w:rPr>
          <w:rFonts w:asciiTheme="minorHAnsi" w:hAnsiTheme="minorHAnsi" w:cstheme="minorHAnsi"/>
          <w:iCs/>
          <w:sz w:val="22"/>
          <w:szCs w:val="22"/>
        </w:rPr>
        <w:t>a</w:t>
      </w:r>
      <w:r>
        <w:rPr>
          <w:rFonts w:asciiTheme="minorHAnsi" w:hAnsiTheme="minorHAnsi" w:cstheme="minorHAnsi"/>
          <w:iCs/>
          <w:sz w:val="22"/>
          <w:szCs w:val="22"/>
        </w:rPr>
        <w:t xml:space="preserve"> Sprint</w:t>
      </w:r>
      <w:r w:rsidR="001573DD">
        <w:rPr>
          <w:rFonts w:asciiTheme="minorHAnsi" w:hAnsiTheme="minorHAnsi" w:cstheme="minorHAnsi"/>
          <w:iCs/>
          <w:sz w:val="22"/>
          <w:szCs w:val="22"/>
        </w:rPr>
        <w:t xml:space="preserve"> </w:t>
      </w:r>
      <w:ins w:id="2005" w:author="Viswanath Maddali" w:date="2018-10-19T23:17:00Z">
        <w:r w:rsidR="00CE20BB">
          <w:rPr>
            <w:rFonts w:asciiTheme="minorHAnsi" w:hAnsiTheme="minorHAnsi" w:cstheme="minorHAnsi"/>
            <w:iCs/>
            <w:sz w:val="22"/>
            <w:szCs w:val="22"/>
          </w:rPr>
          <w:t xml:space="preserve">(n-1) </w:t>
        </w:r>
      </w:ins>
      <w:r w:rsidR="001573DD">
        <w:rPr>
          <w:rFonts w:asciiTheme="minorHAnsi" w:hAnsiTheme="minorHAnsi" w:cstheme="minorHAnsi"/>
          <w:iCs/>
          <w:sz w:val="22"/>
          <w:szCs w:val="22"/>
        </w:rPr>
        <w:t>ahead</w:t>
      </w:r>
      <w:del w:id="2006" w:author="Viswanath Maddali" w:date="2018-10-19T23:17:00Z">
        <w:r w:rsidDel="00CE20BB">
          <w:rPr>
            <w:rFonts w:asciiTheme="minorHAnsi" w:hAnsiTheme="minorHAnsi" w:cstheme="minorHAnsi"/>
            <w:iCs/>
            <w:sz w:val="22"/>
            <w:szCs w:val="22"/>
          </w:rPr>
          <w:delText>.</w:delText>
        </w:r>
      </w:del>
    </w:p>
    <w:p w14:paraId="4C3E7223" w14:textId="11371564" w:rsidR="00C768F3" w:rsidRPr="00444761" w:rsidDel="00CE20BB" w:rsidRDefault="00BD4434">
      <w:pPr>
        <w:pStyle w:val="BodyText"/>
        <w:numPr>
          <w:ilvl w:val="0"/>
          <w:numId w:val="4"/>
        </w:numPr>
        <w:overflowPunct/>
        <w:autoSpaceDE/>
        <w:autoSpaceDN/>
        <w:adjustRightInd/>
        <w:jc w:val="both"/>
        <w:textAlignment w:val="auto"/>
        <w:rPr>
          <w:del w:id="2007" w:author="Viswanath Maddali" w:date="2018-10-19T23:17:00Z"/>
          <w:rFonts w:asciiTheme="minorHAnsi" w:hAnsiTheme="minorHAnsi" w:cstheme="minorHAnsi"/>
          <w:iCs/>
          <w:sz w:val="22"/>
          <w:szCs w:val="22"/>
        </w:rPr>
      </w:pPr>
      <w:del w:id="2008" w:author="Viswanath Maddali" w:date="2018-10-19T23:15:00Z">
        <w:r w:rsidRPr="00CE20BB" w:rsidDel="00CE20BB">
          <w:rPr>
            <w:rFonts w:cstheme="minorHAnsi"/>
            <w:iCs/>
            <w:sz w:val="22"/>
            <w:szCs w:val="22"/>
          </w:rPr>
          <w:delText>T</w:delText>
        </w:r>
        <w:r w:rsidR="00C768F3" w:rsidRPr="00CE20BB" w:rsidDel="00CE20BB">
          <w:rPr>
            <w:rFonts w:cstheme="minorHAnsi"/>
            <w:iCs/>
            <w:sz w:val="22"/>
            <w:szCs w:val="22"/>
          </w:rPr>
          <w:delText>esting team understands the business priorit</w:delText>
        </w:r>
        <w:r w:rsidR="001573DD" w:rsidRPr="00CE20BB" w:rsidDel="00CE20BB">
          <w:rPr>
            <w:rFonts w:cstheme="minorHAnsi"/>
            <w:iCs/>
            <w:sz w:val="22"/>
            <w:szCs w:val="22"/>
          </w:rPr>
          <w:delText>ies</w:delText>
        </w:r>
        <w:r w:rsidR="00C768F3" w:rsidRPr="00CE20BB" w:rsidDel="00CE20BB">
          <w:rPr>
            <w:rFonts w:cstheme="minorHAnsi"/>
            <w:iCs/>
            <w:sz w:val="22"/>
            <w:szCs w:val="22"/>
          </w:rPr>
          <w:delText xml:space="preserve"> ch</w:delText>
        </w:r>
        <w:r w:rsidR="001573DD" w:rsidRPr="00CE20BB" w:rsidDel="00CE20BB">
          <w:rPr>
            <w:rFonts w:cstheme="minorHAnsi"/>
            <w:iCs/>
            <w:sz w:val="22"/>
            <w:szCs w:val="22"/>
          </w:rPr>
          <w:delText>ange hence</w:delText>
        </w:r>
        <w:r w:rsidR="00C768F3" w:rsidRPr="00CE20BB" w:rsidDel="00CE20BB">
          <w:rPr>
            <w:rFonts w:cstheme="minorHAnsi"/>
            <w:iCs/>
            <w:sz w:val="22"/>
            <w:szCs w:val="22"/>
          </w:rPr>
          <w:delText xml:space="preserve"> a</w:delText>
        </w:r>
      </w:del>
      <w:ins w:id="2009" w:author="Viswanath Maddali" w:date="2018-10-19T23:15:00Z">
        <w:r w:rsidR="00CE20BB" w:rsidRPr="00CE20BB">
          <w:rPr>
            <w:rFonts w:cstheme="minorHAnsi"/>
            <w:iCs/>
            <w:sz w:val="22"/>
            <w:szCs w:val="22"/>
          </w:rPr>
          <w:t>A</w:t>
        </w:r>
      </w:ins>
      <w:r w:rsidR="00C768F3" w:rsidRPr="00CE20BB">
        <w:rPr>
          <w:rFonts w:cstheme="minorHAnsi"/>
          <w:iCs/>
          <w:sz w:val="22"/>
          <w:szCs w:val="22"/>
        </w:rPr>
        <w:t xml:space="preserve">dditional testing effort </w:t>
      </w:r>
      <w:del w:id="2010" w:author="Viswanath Maddali" w:date="2018-10-19T23:15:00Z">
        <w:r w:rsidR="001573DD" w:rsidRPr="00CE20BB" w:rsidDel="00CE20BB">
          <w:rPr>
            <w:rFonts w:cstheme="minorHAnsi"/>
            <w:iCs/>
            <w:sz w:val="22"/>
            <w:szCs w:val="22"/>
          </w:rPr>
          <w:delText xml:space="preserve">may </w:delText>
        </w:r>
      </w:del>
      <w:ins w:id="2011" w:author="Viswanath Maddali" w:date="2018-10-19T23:15:00Z">
        <w:r w:rsidR="00CE20BB" w:rsidRPr="00CE20BB">
          <w:rPr>
            <w:rFonts w:cstheme="minorHAnsi"/>
            <w:iCs/>
            <w:sz w:val="22"/>
            <w:szCs w:val="22"/>
          </w:rPr>
          <w:t xml:space="preserve">will </w:t>
        </w:r>
      </w:ins>
      <w:r w:rsidR="001573DD" w:rsidRPr="00CE20BB">
        <w:rPr>
          <w:rFonts w:cstheme="minorHAnsi"/>
          <w:iCs/>
          <w:sz w:val="22"/>
          <w:szCs w:val="22"/>
        </w:rPr>
        <w:t>be needed</w:t>
      </w:r>
      <w:r w:rsidR="00C768F3" w:rsidRPr="00CE20BB">
        <w:rPr>
          <w:rFonts w:cstheme="minorHAnsi"/>
          <w:iCs/>
          <w:sz w:val="22"/>
          <w:szCs w:val="22"/>
        </w:rPr>
        <w:t xml:space="preserve"> </w:t>
      </w:r>
      <w:del w:id="2012" w:author="Viswanath Maddali" w:date="2018-10-19T23:15:00Z">
        <w:r w:rsidR="00C768F3" w:rsidRPr="00CE20BB" w:rsidDel="00CE20BB">
          <w:rPr>
            <w:rFonts w:cstheme="minorHAnsi"/>
            <w:iCs/>
            <w:sz w:val="22"/>
            <w:szCs w:val="22"/>
          </w:rPr>
          <w:delText xml:space="preserve">due to </w:delText>
        </w:r>
      </w:del>
      <w:ins w:id="2013" w:author="Viswanath Maddali" w:date="2018-10-19T23:15:00Z">
        <w:r w:rsidR="00CE20BB" w:rsidRPr="00CE20BB">
          <w:rPr>
            <w:rFonts w:cstheme="minorHAnsi"/>
            <w:iCs/>
            <w:sz w:val="22"/>
            <w:szCs w:val="22"/>
          </w:rPr>
          <w:t xml:space="preserve">to </w:t>
        </w:r>
      </w:ins>
      <w:ins w:id="2014" w:author="Viswanath Maddali" w:date="2018-10-19T23:16:00Z">
        <w:r w:rsidR="00CE20BB" w:rsidRPr="00CE20BB">
          <w:rPr>
            <w:rFonts w:cstheme="minorHAnsi"/>
            <w:iCs/>
            <w:sz w:val="22"/>
            <w:szCs w:val="22"/>
          </w:rPr>
          <w:t>make changes to</w:t>
        </w:r>
      </w:ins>
      <w:ins w:id="2015" w:author="Viswanath Maddali" w:date="2018-10-19T23:15:00Z">
        <w:r w:rsidR="00CE20BB" w:rsidRPr="00CE20BB">
          <w:rPr>
            <w:rFonts w:cstheme="minorHAnsi"/>
            <w:iCs/>
            <w:sz w:val="22"/>
            <w:szCs w:val="22"/>
          </w:rPr>
          <w:t xml:space="preserve"> test design </w:t>
        </w:r>
      </w:ins>
      <w:ins w:id="2016" w:author="Viswanath Maddali" w:date="2018-10-19T23:17:00Z">
        <w:r w:rsidR="00CE20BB" w:rsidRPr="00CE20BB">
          <w:rPr>
            <w:rFonts w:cstheme="minorHAnsi"/>
            <w:iCs/>
            <w:sz w:val="22"/>
            <w:szCs w:val="22"/>
          </w:rPr>
          <w:t xml:space="preserve">to support changes to </w:t>
        </w:r>
      </w:ins>
      <w:del w:id="2017" w:author="Viswanath Maddali" w:date="2018-10-19T23:15:00Z">
        <w:r w:rsidR="00C768F3" w:rsidRPr="00CE20BB" w:rsidDel="00CE20BB">
          <w:rPr>
            <w:rFonts w:cstheme="minorHAnsi"/>
            <w:iCs/>
            <w:sz w:val="22"/>
            <w:szCs w:val="22"/>
          </w:rPr>
          <w:delText xml:space="preserve">changes </w:delText>
        </w:r>
      </w:del>
      <w:ins w:id="2018" w:author="Viswanath Maddali" w:date="2018-10-19T23:15:00Z">
        <w:r w:rsidR="00CE20BB" w:rsidRPr="00CE20BB">
          <w:rPr>
            <w:rFonts w:cstheme="minorHAnsi"/>
            <w:iCs/>
            <w:sz w:val="22"/>
            <w:szCs w:val="22"/>
          </w:rPr>
          <w:t xml:space="preserve"> </w:t>
        </w:r>
      </w:ins>
      <w:del w:id="2019" w:author="Viswanath Maddali" w:date="2018-10-19T23:15:00Z">
        <w:r w:rsidR="00C768F3" w:rsidRPr="00CE20BB" w:rsidDel="00CE20BB">
          <w:rPr>
            <w:rFonts w:cstheme="minorHAnsi"/>
            <w:iCs/>
            <w:sz w:val="22"/>
            <w:szCs w:val="22"/>
          </w:rPr>
          <w:delText>to the Sprint requirements</w:delText>
        </w:r>
      </w:del>
      <w:ins w:id="2020" w:author="Viswanath Maddali" w:date="2018-10-19T23:15:00Z">
        <w:r w:rsidR="00CE20BB" w:rsidRPr="00CE20BB">
          <w:rPr>
            <w:rFonts w:cstheme="minorHAnsi"/>
            <w:iCs/>
            <w:sz w:val="22"/>
            <w:szCs w:val="22"/>
          </w:rPr>
          <w:t>user stories</w:t>
        </w:r>
      </w:ins>
      <w:del w:id="2021" w:author="Viswanath Maddali" w:date="2018-10-19T23:17:00Z">
        <w:r w:rsidR="00C768F3" w:rsidRPr="00CE20BB" w:rsidDel="00CE20BB">
          <w:rPr>
            <w:rFonts w:cstheme="minorHAnsi"/>
            <w:iCs/>
            <w:sz w:val="22"/>
            <w:szCs w:val="22"/>
          </w:rPr>
          <w:delText xml:space="preserve"> in order to provide testing sign-off</w:delText>
        </w:r>
      </w:del>
    </w:p>
    <w:p w14:paraId="6D223BE8" w14:textId="77777777" w:rsidR="00CE20BB" w:rsidRDefault="00CE20BB">
      <w:pPr>
        <w:pStyle w:val="BodyText"/>
        <w:numPr>
          <w:ilvl w:val="0"/>
          <w:numId w:val="4"/>
        </w:numPr>
        <w:overflowPunct/>
        <w:autoSpaceDE/>
        <w:autoSpaceDN/>
        <w:adjustRightInd/>
        <w:jc w:val="both"/>
        <w:textAlignment w:val="auto"/>
        <w:rPr>
          <w:ins w:id="2022" w:author="Viswanath Maddali" w:date="2018-10-19T23:17:00Z"/>
          <w:rFonts w:asciiTheme="minorHAnsi" w:hAnsiTheme="minorHAnsi" w:cstheme="minorHAnsi"/>
          <w:iCs/>
          <w:sz w:val="22"/>
          <w:szCs w:val="22"/>
        </w:rPr>
      </w:pPr>
    </w:p>
    <w:p w14:paraId="4C3E7224" w14:textId="093C6603" w:rsidR="00C768F3" w:rsidRPr="00CE20BB" w:rsidRDefault="00C768F3">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sidRPr="00CE20BB">
        <w:rPr>
          <w:rFonts w:asciiTheme="minorHAnsi" w:hAnsiTheme="minorHAnsi" w:cstheme="minorHAnsi"/>
          <w:iCs/>
          <w:sz w:val="22"/>
          <w:szCs w:val="22"/>
        </w:rPr>
        <w:t>Testing team will be provided timely access to all the required test systems, environments, and tools for testing</w:t>
      </w:r>
    </w:p>
    <w:p w14:paraId="4C3E7225" w14:textId="19776EC4" w:rsidR="00C768F3" w:rsidRPr="00444761" w:rsidDel="00CE20BB" w:rsidRDefault="00C768F3" w:rsidP="007B35E2">
      <w:pPr>
        <w:pStyle w:val="BodyText"/>
        <w:numPr>
          <w:ilvl w:val="0"/>
          <w:numId w:val="4"/>
        </w:numPr>
        <w:overflowPunct/>
        <w:autoSpaceDE/>
        <w:autoSpaceDN/>
        <w:adjustRightInd/>
        <w:jc w:val="both"/>
        <w:textAlignment w:val="auto"/>
        <w:rPr>
          <w:del w:id="2023" w:author="Viswanath Maddali" w:date="2018-10-19T23:17:00Z"/>
          <w:rFonts w:asciiTheme="minorHAnsi" w:hAnsiTheme="minorHAnsi" w:cstheme="minorHAnsi"/>
          <w:iCs/>
          <w:sz w:val="22"/>
          <w:szCs w:val="22"/>
        </w:rPr>
      </w:pPr>
      <w:del w:id="2024" w:author="Viswanath Maddali" w:date="2018-10-19T23:17:00Z">
        <w:r w:rsidRPr="00444761" w:rsidDel="00CE20BB">
          <w:rPr>
            <w:rFonts w:asciiTheme="minorHAnsi" w:hAnsiTheme="minorHAnsi" w:cstheme="minorHAnsi"/>
            <w:iCs/>
            <w:sz w:val="22"/>
            <w:szCs w:val="22"/>
          </w:rPr>
          <w:delText xml:space="preserve">All modules, configuration and development components will be delivered according to schedule </w:delText>
        </w:r>
      </w:del>
    </w:p>
    <w:p w14:paraId="4C3E7226" w14:textId="2F402D60" w:rsidR="00C768F3" w:rsidRPr="00444761" w:rsidDel="00CE20BB" w:rsidRDefault="00C768F3" w:rsidP="007B35E2">
      <w:pPr>
        <w:pStyle w:val="BodyText"/>
        <w:numPr>
          <w:ilvl w:val="0"/>
          <w:numId w:val="4"/>
        </w:numPr>
        <w:overflowPunct/>
        <w:autoSpaceDE/>
        <w:autoSpaceDN/>
        <w:adjustRightInd/>
        <w:jc w:val="both"/>
        <w:textAlignment w:val="auto"/>
        <w:rPr>
          <w:del w:id="2025" w:author="Viswanath Maddali" w:date="2018-10-19T23:18:00Z"/>
          <w:rFonts w:asciiTheme="minorHAnsi" w:hAnsiTheme="minorHAnsi" w:cstheme="minorHAnsi"/>
          <w:iCs/>
          <w:sz w:val="22"/>
          <w:szCs w:val="22"/>
        </w:rPr>
      </w:pPr>
      <w:del w:id="2026" w:author="Viswanath Maddali" w:date="2018-10-19T23:18:00Z">
        <w:r w:rsidRPr="00444761" w:rsidDel="00CE20BB">
          <w:rPr>
            <w:rFonts w:asciiTheme="minorHAnsi" w:hAnsiTheme="minorHAnsi" w:cstheme="minorHAnsi"/>
            <w:iCs/>
            <w:sz w:val="22"/>
            <w:szCs w:val="22"/>
          </w:rPr>
          <w:delText xml:space="preserve">Test environment will have sufficient test data required for test execution. Test team will identify the data requirement during the test design phase for each of the testing type and </w:delText>
        </w:r>
        <w:r w:rsidDel="00CE20BB">
          <w:rPr>
            <w:rFonts w:asciiTheme="minorHAnsi" w:hAnsiTheme="minorHAnsi" w:cstheme="minorHAnsi"/>
            <w:iCs/>
            <w:sz w:val="22"/>
            <w:szCs w:val="22"/>
          </w:rPr>
          <w:delText>concerned</w:delText>
        </w:r>
        <w:r w:rsidRPr="00444761" w:rsidDel="00CE20BB">
          <w:rPr>
            <w:rFonts w:asciiTheme="minorHAnsi" w:hAnsiTheme="minorHAnsi" w:cstheme="minorHAnsi"/>
            <w:iCs/>
            <w:sz w:val="22"/>
            <w:szCs w:val="22"/>
          </w:rPr>
          <w:delText xml:space="preserve"> team will be informed to create or provide the test data that cannot be created by the testing team</w:delText>
        </w:r>
      </w:del>
    </w:p>
    <w:p w14:paraId="4C3E7227" w14:textId="77777777" w:rsidR="00C768F3" w:rsidRPr="00444761" w:rsidRDefault="00C768F3" w:rsidP="007B35E2">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sidRPr="00444761">
        <w:rPr>
          <w:rFonts w:asciiTheme="minorHAnsi" w:hAnsiTheme="minorHAnsi" w:cstheme="minorHAnsi"/>
          <w:iCs/>
          <w:sz w:val="22"/>
          <w:szCs w:val="22"/>
        </w:rPr>
        <w:t>Converted data will be used to execute identified test cases once the converted data is available in the required environment</w:t>
      </w:r>
    </w:p>
    <w:p w14:paraId="4C3E7228" w14:textId="47F4F2C3" w:rsidR="00C768F3" w:rsidRPr="00AC6741" w:rsidRDefault="00C768F3" w:rsidP="007B35E2">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sidRPr="00AC6741">
        <w:rPr>
          <w:rFonts w:asciiTheme="minorHAnsi" w:hAnsiTheme="minorHAnsi" w:cstheme="minorHAnsi"/>
          <w:iCs/>
          <w:sz w:val="22"/>
          <w:szCs w:val="22"/>
        </w:rPr>
        <w:t xml:space="preserve">Test Scenarios will be reviewed </w:t>
      </w:r>
      <w:r>
        <w:rPr>
          <w:rFonts w:asciiTheme="minorHAnsi" w:hAnsiTheme="minorHAnsi" w:cstheme="minorHAnsi"/>
          <w:iCs/>
          <w:sz w:val="22"/>
          <w:szCs w:val="22"/>
        </w:rPr>
        <w:t xml:space="preserve">and signed-off </w:t>
      </w:r>
      <w:r w:rsidRPr="00AC6741">
        <w:rPr>
          <w:rFonts w:asciiTheme="minorHAnsi" w:hAnsiTheme="minorHAnsi" w:cstheme="minorHAnsi"/>
          <w:iCs/>
          <w:sz w:val="22"/>
          <w:szCs w:val="22"/>
        </w:rPr>
        <w:t xml:space="preserve">by business analyst to </w:t>
      </w:r>
      <w:del w:id="2027" w:author="Viswanath Maddali" w:date="2018-10-19T23:18:00Z">
        <w:r w:rsidRPr="00AC6741" w:rsidDel="00CE20BB">
          <w:rPr>
            <w:rFonts w:asciiTheme="minorHAnsi" w:hAnsiTheme="minorHAnsi" w:cstheme="minorHAnsi"/>
            <w:iCs/>
            <w:sz w:val="22"/>
            <w:szCs w:val="22"/>
          </w:rPr>
          <w:delText xml:space="preserve">ensure </w:delText>
        </w:r>
      </w:del>
      <w:ins w:id="2028" w:author="Viswanath Maddali" w:date="2018-10-19T23:18:00Z">
        <w:r w:rsidR="00CE20BB">
          <w:rPr>
            <w:rFonts w:asciiTheme="minorHAnsi" w:hAnsiTheme="minorHAnsi" w:cstheme="minorHAnsi"/>
            <w:iCs/>
            <w:sz w:val="22"/>
            <w:szCs w:val="22"/>
          </w:rPr>
          <w:t>verify</w:t>
        </w:r>
        <w:r w:rsidR="00CE20BB" w:rsidRPr="00AC6741">
          <w:rPr>
            <w:rFonts w:asciiTheme="minorHAnsi" w:hAnsiTheme="minorHAnsi" w:cstheme="minorHAnsi"/>
            <w:iCs/>
            <w:sz w:val="22"/>
            <w:szCs w:val="22"/>
          </w:rPr>
          <w:t xml:space="preserve"> </w:t>
        </w:r>
      </w:ins>
      <w:del w:id="2029" w:author="Viswanath Maddali" w:date="2018-10-19T23:18:00Z">
        <w:r w:rsidRPr="00AC6741" w:rsidDel="00CE20BB">
          <w:rPr>
            <w:rFonts w:asciiTheme="minorHAnsi" w:hAnsiTheme="minorHAnsi" w:cstheme="minorHAnsi"/>
            <w:iCs/>
            <w:sz w:val="22"/>
            <w:szCs w:val="22"/>
          </w:rPr>
          <w:delText xml:space="preserve">the validity and </w:delText>
        </w:r>
      </w:del>
      <w:r>
        <w:rPr>
          <w:rFonts w:asciiTheme="minorHAnsi" w:hAnsiTheme="minorHAnsi" w:cstheme="minorHAnsi"/>
          <w:iCs/>
          <w:sz w:val="22"/>
          <w:szCs w:val="22"/>
        </w:rPr>
        <w:t xml:space="preserve">test </w:t>
      </w:r>
      <w:r w:rsidRPr="00AC6741">
        <w:rPr>
          <w:rFonts w:asciiTheme="minorHAnsi" w:hAnsiTheme="minorHAnsi" w:cstheme="minorHAnsi"/>
          <w:iCs/>
          <w:sz w:val="22"/>
          <w:szCs w:val="22"/>
        </w:rPr>
        <w:t xml:space="preserve">coverage </w:t>
      </w:r>
    </w:p>
    <w:p w14:paraId="4C3E7229" w14:textId="1F60D8CA" w:rsidR="00C768F3" w:rsidRPr="00444761" w:rsidDel="00CE20BB" w:rsidRDefault="00C768F3" w:rsidP="007B35E2">
      <w:pPr>
        <w:pStyle w:val="BodyText"/>
        <w:numPr>
          <w:ilvl w:val="0"/>
          <w:numId w:val="4"/>
        </w:numPr>
        <w:overflowPunct/>
        <w:autoSpaceDE/>
        <w:autoSpaceDN/>
        <w:adjustRightInd/>
        <w:jc w:val="both"/>
        <w:textAlignment w:val="auto"/>
        <w:rPr>
          <w:del w:id="2030" w:author="Viswanath Maddali" w:date="2018-10-19T23:19:00Z"/>
          <w:rFonts w:asciiTheme="minorHAnsi" w:hAnsiTheme="minorHAnsi" w:cstheme="minorHAnsi"/>
          <w:iCs/>
          <w:sz w:val="22"/>
          <w:szCs w:val="22"/>
        </w:rPr>
      </w:pPr>
      <w:del w:id="2031" w:author="Viswanath Maddali" w:date="2018-10-19T23:19:00Z">
        <w:r w:rsidRPr="00444761" w:rsidDel="00CE20BB">
          <w:rPr>
            <w:rFonts w:asciiTheme="minorHAnsi" w:hAnsiTheme="minorHAnsi" w:cstheme="minorHAnsi"/>
            <w:iCs/>
            <w:sz w:val="22"/>
            <w:szCs w:val="22"/>
          </w:rPr>
          <w:delText xml:space="preserve">Development teams will be responsible to do unit testing on </w:delText>
        </w:r>
        <w:r w:rsidDel="00CE20BB">
          <w:rPr>
            <w:rFonts w:asciiTheme="minorHAnsi" w:hAnsiTheme="minorHAnsi" w:cstheme="minorHAnsi"/>
            <w:iCs/>
            <w:sz w:val="22"/>
            <w:szCs w:val="22"/>
          </w:rPr>
          <w:delText>developed</w:delText>
        </w:r>
        <w:r w:rsidRPr="00444761" w:rsidDel="00CE20BB">
          <w:rPr>
            <w:rFonts w:asciiTheme="minorHAnsi" w:hAnsiTheme="minorHAnsi" w:cstheme="minorHAnsi"/>
            <w:iCs/>
            <w:sz w:val="22"/>
            <w:szCs w:val="22"/>
          </w:rPr>
          <w:delText xml:space="preserve"> code </w:delText>
        </w:r>
        <w:r w:rsidDel="00CE20BB">
          <w:rPr>
            <w:rFonts w:asciiTheme="minorHAnsi" w:hAnsiTheme="minorHAnsi" w:cstheme="minorHAnsi"/>
            <w:iCs/>
            <w:sz w:val="22"/>
            <w:szCs w:val="22"/>
          </w:rPr>
          <w:delText>before testing team begins testing</w:delText>
        </w:r>
      </w:del>
    </w:p>
    <w:p w14:paraId="4C3E722A" w14:textId="616988D5" w:rsidR="00C768F3" w:rsidRPr="00444761" w:rsidDel="00CE20BB" w:rsidRDefault="00C768F3" w:rsidP="007B35E2">
      <w:pPr>
        <w:pStyle w:val="BodyText"/>
        <w:numPr>
          <w:ilvl w:val="0"/>
          <w:numId w:val="4"/>
        </w:numPr>
        <w:overflowPunct/>
        <w:autoSpaceDE/>
        <w:autoSpaceDN/>
        <w:adjustRightInd/>
        <w:jc w:val="both"/>
        <w:textAlignment w:val="auto"/>
        <w:rPr>
          <w:del w:id="2032" w:author="Viswanath Maddali" w:date="2018-10-19T23:19:00Z"/>
          <w:rFonts w:asciiTheme="minorHAnsi" w:hAnsiTheme="minorHAnsi" w:cstheme="minorHAnsi"/>
          <w:iCs/>
          <w:sz w:val="22"/>
          <w:szCs w:val="22"/>
        </w:rPr>
      </w:pPr>
      <w:del w:id="2033" w:author="Viswanath Maddali" w:date="2018-10-19T23:19:00Z">
        <w:r w:rsidRPr="00444761" w:rsidDel="00CE20BB">
          <w:rPr>
            <w:rFonts w:asciiTheme="minorHAnsi" w:hAnsiTheme="minorHAnsi" w:cstheme="minorHAnsi"/>
            <w:iCs/>
            <w:sz w:val="22"/>
            <w:szCs w:val="22"/>
          </w:rPr>
          <w:delText>Every effort will be made to ensure that test data integrity will be preserved during execution</w:delText>
        </w:r>
      </w:del>
    </w:p>
    <w:p w14:paraId="726693C1" w14:textId="4855999F" w:rsidR="000B74C5" w:rsidRPr="000B74C5" w:rsidRDefault="000B74C5">
      <w:pPr>
        <w:pStyle w:val="BodyText"/>
        <w:numPr>
          <w:ilvl w:val="0"/>
          <w:numId w:val="4"/>
        </w:numPr>
        <w:overflowPunct/>
        <w:autoSpaceDE/>
        <w:autoSpaceDN/>
        <w:adjustRightInd/>
        <w:jc w:val="both"/>
        <w:textAlignment w:val="auto"/>
        <w:rPr>
          <w:ins w:id="2034" w:author="Viswanath Maddali" w:date="2018-10-19T23:21:00Z"/>
          <w:rFonts w:asciiTheme="minorHAnsi" w:hAnsiTheme="minorHAnsi" w:cstheme="minorHAnsi"/>
          <w:iCs/>
          <w:sz w:val="22"/>
          <w:szCs w:val="22"/>
        </w:rPr>
      </w:pPr>
      <w:ins w:id="2035" w:author="Viswanath Maddali" w:date="2018-10-19T23:21:00Z">
        <w:r w:rsidRPr="000B74C5" w:rsidDel="000B74C5">
          <w:rPr>
            <w:rFonts w:asciiTheme="minorHAnsi" w:hAnsiTheme="minorHAnsi" w:cstheme="minorHAnsi"/>
            <w:iCs/>
            <w:sz w:val="22"/>
            <w:szCs w:val="22"/>
          </w:rPr>
          <w:t xml:space="preserve">Availability of </w:t>
        </w:r>
        <w:proofErr w:type="spellStart"/>
        <w:r w:rsidRPr="000B74C5" w:rsidDel="000B74C5">
          <w:rPr>
            <w:rFonts w:asciiTheme="minorHAnsi" w:hAnsiTheme="minorHAnsi" w:cstheme="minorHAnsi"/>
            <w:iCs/>
            <w:sz w:val="22"/>
            <w:szCs w:val="22"/>
          </w:rPr>
          <w:t>a</w:t>
        </w:r>
        <w:r w:rsidRPr="000B74C5">
          <w:rPr>
            <w:rFonts w:asciiTheme="minorHAnsi" w:hAnsiTheme="minorHAnsi" w:cstheme="minorHAnsi"/>
            <w:iCs/>
            <w:sz w:val="22"/>
            <w:szCs w:val="22"/>
          </w:rPr>
          <w:t>Analyst</w:t>
        </w:r>
        <w:proofErr w:type="spellEnd"/>
        <w:r w:rsidRPr="000B74C5">
          <w:rPr>
            <w:rFonts w:asciiTheme="minorHAnsi" w:hAnsiTheme="minorHAnsi" w:cstheme="minorHAnsi"/>
            <w:iCs/>
            <w:sz w:val="22"/>
            <w:szCs w:val="22"/>
          </w:rPr>
          <w:t xml:space="preserve"> team time for requirements clarifications, timely sign-off on testing artifacts, defect triage etc. is planned by Scrum master</w:t>
        </w:r>
      </w:ins>
    </w:p>
    <w:p w14:paraId="4C3E722B" w14:textId="77777777" w:rsidR="00C768F3" w:rsidRDefault="00C768F3" w:rsidP="007B35E2">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sidRPr="0091003C">
        <w:rPr>
          <w:rFonts w:asciiTheme="minorHAnsi" w:hAnsiTheme="minorHAnsi" w:cstheme="minorHAnsi"/>
          <w:iCs/>
          <w:sz w:val="22"/>
          <w:szCs w:val="22"/>
        </w:rPr>
        <w:t xml:space="preserve">The DevOps team will communicate all changes made to the environments. This should also include environment configuration changes </w:t>
      </w:r>
    </w:p>
    <w:p w14:paraId="4C3E722C" w14:textId="77777777" w:rsidR="00C768F3" w:rsidRDefault="00C768F3" w:rsidP="007B35E2">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Pr>
          <w:rFonts w:asciiTheme="minorHAnsi" w:hAnsiTheme="minorHAnsi" w:cstheme="minorHAnsi"/>
          <w:iCs/>
          <w:sz w:val="22"/>
          <w:szCs w:val="22"/>
        </w:rPr>
        <w:t xml:space="preserve">All builds deployed for testing will have a detailed build/deployment/release notes including the list of user stories or defects being deployed as part of the build. </w:t>
      </w:r>
    </w:p>
    <w:p w14:paraId="4C3E722D" w14:textId="77777777" w:rsidR="00C768F3" w:rsidRPr="00444761" w:rsidRDefault="00C768F3" w:rsidP="007B35E2">
      <w:pPr>
        <w:pStyle w:val="BodyText"/>
        <w:numPr>
          <w:ilvl w:val="0"/>
          <w:numId w:val="4"/>
        </w:numPr>
        <w:overflowPunct/>
        <w:autoSpaceDE/>
        <w:autoSpaceDN/>
        <w:adjustRightInd/>
        <w:jc w:val="both"/>
        <w:textAlignment w:val="auto"/>
        <w:rPr>
          <w:rFonts w:asciiTheme="minorHAnsi" w:hAnsiTheme="minorHAnsi" w:cstheme="minorHAnsi"/>
          <w:iCs/>
          <w:sz w:val="22"/>
          <w:szCs w:val="22"/>
        </w:rPr>
      </w:pPr>
      <w:r w:rsidRPr="00444761">
        <w:rPr>
          <w:rFonts w:asciiTheme="minorHAnsi" w:hAnsiTheme="minorHAnsi" w:cstheme="minorHAnsi"/>
          <w:iCs/>
          <w:sz w:val="22"/>
          <w:szCs w:val="22"/>
        </w:rPr>
        <w:t>Any database drops will be pre-planned and communicated to the entire test team since this will impact test data in the test environments</w:t>
      </w:r>
    </w:p>
    <w:p w14:paraId="4C3E722E" w14:textId="28B35036" w:rsidR="00C768F3" w:rsidRPr="0091003C" w:rsidDel="00CE20BB" w:rsidRDefault="00C768F3" w:rsidP="007B35E2">
      <w:pPr>
        <w:pStyle w:val="BodyText"/>
        <w:numPr>
          <w:ilvl w:val="0"/>
          <w:numId w:val="4"/>
        </w:numPr>
        <w:overflowPunct/>
        <w:autoSpaceDE/>
        <w:autoSpaceDN/>
        <w:adjustRightInd/>
        <w:jc w:val="both"/>
        <w:textAlignment w:val="auto"/>
        <w:rPr>
          <w:del w:id="2036" w:author="Viswanath Maddali" w:date="2018-10-19T23:19:00Z"/>
          <w:rFonts w:asciiTheme="minorHAnsi" w:hAnsiTheme="minorHAnsi" w:cstheme="minorHAnsi"/>
          <w:iCs/>
          <w:sz w:val="22"/>
          <w:szCs w:val="22"/>
        </w:rPr>
      </w:pPr>
      <w:del w:id="2037" w:author="Viswanath Maddali" w:date="2018-10-19T23:19:00Z">
        <w:r w:rsidRPr="0091003C" w:rsidDel="00CE20BB">
          <w:rPr>
            <w:rFonts w:asciiTheme="minorHAnsi" w:hAnsiTheme="minorHAnsi" w:cstheme="minorHAnsi"/>
            <w:iCs/>
            <w:sz w:val="22"/>
            <w:szCs w:val="22"/>
          </w:rPr>
          <w:delText>Completion of testing on time is dependent on timely availability of software changes/code, test data, test environment and approvals</w:delText>
        </w:r>
      </w:del>
    </w:p>
    <w:p w14:paraId="4C3E722F" w14:textId="1FDDABF7" w:rsidR="00C768F3" w:rsidRPr="00B232FD" w:rsidDel="00CE20BB" w:rsidRDefault="00C768F3" w:rsidP="007B35E2">
      <w:pPr>
        <w:pStyle w:val="BodyText"/>
        <w:numPr>
          <w:ilvl w:val="0"/>
          <w:numId w:val="4"/>
        </w:numPr>
        <w:overflowPunct/>
        <w:autoSpaceDE/>
        <w:autoSpaceDN/>
        <w:adjustRightInd/>
        <w:jc w:val="both"/>
        <w:textAlignment w:val="auto"/>
        <w:rPr>
          <w:del w:id="2038" w:author="Viswanath Maddali" w:date="2018-10-19T23:20:00Z"/>
          <w:rFonts w:cstheme="minorHAnsi"/>
          <w:iCs/>
          <w:sz w:val="22"/>
          <w:szCs w:val="22"/>
        </w:rPr>
      </w:pPr>
      <w:del w:id="2039" w:author="Viswanath Maddali" w:date="2018-10-19T23:20:00Z">
        <w:r w:rsidRPr="00444761" w:rsidDel="00CE20BB">
          <w:rPr>
            <w:rFonts w:asciiTheme="minorHAnsi" w:hAnsiTheme="minorHAnsi" w:cstheme="minorHAnsi"/>
            <w:iCs/>
            <w:sz w:val="22"/>
            <w:szCs w:val="22"/>
          </w:rPr>
          <w:delText xml:space="preserve">If resource constraints occur, they will be communicated to the </w:delText>
        </w:r>
        <w:r w:rsidDel="00CE20BB">
          <w:rPr>
            <w:rFonts w:asciiTheme="minorHAnsi" w:hAnsiTheme="minorHAnsi" w:cstheme="minorHAnsi"/>
            <w:iCs/>
            <w:sz w:val="22"/>
            <w:szCs w:val="22"/>
          </w:rPr>
          <w:delText>GEICO management</w:delText>
        </w:r>
        <w:r w:rsidRPr="00444761" w:rsidDel="00CE20BB">
          <w:rPr>
            <w:rFonts w:asciiTheme="minorHAnsi" w:hAnsiTheme="minorHAnsi" w:cstheme="minorHAnsi"/>
            <w:iCs/>
            <w:sz w:val="22"/>
            <w:szCs w:val="22"/>
          </w:rPr>
          <w:delText xml:space="preserve"> team who will then determine the best course of action</w:delText>
        </w:r>
      </w:del>
    </w:p>
    <w:p w14:paraId="4C3E7230" w14:textId="42DC683D" w:rsidR="00C768F3" w:rsidRPr="00077F02" w:rsidRDefault="00C768F3" w:rsidP="007B35E2">
      <w:pPr>
        <w:pStyle w:val="BodyText"/>
        <w:numPr>
          <w:ilvl w:val="0"/>
          <w:numId w:val="4"/>
        </w:numPr>
        <w:overflowPunct/>
        <w:autoSpaceDE/>
        <w:autoSpaceDN/>
        <w:adjustRightInd/>
        <w:jc w:val="both"/>
        <w:textAlignment w:val="auto"/>
        <w:rPr>
          <w:rFonts w:cstheme="minorHAnsi"/>
          <w:iCs/>
          <w:sz w:val="22"/>
          <w:szCs w:val="22"/>
        </w:rPr>
      </w:pPr>
      <w:r>
        <w:rPr>
          <w:rFonts w:asciiTheme="minorHAnsi" w:hAnsiTheme="minorHAnsi" w:cstheme="minorHAnsi"/>
          <w:iCs/>
          <w:sz w:val="22"/>
          <w:szCs w:val="22"/>
        </w:rPr>
        <w:t xml:space="preserve">Any changes that require addition of new features or any customizations or </w:t>
      </w:r>
      <w:r w:rsidR="00F11EB8">
        <w:rPr>
          <w:rFonts w:asciiTheme="minorHAnsi" w:hAnsiTheme="minorHAnsi" w:cstheme="minorHAnsi"/>
          <w:iCs/>
          <w:sz w:val="22"/>
          <w:szCs w:val="22"/>
        </w:rPr>
        <w:t>Defect</w:t>
      </w:r>
      <w:r>
        <w:rPr>
          <w:rFonts w:asciiTheme="minorHAnsi" w:hAnsiTheme="minorHAnsi" w:cstheme="minorHAnsi"/>
          <w:iCs/>
          <w:sz w:val="22"/>
          <w:szCs w:val="22"/>
        </w:rPr>
        <w:t xml:space="preserve"> fixes to ETF (GEICO Enterprise Test Automation Framework), will be taken up by the concerned team</w:t>
      </w:r>
      <w:del w:id="2040" w:author="Viswanath Maddali" w:date="2018-10-19T23:20:00Z">
        <w:r w:rsidDel="000B74C5">
          <w:rPr>
            <w:rFonts w:asciiTheme="minorHAnsi" w:hAnsiTheme="minorHAnsi" w:cstheme="minorHAnsi"/>
            <w:iCs/>
            <w:sz w:val="22"/>
            <w:szCs w:val="22"/>
          </w:rPr>
          <w:delText xml:space="preserve"> and ensure prioritization, that should not impact the testing effort for this program.</w:delText>
        </w:r>
      </w:del>
      <w:r>
        <w:rPr>
          <w:rFonts w:asciiTheme="minorHAnsi" w:hAnsiTheme="minorHAnsi" w:cstheme="minorHAnsi"/>
          <w:iCs/>
          <w:sz w:val="22"/>
          <w:szCs w:val="22"/>
        </w:rPr>
        <w:t xml:space="preserve"> </w:t>
      </w:r>
    </w:p>
    <w:p w14:paraId="4C3E7231" w14:textId="77777777" w:rsidR="00C768F3" w:rsidRDefault="00C768F3" w:rsidP="007B35E2">
      <w:pPr>
        <w:pStyle w:val="BodyText"/>
        <w:numPr>
          <w:ilvl w:val="0"/>
          <w:numId w:val="4"/>
        </w:numPr>
        <w:overflowPunct/>
        <w:autoSpaceDE/>
        <w:autoSpaceDN/>
        <w:adjustRightInd/>
        <w:jc w:val="both"/>
        <w:textAlignment w:val="auto"/>
        <w:rPr>
          <w:rFonts w:cstheme="minorHAnsi"/>
          <w:iCs/>
          <w:sz w:val="22"/>
          <w:szCs w:val="22"/>
        </w:rPr>
      </w:pPr>
      <w:r>
        <w:rPr>
          <w:rFonts w:asciiTheme="minorHAnsi" w:hAnsiTheme="minorHAnsi" w:cstheme="minorHAnsi"/>
          <w:iCs/>
          <w:sz w:val="22"/>
          <w:szCs w:val="22"/>
        </w:rPr>
        <w:t>Testing schedule impacts due to any core products upgrades by the Duck Creek team will be escalated to GEICO management for timely resolution and action</w:t>
      </w:r>
    </w:p>
    <w:p w14:paraId="4C3E7232" w14:textId="1F1B6147" w:rsidR="00C768F3" w:rsidDel="000B74C5" w:rsidRDefault="00C768F3">
      <w:pPr>
        <w:pStyle w:val="BodyText"/>
        <w:numPr>
          <w:ilvl w:val="0"/>
          <w:numId w:val="4"/>
        </w:numPr>
        <w:overflowPunct/>
        <w:autoSpaceDE/>
        <w:autoSpaceDN/>
        <w:adjustRightInd/>
        <w:jc w:val="both"/>
        <w:textAlignment w:val="auto"/>
        <w:rPr>
          <w:del w:id="2041" w:author="Viswanath Maddali" w:date="2018-10-19T23:20:00Z"/>
          <w:rFonts w:asciiTheme="minorHAnsi" w:hAnsiTheme="minorHAnsi" w:cstheme="minorHAnsi"/>
          <w:iCs/>
          <w:sz w:val="22"/>
          <w:szCs w:val="22"/>
        </w:rPr>
      </w:pPr>
      <w:del w:id="2042" w:author="Viswanath Maddali" w:date="2018-10-19T23:20:00Z">
        <w:r w:rsidRPr="000B74C5" w:rsidDel="000B74C5">
          <w:rPr>
            <w:rFonts w:cstheme="minorHAnsi"/>
            <w:iCs/>
            <w:sz w:val="22"/>
            <w:szCs w:val="22"/>
          </w:rPr>
          <w:delText>Availability of a</w:delText>
        </w:r>
      </w:del>
      <w:del w:id="2043" w:author="Viswanath Maddali" w:date="2018-10-19T23:21:00Z">
        <w:r w:rsidRPr="000B74C5" w:rsidDel="000B74C5">
          <w:rPr>
            <w:rFonts w:cstheme="minorHAnsi"/>
            <w:iCs/>
            <w:sz w:val="22"/>
            <w:szCs w:val="22"/>
          </w:rPr>
          <w:delText>nalyst team for requirements clarifications, timel</w:delText>
        </w:r>
        <w:r w:rsidR="007D26A4" w:rsidRPr="000B74C5" w:rsidDel="000B74C5">
          <w:rPr>
            <w:rFonts w:cstheme="minorHAnsi"/>
            <w:iCs/>
            <w:sz w:val="22"/>
            <w:szCs w:val="22"/>
          </w:rPr>
          <w:delText>y sign-off on testing arti</w:delText>
        </w:r>
        <w:r w:rsidRPr="000B74C5" w:rsidDel="000B74C5">
          <w:rPr>
            <w:rFonts w:cstheme="minorHAnsi"/>
            <w:iCs/>
            <w:sz w:val="22"/>
            <w:szCs w:val="22"/>
          </w:rPr>
          <w:delText>facts, defect triage etc</w:delText>
        </w:r>
      </w:del>
      <w:del w:id="2044" w:author="Viswanath Maddali" w:date="2018-10-19T23:20:00Z">
        <w:r w:rsidRPr="000B74C5" w:rsidDel="000B74C5">
          <w:rPr>
            <w:rFonts w:cstheme="minorHAnsi"/>
            <w:iCs/>
            <w:sz w:val="22"/>
            <w:szCs w:val="22"/>
          </w:rPr>
          <w:delText>.</w:delText>
        </w:r>
      </w:del>
    </w:p>
    <w:p w14:paraId="6BCDEE43" w14:textId="786F9970" w:rsidR="00175B49" w:rsidRPr="000B74C5" w:rsidDel="000B74C5" w:rsidRDefault="00175B49">
      <w:pPr>
        <w:pStyle w:val="BodyText"/>
        <w:numPr>
          <w:ilvl w:val="0"/>
          <w:numId w:val="4"/>
        </w:numPr>
        <w:overflowPunct/>
        <w:autoSpaceDE/>
        <w:autoSpaceDN/>
        <w:adjustRightInd/>
        <w:jc w:val="both"/>
        <w:textAlignment w:val="auto"/>
        <w:rPr>
          <w:del w:id="2045" w:author="Viswanath Maddali" w:date="2018-10-19T23:21:00Z"/>
          <w:rFonts w:asciiTheme="minorHAnsi" w:hAnsiTheme="minorHAnsi" w:cstheme="minorHAnsi"/>
          <w:iCs/>
          <w:sz w:val="22"/>
          <w:szCs w:val="22"/>
        </w:rPr>
      </w:pPr>
    </w:p>
    <w:p w14:paraId="4C3E7233" w14:textId="0F116705" w:rsidR="00BD4434" w:rsidRPr="00C768F3" w:rsidRDefault="00BD4434" w:rsidP="00BD4434">
      <w:pPr>
        <w:pStyle w:val="BodyText"/>
        <w:overflowPunct/>
        <w:autoSpaceDE/>
        <w:autoSpaceDN/>
        <w:adjustRightInd/>
        <w:ind w:left="360"/>
        <w:jc w:val="both"/>
        <w:textAlignment w:val="auto"/>
        <w:rPr>
          <w:rFonts w:asciiTheme="minorHAnsi" w:hAnsiTheme="minorHAnsi" w:cstheme="minorHAnsi"/>
          <w:iCs/>
          <w:sz w:val="22"/>
          <w:szCs w:val="22"/>
        </w:rPr>
      </w:pPr>
    </w:p>
    <w:sectPr w:rsidR="00BD4434" w:rsidRPr="00C768F3" w:rsidSect="004F3DE0">
      <w:headerReference w:type="default" r:id="rId103"/>
      <w:footerReference w:type="default" r:id="rId104"/>
      <w:pgSz w:w="11906" w:h="16838"/>
      <w:pgMar w:top="99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ECB36" w14:textId="77777777" w:rsidR="00760AA7" w:rsidRDefault="00760AA7" w:rsidP="00981026">
      <w:pPr>
        <w:spacing w:after="0" w:line="240" w:lineRule="auto"/>
      </w:pPr>
      <w:r>
        <w:separator/>
      </w:r>
    </w:p>
  </w:endnote>
  <w:endnote w:type="continuationSeparator" w:id="0">
    <w:p w14:paraId="78DAB3EE" w14:textId="77777777" w:rsidR="00760AA7" w:rsidRDefault="00760AA7" w:rsidP="00981026">
      <w:pPr>
        <w:spacing w:after="0" w:line="240" w:lineRule="auto"/>
      </w:pPr>
      <w:r>
        <w:continuationSeparator/>
      </w:r>
    </w:p>
  </w:endnote>
  <w:endnote w:type="continuationNotice" w:id="1">
    <w:p w14:paraId="191EF8D7" w14:textId="77777777" w:rsidR="00760AA7" w:rsidRDefault="00760A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old">
    <w:altName w:val="Arial"/>
    <w:panose1 w:val="020B070402020202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E72A2" w14:textId="77777777" w:rsidR="005268BF" w:rsidRDefault="005268BF" w:rsidP="00FC347C">
    <w:pPr>
      <w:pStyle w:val="Header"/>
    </w:pPr>
    <w:r>
      <w:rPr>
        <w:noProof/>
        <w:lang w:eastAsia="en-IN"/>
      </w:rPr>
      <mc:AlternateContent>
        <mc:Choice Requires="wps">
          <w:drawing>
            <wp:anchor distT="0" distB="0" distL="114300" distR="114300" simplePos="0" relativeHeight="251658242" behindDoc="0" locked="0" layoutInCell="1" allowOverlap="1" wp14:anchorId="4C3E72AB" wp14:editId="4C3E72AC">
              <wp:simplePos x="0" y="0"/>
              <wp:positionH relativeFrom="column">
                <wp:posOffset>5892800</wp:posOffset>
              </wp:positionH>
              <wp:positionV relativeFrom="paragraph">
                <wp:posOffset>-381000</wp:posOffset>
              </wp:positionV>
              <wp:extent cx="532130" cy="1374140"/>
              <wp:effectExtent l="0" t="0" r="1270" b="0"/>
              <wp:wrapNone/>
              <wp:docPr id="25" name="Half Frame 25"/>
              <wp:cNvGraphicFramePr/>
              <a:graphic xmlns:a="http://schemas.openxmlformats.org/drawingml/2006/main">
                <a:graphicData uri="http://schemas.microsoft.com/office/word/2010/wordprocessingShape">
                  <wps:wsp>
                    <wps:cNvSpPr/>
                    <wps:spPr>
                      <a:xfrm rot="10800000">
                        <a:off x="0" y="0"/>
                        <a:ext cx="532130" cy="1374140"/>
                      </a:xfrm>
                      <a:prstGeom prst="halfFrame">
                        <a:avLst>
                          <a:gd name="adj1" fmla="val 13628"/>
                          <a:gd name="adj2" fmla="val 15418"/>
                        </a:avLst>
                      </a:prstGeom>
                      <a:solidFill>
                        <a:schemeClr val="accent6"/>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A48CC" id="Half Frame 25" o:spid="_x0000_s1026" style="position:absolute;margin-left:464pt;margin-top:-30pt;width:41.9pt;height:108.2pt;rotation:180;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2130,1374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" path="m,l532130,,504047,72519r-422003,l82044,1162275,,1374140,,xe" fillcolor="#70ad47 [3209]" stroked="f" strokeweight="1pt">
              <v:stroke joinstyle="miter"/>
              <v:path arrowok="t" o:connecttype="custom" o:connectlocs="0,0;532130,0;504047,72519;82044,72519;82044,1162275;0,1374140;0,0" o:connectangles="0,0,0,0,0,0,0"/>
            </v:shape>
          </w:pict>
        </mc:Fallback>
      </mc:AlternateContent>
    </w:r>
    <w:r>
      <w:rPr>
        <w:sz w:val="16"/>
        <w:szCs w:val="16"/>
      </w:rPr>
      <w:tab/>
      <w:t xml:space="preserve">       </w:t>
    </w:r>
  </w:p>
  <w:p w14:paraId="4C3E72A3" w14:textId="1C6FB0A9" w:rsidR="005268BF" w:rsidRDefault="005268BF" w:rsidP="00C959DB">
    <w:pPr>
      <w:pBdr>
        <w:top w:val="single" w:sz="4" w:space="1" w:color="5B9BD5" w:themeColor="accent1"/>
      </w:pBdr>
      <w:ind w:left="426" w:right="-563"/>
      <w:rPr>
        <w:sz w:val="16"/>
        <w:szCs w:val="16"/>
      </w:rPr>
    </w:pPr>
    <w:r w:rsidRPr="00D20685">
      <w:rPr>
        <w:sz w:val="16"/>
        <w:szCs w:val="16"/>
      </w:rPr>
      <w:t>Copyright © 201</w:t>
    </w:r>
    <w:r>
      <w:rPr>
        <w:sz w:val="16"/>
        <w:szCs w:val="16"/>
      </w:rPr>
      <w:t>8</w:t>
    </w:r>
    <w:r w:rsidRPr="00D20685">
      <w:rPr>
        <w:sz w:val="16"/>
        <w:szCs w:val="16"/>
      </w:rPr>
      <w:t xml:space="preserve"> </w:t>
    </w:r>
    <w:r>
      <w:rPr>
        <w:sz w:val="16"/>
        <w:szCs w:val="16"/>
      </w:rPr>
      <w:t>GEICO</w:t>
    </w:r>
    <w:r w:rsidRPr="00D20685">
      <w:rPr>
        <w:sz w:val="16"/>
        <w:szCs w:val="16"/>
      </w:rPr>
      <w:t>. All rights reserved. Not to be reproduced</w:t>
    </w:r>
    <w:r>
      <w:rPr>
        <w:sz w:val="16"/>
        <w:szCs w:val="16"/>
      </w:rPr>
      <w:t xml:space="preserve"> </w:t>
    </w:r>
    <w:r w:rsidRPr="00D20685">
      <w:rPr>
        <w:sz w:val="16"/>
        <w:szCs w:val="16"/>
      </w:rPr>
      <w:t>in any</w:t>
    </w:r>
    <w:r>
      <w:rPr>
        <w:sz w:val="16"/>
        <w:szCs w:val="16"/>
      </w:rPr>
      <w:t xml:space="preserve"> </w:t>
    </w:r>
    <w:r w:rsidRPr="00D20685">
      <w:rPr>
        <w:sz w:val="16"/>
        <w:szCs w:val="16"/>
      </w:rPr>
      <w:t>form or by any means without p</w:t>
    </w:r>
    <w:r>
      <w:rPr>
        <w:sz w:val="16"/>
        <w:szCs w:val="16"/>
      </w:rPr>
      <w:t>rior written permission from GEICO</w:t>
    </w:r>
    <w:r w:rsidRPr="00D20685">
      <w:rPr>
        <w:sz w:val="16"/>
        <w:szCs w:val="16"/>
      </w:rPr>
      <w:t>.</w:t>
    </w:r>
    <w:r>
      <w:rPr>
        <w:sz w:val="16"/>
        <w:szCs w:val="16"/>
      </w:rPr>
      <w:t xml:space="preserve">                                                                          </w:t>
    </w:r>
    <w:r w:rsidRPr="00D20685">
      <w:rPr>
        <w:sz w:val="16"/>
        <w:szCs w:val="16"/>
      </w:rPr>
      <w:t xml:space="preserve"> </w:t>
    </w:r>
    <w:r>
      <w:rPr>
        <w:sz w:val="16"/>
        <w:szCs w:val="16"/>
      </w:rPr>
      <w:t xml:space="preserve">                                                                                        </w:t>
    </w:r>
    <w:r w:rsidRPr="00EB5207">
      <w:rPr>
        <w:sz w:val="16"/>
        <w:szCs w:val="16"/>
      </w:rPr>
      <w:t xml:space="preserve">Page </w:t>
    </w:r>
    <w:r w:rsidRPr="00EB5207">
      <w:rPr>
        <w:b/>
        <w:bCs/>
        <w:sz w:val="16"/>
        <w:szCs w:val="16"/>
      </w:rPr>
      <w:fldChar w:fldCharType="begin"/>
    </w:r>
    <w:r w:rsidRPr="00EB5207">
      <w:rPr>
        <w:b/>
        <w:bCs/>
        <w:sz w:val="16"/>
        <w:szCs w:val="16"/>
      </w:rPr>
      <w:instrText xml:space="preserve"> PAGE  \* Arabic  \* MERGEFORMAT </w:instrText>
    </w:r>
    <w:r w:rsidRPr="00EB5207">
      <w:rPr>
        <w:b/>
        <w:bCs/>
        <w:sz w:val="16"/>
        <w:szCs w:val="16"/>
      </w:rPr>
      <w:fldChar w:fldCharType="separate"/>
    </w:r>
    <w:r>
      <w:rPr>
        <w:b/>
        <w:bCs/>
        <w:noProof/>
        <w:sz w:val="16"/>
        <w:szCs w:val="16"/>
      </w:rPr>
      <w:t>49</w:t>
    </w:r>
    <w:r w:rsidRPr="00EB5207">
      <w:rPr>
        <w:b/>
        <w:bCs/>
        <w:sz w:val="16"/>
        <w:szCs w:val="16"/>
      </w:rPr>
      <w:fldChar w:fldCharType="end"/>
    </w:r>
    <w:r w:rsidRPr="00EB5207">
      <w:rPr>
        <w:sz w:val="16"/>
        <w:szCs w:val="16"/>
      </w:rPr>
      <w:t xml:space="preserve"> of </w:t>
    </w:r>
    <w:r w:rsidRPr="00EB5207">
      <w:rPr>
        <w:b/>
        <w:bCs/>
        <w:sz w:val="16"/>
        <w:szCs w:val="16"/>
      </w:rPr>
      <w:fldChar w:fldCharType="begin"/>
    </w:r>
    <w:r w:rsidRPr="00EB5207">
      <w:rPr>
        <w:b/>
        <w:bCs/>
        <w:sz w:val="16"/>
        <w:szCs w:val="16"/>
      </w:rPr>
      <w:instrText xml:space="preserve"> NUMPAGES  \* Arabic  \* MERGEFORMAT </w:instrText>
    </w:r>
    <w:r w:rsidRPr="00EB5207">
      <w:rPr>
        <w:b/>
        <w:bCs/>
        <w:sz w:val="16"/>
        <w:szCs w:val="16"/>
      </w:rPr>
      <w:fldChar w:fldCharType="separate"/>
    </w:r>
    <w:r>
      <w:rPr>
        <w:b/>
        <w:bCs/>
        <w:noProof/>
        <w:sz w:val="16"/>
        <w:szCs w:val="16"/>
      </w:rPr>
      <w:t>65</w:t>
    </w:r>
    <w:r w:rsidRPr="00EB5207">
      <w:rPr>
        <w:b/>
        <w:bCs/>
        <w:sz w:val="16"/>
        <w:szCs w:val="16"/>
      </w:rPr>
      <w:fldChar w:fldCharType="end"/>
    </w:r>
  </w:p>
  <w:p w14:paraId="4C3E72A4" w14:textId="77777777" w:rsidR="005268BF" w:rsidRDefault="005268BF" w:rsidP="00FC347C">
    <w:pPr>
      <w:pStyle w:val="Footer"/>
    </w:pPr>
    <w:r>
      <w:rPr>
        <w:sz w:val="16"/>
        <w:szCs w:val="16"/>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AC841" w14:textId="77777777" w:rsidR="00760AA7" w:rsidRDefault="00760AA7" w:rsidP="00981026">
      <w:pPr>
        <w:spacing w:after="0" w:line="240" w:lineRule="auto"/>
      </w:pPr>
      <w:r>
        <w:separator/>
      </w:r>
    </w:p>
  </w:footnote>
  <w:footnote w:type="continuationSeparator" w:id="0">
    <w:p w14:paraId="3AE8EA53" w14:textId="77777777" w:rsidR="00760AA7" w:rsidRDefault="00760AA7" w:rsidP="00981026">
      <w:pPr>
        <w:spacing w:after="0" w:line="240" w:lineRule="auto"/>
      </w:pPr>
      <w:r>
        <w:continuationSeparator/>
      </w:r>
    </w:p>
  </w:footnote>
  <w:footnote w:type="continuationNotice" w:id="1">
    <w:p w14:paraId="000DDE9F" w14:textId="77777777" w:rsidR="00760AA7" w:rsidRDefault="00760A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E72A0" w14:textId="5CD1519D" w:rsidR="005268BF" w:rsidRPr="001A7DAC" w:rsidRDefault="005268BF" w:rsidP="00200CB0">
    <w:pPr>
      <w:pBdr>
        <w:bottom w:val="single" w:sz="4" w:space="1" w:color="5B9BD5" w:themeColor="accent1"/>
      </w:pBdr>
      <w:jc w:val="center"/>
    </w:pPr>
    <w:r w:rsidRPr="00ED7107">
      <w:rPr>
        <w:noProof/>
        <w:lang w:eastAsia="en-IN"/>
      </w:rPr>
      <w:drawing>
        <wp:anchor distT="0" distB="0" distL="114300" distR="114300" simplePos="0" relativeHeight="251658243" behindDoc="0" locked="0" layoutInCell="1" allowOverlap="1" wp14:anchorId="4C3E72A5" wp14:editId="4C3E72A6">
          <wp:simplePos x="0" y="0"/>
          <wp:positionH relativeFrom="margin">
            <wp:align>right</wp:align>
          </wp:positionH>
          <wp:positionV relativeFrom="paragraph">
            <wp:posOffset>-190213</wp:posOffset>
          </wp:positionV>
          <wp:extent cx="732790" cy="471805"/>
          <wp:effectExtent l="0" t="0" r="0" b="4445"/>
          <wp:wrapSquare wrapText="bothSides"/>
          <wp:docPr id="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 cstate="email">
                    <a:extLst>
                      <a:ext uri="{28A0092B-C50C-407E-A947-70E740481C1C}">
                        <a14:useLocalDpi xmlns:a14="http://schemas.microsoft.com/office/drawing/2010/main" val="0"/>
                      </a:ext>
                    </a:extLst>
                  </a:blip>
                  <a:stretch>
                    <a:fillRect/>
                  </a:stretch>
                </pic:blipFill>
                <pic:spPr>
                  <a:xfrm>
                    <a:off x="0" y="0"/>
                    <a:ext cx="732790" cy="47180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58240" behindDoc="0" locked="0" layoutInCell="1" allowOverlap="1" wp14:anchorId="4C3E72A7" wp14:editId="4C3E72A8">
          <wp:simplePos x="0" y="0"/>
          <wp:positionH relativeFrom="column">
            <wp:posOffset>-342900</wp:posOffset>
          </wp:positionH>
          <wp:positionV relativeFrom="paragraph">
            <wp:posOffset>5080</wp:posOffset>
          </wp:positionV>
          <wp:extent cx="1060450" cy="186055"/>
          <wp:effectExtent l="0" t="0" r="6350" b="444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0px-Geico_logo.svg.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60450" cy="186055"/>
                  </a:xfrm>
                  <a:prstGeom prst="rect">
                    <a:avLst/>
                  </a:prstGeom>
                </pic:spPr>
              </pic:pic>
            </a:graphicData>
          </a:graphic>
          <wp14:sizeRelH relativeFrom="margin">
            <wp14:pctWidth>0</wp14:pctWidth>
          </wp14:sizeRelH>
          <wp14:sizeRelV relativeFrom="margin">
            <wp14:pctHeight>0</wp14:pctHeight>
          </wp14:sizeRelV>
        </wp:anchor>
      </w:drawing>
    </w:r>
    <w:r w:rsidRPr="001A7E60">
      <w:rPr>
        <w:caps/>
        <w:noProof/>
        <w:sz w:val="16"/>
        <w:szCs w:val="16"/>
        <w:lang w:eastAsia="en-IN"/>
      </w:rPr>
      <mc:AlternateContent>
        <mc:Choice Requires="wps">
          <w:drawing>
            <wp:anchor distT="0" distB="0" distL="114300" distR="114300" simplePos="0" relativeHeight="251658241" behindDoc="0" locked="0" layoutInCell="1" allowOverlap="1" wp14:anchorId="4C3E72A9" wp14:editId="4C3E72AA">
              <wp:simplePos x="0" y="0"/>
              <wp:positionH relativeFrom="column">
                <wp:posOffset>-633655</wp:posOffset>
              </wp:positionH>
              <wp:positionV relativeFrom="paragraph">
                <wp:posOffset>-170778</wp:posOffset>
              </wp:positionV>
              <wp:extent cx="532130" cy="1448435"/>
              <wp:effectExtent l="0" t="0" r="1270" b="0"/>
              <wp:wrapNone/>
              <wp:docPr id="39" name="Half Frame 39"/>
              <wp:cNvGraphicFramePr/>
              <a:graphic xmlns:a="http://schemas.openxmlformats.org/drawingml/2006/main">
                <a:graphicData uri="http://schemas.microsoft.com/office/word/2010/wordprocessingShape">
                  <wps:wsp>
                    <wps:cNvSpPr/>
                    <wps:spPr>
                      <a:xfrm>
                        <a:off x="0" y="0"/>
                        <a:ext cx="532130" cy="1448435"/>
                      </a:xfrm>
                      <a:prstGeom prst="halfFrame">
                        <a:avLst>
                          <a:gd name="adj1" fmla="val 13628"/>
                          <a:gd name="adj2" fmla="val 17208"/>
                        </a:avLst>
                      </a:prstGeom>
                      <a:solidFill>
                        <a:schemeClr val="accent6"/>
                      </a:solidFill>
                      <a:ln>
                        <a:no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7BED4" id="Half Frame 39" o:spid="_x0000_s1026" style="position:absolute;margin-left:-49.9pt;margin-top:-13.45pt;width:41.9pt;height:114.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2130,1448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" path="m,l532130,,505488,72519r-413919,l91569,1199188,,1448435,,xe" fillcolor="#70ad47 [3209]" stroked="f" strokeweight="1pt">
              <v:stroke joinstyle="miter"/>
              <v:path arrowok="t" o:connecttype="custom" o:connectlocs="0,0;532130,0;505488,72519;91569,72519;91569,1199188;0,1448435;0,0" o:connectangles="0,0,0,0,0,0,0"/>
            </v:shape>
          </w:pict>
        </mc:Fallback>
      </mc:AlternateContent>
    </w:r>
    <w:r>
      <w:rPr>
        <w:noProof/>
      </w:rPr>
      <w:t xml:space="preserve">Indy </w:t>
    </w:r>
    <w:ins w:id="2046" w:author="Viswanath Maddali" w:date="2018-10-19T23:48:00Z">
      <w:r>
        <w:rPr>
          <w:noProof/>
        </w:rPr>
        <w:t xml:space="preserve">IT </w:t>
      </w:r>
    </w:ins>
    <w:del w:id="2047" w:author="Viswanath Maddali" w:date="2018-10-19T23:48:00Z">
      <w:r w:rsidDel="006C1929">
        <w:rPr>
          <w:noProof/>
        </w:rPr>
        <w:delText xml:space="preserve">COE </w:delText>
      </w:r>
    </w:del>
    <w:ins w:id="2048" w:author="Viswanath Maddali" w:date="2018-10-19T23:48:00Z">
      <w:r>
        <w:rPr>
          <w:noProof/>
        </w:rPr>
        <w:t xml:space="preserve">CoE </w:t>
      </w:r>
    </w:ins>
    <w:r>
      <w:rPr>
        <w:noProof/>
      </w:rPr>
      <w:t>QA Strategy</w:t>
    </w:r>
  </w:p>
  <w:p w14:paraId="4C3E72A1" w14:textId="77777777" w:rsidR="005268BF" w:rsidRDefault="005268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621F"/>
    <w:multiLevelType w:val="hybridMultilevel"/>
    <w:tmpl w:val="189442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291CB7"/>
    <w:multiLevelType w:val="hybridMultilevel"/>
    <w:tmpl w:val="7FBEFD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E657BAC"/>
    <w:multiLevelType w:val="hybridMultilevel"/>
    <w:tmpl w:val="9484F094"/>
    <w:lvl w:ilvl="0" w:tplc="06B242AE">
      <w:start w:val="1"/>
      <w:numFmt w:val="bullet"/>
      <w:lvlText w:val=""/>
      <w:lvlJc w:val="left"/>
      <w:pPr>
        <w:ind w:left="720" w:hanging="360"/>
      </w:pPr>
      <w:rPr>
        <w:rFonts w:ascii="Wingdings" w:hAnsi="Wingdings" w:hint="default"/>
        <w:color w:val="C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21AA5"/>
    <w:multiLevelType w:val="multilevel"/>
    <w:tmpl w:val="C2F2499E"/>
    <w:lvl w:ilvl="0">
      <w:start w:val="1"/>
      <w:numFmt w:val="decimal"/>
      <w:pStyle w:val="Heading1"/>
      <w:lvlText w:val="%1"/>
      <w:lvlJc w:val="left"/>
      <w:pPr>
        <w:ind w:left="43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38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620" w:hanging="720"/>
      </w:pPr>
      <w:rPr>
        <w:rFonts w:cs="Times New Roman" w:hint="default"/>
        <w:b w:val="0"/>
        <w:bCs w:val="0"/>
        <w:i w:val="0"/>
        <w:iCs w:val="0"/>
        <w:caps w:val="0"/>
        <w:smallCaps w:val="0"/>
        <w:strike w:val="0"/>
        <w:dstrike w:val="0"/>
        <w:outline w:val="0"/>
        <w:shadow w:val="0"/>
        <w:emboss w:val="0"/>
        <w:imprint w:val="0"/>
        <w:noProof w:val="0"/>
        <w:vanish w:val="0"/>
        <w:color w:val="2E74B5"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864" w:hanging="864"/>
      </w:pPr>
      <w:rPr>
        <w:rFonts w:hint="default"/>
        <w:b w:val="0"/>
        <w:i/>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14B1D3C"/>
    <w:multiLevelType w:val="hybridMultilevel"/>
    <w:tmpl w:val="9578A8EA"/>
    <w:lvl w:ilvl="0" w:tplc="C66C941E">
      <w:start w:val="1"/>
      <w:numFmt w:val="decimal"/>
      <w:lvlText w:val="%1."/>
      <w:lvlJc w:val="left"/>
      <w:pPr>
        <w:tabs>
          <w:tab w:val="num" w:pos="720"/>
        </w:tabs>
        <w:ind w:left="720" w:hanging="360"/>
      </w:pPr>
    </w:lvl>
    <w:lvl w:ilvl="1" w:tplc="E2DEE39E" w:tentative="1">
      <w:start w:val="1"/>
      <w:numFmt w:val="decimal"/>
      <w:lvlText w:val="%2."/>
      <w:lvlJc w:val="left"/>
      <w:pPr>
        <w:tabs>
          <w:tab w:val="num" w:pos="1440"/>
        </w:tabs>
        <w:ind w:left="1440" w:hanging="360"/>
      </w:pPr>
    </w:lvl>
    <w:lvl w:ilvl="2" w:tplc="BA7A5F8A" w:tentative="1">
      <w:start w:val="1"/>
      <w:numFmt w:val="decimal"/>
      <w:lvlText w:val="%3."/>
      <w:lvlJc w:val="left"/>
      <w:pPr>
        <w:tabs>
          <w:tab w:val="num" w:pos="2160"/>
        </w:tabs>
        <w:ind w:left="2160" w:hanging="360"/>
      </w:pPr>
    </w:lvl>
    <w:lvl w:ilvl="3" w:tplc="B27A8982" w:tentative="1">
      <w:start w:val="1"/>
      <w:numFmt w:val="decimal"/>
      <w:lvlText w:val="%4."/>
      <w:lvlJc w:val="left"/>
      <w:pPr>
        <w:tabs>
          <w:tab w:val="num" w:pos="2880"/>
        </w:tabs>
        <w:ind w:left="2880" w:hanging="360"/>
      </w:pPr>
    </w:lvl>
    <w:lvl w:ilvl="4" w:tplc="E8DA904E" w:tentative="1">
      <w:start w:val="1"/>
      <w:numFmt w:val="decimal"/>
      <w:lvlText w:val="%5."/>
      <w:lvlJc w:val="left"/>
      <w:pPr>
        <w:tabs>
          <w:tab w:val="num" w:pos="3600"/>
        </w:tabs>
        <w:ind w:left="3600" w:hanging="360"/>
      </w:pPr>
    </w:lvl>
    <w:lvl w:ilvl="5" w:tplc="7436BC88" w:tentative="1">
      <w:start w:val="1"/>
      <w:numFmt w:val="decimal"/>
      <w:lvlText w:val="%6."/>
      <w:lvlJc w:val="left"/>
      <w:pPr>
        <w:tabs>
          <w:tab w:val="num" w:pos="4320"/>
        </w:tabs>
        <w:ind w:left="4320" w:hanging="360"/>
      </w:pPr>
    </w:lvl>
    <w:lvl w:ilvl="6" w:tplc="2F10F47E" w:tentative="1">
      <w:start w:val="1"/>
      <w:numFmt w:val="decimal"/>
      <w:lvlText w:val="%7."/>
      <w:lvlJc w:val="left"/>
      <w:pPr>
        <w:tabs>
          <w:tab w:val="num" w:pos="5040"/>
        </w:tabs>
        <w:ind w:left="5040" w:hanging="360"/>
      </w:pPr>
    </w:lvl>
    <w:lvl w:ilvl="7" w:tplc="17B27414" w:tentative="1">
      <w:start w:val="1"/>
      <w:numFmt w:val="decimal"/>
      <w:lvlText w:val="%8."/>
      <w:lvlJc w:val="left"/>
      <w:pPr>
        <w:tabs>
          <w:tab w:val="num" w:pos="5760"/>
        </w:tabs>
        <w:ind w:left="5760" w:hanging="360"/>
      </w:pPr>
    </w:lvl>
    <w:lvl w:ilvl="8" w:tplc="94502A5C" w:tentative="1">
      <w:start w:val="1"/>
      <w:numFmt w:val="decimal"/>
      <w:lvlText w:val="%9."/>
      <w:lvlJc w:val="left"/>
      <w:pPr>
        <w:tabs>
          <w:tab w:val="num" w:pos="6480"/>
        </w:tabs>
        <w:ind w:left="6480" w:hanging="360"/>
      </w:pPr>
    </w:lvl>
  </w:abstractNum>
  <w:abstractNum w:abstractNumId="5" w15:restartNumberingAfterBreak="0">
    <w:nsid w:val="131D63DF"/>
    <w:multiLevelType w:val="hybridMultilevel"/>
    <w:tmpl w:val="6CCC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15205A"/>
    <w:multiLevelType w:val="multilevel"/>
    <w:tmpl w:val="90CEBE20"/>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5034D5F"/>
    <w:multiLevelType w:val="hybridMultilevel"/>
    <w:tmpl w:val="E5F0B5FC"/>
    <w:lvl w:ilvl="0" w:tplc="2C2874B8">
      <w:start w:val="1"/>
      <w:numFmt w:val="bullet"/>
      <w:lvlText w:val="•"/>
      <w:lvlJc w:val="left"/>
      <w:pPr>
        <w:tabs>
          <w:tab w:val="num" w:pos="360"/>
        </w:tabs>
        <w:ind w:left="360" w:hanging="360"/>
      </w:pPr>
      <w:rPr>
        <w:rFonts w:ascii="Arial" w:hAnsi="Arial" w:hint="default"/>
      </w:rPr>
    </w:lvl>
    <w:lvl w:ilvl="1" w:tplc="40F8B718" w:tentative="1">
      <w:start w:val="1"/>
      <w:numFmt w:val="bullet"/>
      <w:lvlText w:val="•"/>
      <w:lvlJc w:val="left"/>
      <w:pPr>
        <w:tabs>
          <w:tab w:val="num" w:pos="1080"/>
        </w:tabs>
        <w:ind w:left="1080" w:hanging="360"/>
      </w:pPr>
      <w:rPr>
        <w:rFonts w:ascii="Arial" w:hAnsi="Arial" w:hint="default"/>
      </w:rPr>
    </w:lvl>
    <w:lvl w:ilvl="2" w:tplc="84BEDE32" w:tentative="1">
      <w:start w:val="1"/>
      <w:numFmt w:val="bullet"/>
      <w:lvlText w:val="•"/>
      <w:lvlJc w:val="left"/>
      <w:pPr>
        <w:tabs>
          <w:tab w:val="num" w:pos="1800"/>
        </w:tabs>
        <w:ind w:left="1800" w:hanging="360"/>
      </w:pPr>
      <w:rPr>
        <w:rFonts w:ascii="Arial" w:hAnsi="Arial" w:hint="default"/>
      </w:rPr>
    </w:lvl>
    <w:lvl w:ilvl="3" w:tplc="C0169DE6" w:tentative="1">
      <w:start w:val="1"/>
      <w:numFmt w:val="bullet"/>
      <w:lvlText w:val="•"/>
      <w:lvlJc w:val="left"/>
      <w:pPr>
        <w:tabs>
          <w:tab w:val="num" w:pos="2520"/>
        </w:tabs>
        <w:ind w:left="2520" w:hanging="360"/>
      </w:pPr>
      <w:rPr>
        <w:rFonts w:ascii="Arial" w:hAnsi="Arial" w:hint="default"/>
      </w:rPr>
    </w:lvl>
    <w:lvl w:ilvl="4" w:tplc="FBC441E6" w:tentative="1">
      <w:start w:val="1"/>
      <w:numFmt w:val="bullet"/>
      <w:lvlText w:val="•"/>
      <w:lvlJc w:val="left"/>
      <w:pPr>
        <w:tabs>
          <w:tab w:val="num" w:pos="3240"/>
        </w:tabs>
        <w:ind w:left="3240" w:hanging="360"/>
      </w:pPr>
      <w:rPr>
        <w:rFonts w:ascii="Arial" w:hAnsi="Arial" w:hint="default"/>
      </w:rPr>
    </w:lvl>
    <w:lvl w:ilvl="5" w:tplc="97FAE994" w:tentative="1">
      <w:start w:val="1"/>
      <w:numFmt w:val="bullet"/>
      <w:lvlText w:val="•"/>
      <w:lvlJc w:val="left"/>
      <w:pPr>
        <w:tabs>
          <w:tab w:val="num" w:pos="3960"/>
        </w:tabs>
        <w:ind w:left="3960" w:hanging="360"/>
      </w:pPr>
      <w:rPr>
        <w:rFonts w:ascii="Arial" w:hAnsi="Arial" w:hint="default"/>
      </w:rPr>
    </w:lvl>
    <w:lvl w:ilvl="6" w:tplc="6804F03A" w:tentative="1">
      <w:start w:val="1"/>
      <w:numFmt w:val="bullet"/>
      <w:lvlText w:val="•"/>
      <w:lvlJc w:val="left"/>
      <w:pPr>
        <w:tabs>
          <w:tab w:val="num" w:pos="4680"/>
        </w:tabs>
        <w:ind w:left="4680" w:hanging="360"/>
      </w:pPr>
      <w:rPr>
        <w:rFonts w:ascii="Arial" w:hAnsi="Arial" w:hint="default"/>
      </w:rPr>
    </w:lvl>
    <w:lvl w:ilvl="7" w:tplc="880CCC68" w:tentative="1">
      <w:start w:val="1"/>
      <w:numFmt w:val="bullet"/>
      <w:lvlText w:val="•"/>
      <w:lvlJc w:val="left"/>
      <w:pPr>
        <w:tabs>
          <w:tab w:val="num" w:pos="5400"/>
        </w:tabs>
        <w:ind w:left="5400" w:hanging="360"/>
      </w:pPr>
      <w:rPr>
        <w:rFonts w:ascii="Arial" w:hAnsi="Arial" w:hint="default"/>
      </w:rPr>
    </w:lvl>
    <w:lvl w:ilvl="8" w:tplc="3C96C1F2"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166B3632"/>
    <w:multiLevelType w:val="hybridMultilevel"/>
    <w:tmpl w:val="9D94BA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760244"/>
    <w:multiLevelType w:val="hybridMultilevel"/>
    <w:tmpl w:val="1FF0C6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EB4618"/>
    <w:multiLevelType w:val="hybridMultilevel"/>
    <w:tmpl w:val="790408E4"/>
    <w:lvl w:ilvl="0" w:tplc="8D068910">
      <w:start w:val="1"/>
      <w:numFmt w:val="bullet"/>
      <w:lvlText w:val=""/>
      <w:lvlJc w:val="left"/>
      <w:pPr>
        <w:tabs>
          <w:tab w:val="num" w:pos="720"/>
        </w:tabs>
        <w:ind w:left="720" w:hanging="360"/>
      </w:pPr>
      <w:rPr>
        <w:rFonts w:ascii="Wingdings" w:hAnsi="Wingdings" w:hint="default"/>
      </w:rPr>
    </w:lvl>
    <w:lvl w:ilvl="1" w:tplc="9486694A" w:tentative="1">
      <w:start w:val="1"/>
      <w:numFmt w:val="bullet"/>
      <w:lvlText w:val=""/>
      <w:lvlJc w:val="left"/>
      <w:pPr>
        <w:tabs>
          <w:tab w:val="num" w:pos="1440"/>
        </w:tabs>
        <w:ind w:left="1440" w:hanging="360"/>
      </w:pPr>
      <w:rPr>
        <w:rFonts w:ascii="Wingdings" w:hAnsi="Wingdings" w:hint="default"/>
      </w:rPr>
    </w:lvl>
    <w:lvl w:ilvl="2" w:tplc="DD848D1A" w:tentative="1">
      <w:start w:val="1"/>
      <w:numFmt w:val="bullet"/>
      <w:lvlText w:val=""/>
      <w:lvlJc w:val="left"/>
      <w:pPr>
        <w:tabs>
          <w:tab w:val="num" w:pos="2160"/>
        </w:tabs>
        <w:ind w:left="2160" w:hanging="360"/>
      </w:pPr>
      <w:rPr>
        <w:rFonts w:ascii="Wingdings" w:hAnsi="Wingdings" w:hint="default"/>
      </w:rPr>
    </w:lvl>
    <w:lvl w:ilvl="3" w:tplc="9C781EA2" w:tentative="1">
      <w:start w:val="1"/>
      <w:numFmt w:val="bullet"/>
      <w:lvlText w:val=""/>
      <w:lvlJc w:val="left"/>
      <w:pPr>
        <w:tabs>
          <w:tab w:val="num" w:pos="2880"/>
        </w:tabs>
        <w:ind w:left="2880" w:hanging="360"/>
      </w:pPr>
      <w:rPr>
        <w:rFonts w:ascii="Wingdings" w:hAnsi="Wingdings" w:hint="default"/>
      </w:rPr>
    </w:lvl>
    <w:lvl w:ilvl="4" w:tplc="93FC936A" w:tentative="1">
      <w:start w:val="1"/>
      <w:numFmt w:val="bullet"/>
      <w:lvlText w:val=""/>
      <w:lvlJc w:val="left"/>
      <w:pPr>
        <w:tabs>
          <w:tab w:val="num" w:pos="3600"/>
        </w:tabs>
        <w:ind w:left="3600" w:hanging="360"/>
      </w:pPr>
      <w:rPr>
        <w:rFonts w:ascii="Wingdings" w:hAnsi="Wingdings" w:hint="default"/>
      </w:rPr>
    </w:lvl>
    <w:lvl w:ilvl="5" w:tplc="C2ACC05A" w:tentative="1">
      <w:start w:val="1"/>
      <w:numFmt w:val="bullet"/>
      <w:lvlText w:val=""/>
      <w:lvlJc w:val="left"/>
      <w:pPr>
        <w:tabs>
          <w:tab w:val="num" w:pos="4320"/>
        </w:tabs>
        <w:ind w:left="4320" w:hanging="360"/>
      </w:pPr>
      <w:rPr>
        <w:rFonts w:ascii="Wingdings" w:hAnsi="Wingdings" w:hint="default"/>
      </w:rPr>
    </w:lvl>
    <w:lvl w:ilvl="6" w:tplc="E69A3A9E" w:tentative="1">
      <w:start w:val="1"/>
      <w:numFmt w:val="bullet"/>
      <w:lvlText w:val=""/>
      <w:lvlJc w:val="left"/>
      <w:pPr>
        <w:tabs>
          <w:tab w:val="num" w:pos="5040"/>
        </w:tabs>
        <w:ind w:left="5040" w:hanging="360"/>
      </w:pPr>
      <w:rPr>
        <w:rFonts w:ascii="Wingdings" w:hAnsi="Wingdings" w:hint="default"/>
      </w:rPr>
    </w:lvl>
    <w:lvl w:ilvl="7" w:tplc="52DAD208" w:tentative="1">
      <w:start w:val="1"/>
      <w:numFmt w:val="bullet"/>
      <w:lvlText w:val=""/>
      <w:lvlJc w:val="left"/>
      <w:pPr>
        <w:tabs>
          <w:tab w:val="num" w:pos="5760"/>
        </w:tabs>
        <w:ind w:left="5760" w:hanging="360"/>
      </w:pPr>
      <w:rPr>
        <w:rFonts w:ascii="Wingdings" w:hAnsi="Wingdings" w:hint="default"/>
      </w:rPr>
    </w:lvl>
    <w:lvl w:ilvl="8" w:tplc="F22C1E4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B206CF"/>
    <w:multiLevelType w:val="hybridMultilevel"/>
    <w:tmpl w:val="D85E0588"/>
    <w:lvl w:ilvl="0" w:tplc="9F865752">
      <w:start w:val="1"/>
      <w:numFmt w:val="bullet"/>
      <w:lvlText w:val="•"/>
      <w:lvlJc w:val="left"/>
      <w:pPr>
        <w:tabs>
          <w:tab w:val="num" w:pos="720"/>
        </w:tabs>
        <w:ind w:left="720" w:hanging="360"/>
      </w:pPr>
      <w:rPr>
        <w:rFonts w:ascii="Arial" w:hAnsi="Arial" w:hint="default"/>
      </w:rPr>
    </w:lvl>
    <w:lvl w:ilvl="1" w:tplc="679099D4">
      <w:start w:val="110"/>
      <w:numFmt w:val="bullet"/>
      <w:lvlText w:val="•"/>
      <w:lvlJc w:val="left"/>
      <w:pPr>
        <w:tabs>
          <w:tab w:val="num" w:pos="1440"/>
        </w:tabs>
        <w:ind w:left="1440" w:hanging="360"/>
      </w:pPr>
      <w:rPr>
        <w:rFonts w:ascii="Arial" w:hAnsi="Arial" w:hint="default"/>
      </w:rPr>
    </w:lvl>
    <w:lvl w:ilvl="2" w:tplc="F4AE4438" w:tentative="1">
      <w:start w:val="1"/>
      <w:numFmt w:val="bullet"/>
      <w:lvlText w:val="•"/>
      <w:lvlJc w:val="left"/>
      <w:pPr>
        <w:tabs>
          <w:tab w:val="num" w:pos="2160"/>
        </w:tabs>
        <w:ind w:left="2160" w:hanging="360"/>
      </w:pPr>
      <w:rPr>
        <w:rFonts w:ascii="Arial" w:hAnsi="Arial" w:hint="default"/>
      </w:rPr>
    </w:lvl>
    <w:lvl w:ilvl="3" w:tplc="633EBE74" w:tentative="1">
      <w:start w:val="1"/>
      <w:numFmt w:val="bullet"/>
      <w:lvlText w:val="•"/>
      <w:lvlJc w:val="left"/>
      <w:pPr>
        <w:tabs>
          <w:tab w:val="num" w:pos="2880"/>
        </w:tabs>
        <w:ind w:left="2880" w:hanging="360"/>
      </w:pPr>
      <w:rPr>
        <w:rFonts w:ascii="Arial" w:hAnsi="Arial" w:hint="default"/>
      </w:rPr>
    </w:lvl>
    <w:lvl w:ilvl="4" w:tplc="1E5AD0FA" w:tentative="1">
      <w:start w:val="1"/>
      <w:numFmt w:val="bullet"/>
      <w:lvlText w:val="•"/>
      <w:lvlJc w:val="left"/>
      <w:pPr>
        <w:tabs>
          <w:tab w:val="num" w:pos="3600"/>
        </w:tabs>
        <w:ind w:left="3600" w:hanging="360"/>
      </w:pPr>
      <w:rPr>
        <w:rFonts w:ascii="Arial" w:hAnsi="Arial" w:hint="default"/>
      </w:rPr>
    </w:lvl>
    <w:lvl w:ilvl="5" w:tplc="AE4AD3EE" w:tentative="1">
      <w:start w:val="1"/>
      <w:numFmt w:val="bullet"/>
      <w:lvlText w:val="•"/>
      <w:lvlJc w:val="left"/>
      <w:pPr>
        <w:tabs>
          <w:tab w:val="num" w:pos="4320"/>
        </w:tabs>
        <w:ind w:left="4320" w:hanging="360"/>
      </w:pPr>
      <w:rPr>
        <w:rFonts w:ascii="Arial" w:hAnsi="Arial" w:hint="default"/>
      </w:rPr>
    </w:lvl>
    <w:lvl w:ilvl="6" w:tplc="04241A88" w:tentative="1">
      <w:start w:val="1"/>
      <w:numFmt w:val="bullet"/>
      <w:lvlText w:val="•"/>
      <w:lvlJc w:val="left"/>
      <w:pPr>
        <w:tabs>
          <w:tab w:val="num" w:pos="5040"/>
        </w:tabs>
        <w:ind w:left="5040" w:hanging="360"/>
      </w:pPr>
      <w:rPr>
        <w:rFonts w:ascii="Arial" w:hAnsi="Arial" w:hint="default"/>
      </w:rPr>
    </w:lvl>
    <w:lvl w:ilvl="7" w:tplc="13F4DE32" w:tentative="1">
      <w:start w:val="1"/>
      <w:numFmt w:val="bullet"/>
      <w:lvlText w:val="•"/>
      <w:lvlJc w:val="left"/>
      <w:pPr>
        <w:tabs>
          <w:tab w:val="num" w:pos="5760"/>
        </w:tabs>
        <w:ind w:left="5760" w:hanging="360"/>
      </w:pPr>
      <w:rPr>
        <w:rFonts w:ascii="Arial" w:hAnsi="Arial" w:hint="default"/>
      </w:rPr>
    </w:lvl>
    <w:lvl w:ilvl="8" w:tplc="B6DA4FA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F85855"/>
    <w:multiLevelType w:val="hybridMultilevel"/>
    <w:tmpl w:val="E31411CE"/>
    <w:lvl w:ilvl="0" w:tplc="847645CE">
      <w:start w:val="1"/>
      <w:numFmt w:val="bullet"/>
      <w:lvlText w:val="•"/>
      <w:lvlJc w:val="left"/>
      <w:pPr>
        <w:tabs>
          <w:tab w:val="num" w:pos="360"/>
        </w:tabs>
        <w:ind w:left="360" w:hanging="360"/>
      </w:pPr>
      <w:rPr>
        <w:rFonts w:ascii="Arial" w:hAnsi="Arial" w:hint="default"/>
      </w:rPr>
    </w:lvl>
    <w:lvl w:ilvl="1" w:tplc="646A9252">
      <w:start w:val="110"/>
      <w:numFmt w:val="bullet"/>
      <w:lvlText w:val="•"/>
      <w:lvlJc w:val="left"/>
      <w:pPr>
        <w:tabs>
          <w:tab w:val="num" w:pos="1080"/>
        </w:tabs>
        <w:ind w:left="1080" w:hanging="360"/>
      </w:pPr>
      <w:rPr>
        <w:rFonts w:ascii="Arial" w:hAnsi="Arial" w:hint="default"/>
      </w:rPr>
    </w:lvl>
    <w:lvl w:ilvl="2" w:tplc="E83E1442" w:tentative="1">
      <w:start w:val="1"/>
      <w:numFmt w:val="bullet"/>
      <w:lvlText w:val="•"/>
      <w:lvlJc w:val="left"/>
      <w:pPr>
        <w:tabs>
          <w:tab w:val="num" w:pos="1800"/>
        </w:tabs>
        <w:ind w:left="1800" w:hanging="360"/>
      </w:pPr>
      <w:rPr>
        <w:rFonts w:ascii="Arial" w:hAnsi="Arial" w:hint="default"/>
      </w:rPr>
    </w:lvl>
    <w:lvl w:ilvl="3" w:tplc="AFDAC3F0" w:tentative="1">
      <w:start w:val="1"/>
      <w:numFmt w:val="bullet"/>
      <w:lvlText w:val="•"/>
      <w:lvlJc w:val="left"/>
      <w:pPr>
        <w:tabs>
          <w:tab w:val="num" w:pos="2520"/>
        </w:tabs>
        <w:ind w:left="2520" w:hanging="360"/>
      </w:pPr>
      <w:rPr>
        <w:rFonts w:ascii="Arial" w:hAnsi="Arial" w:hint="default"/>
      </w:rPr>
    </w:lvl>
    <w:lvl w:ilvl="4" w:tplc="6A301B5A" w:tentative="1">
      <w:start w:val="1"/>
      <w:numFmt w:val="bullet"/>
      <w:lvlText w:val="•"/>
      <w:lvlJc w:val="left"/>
      <w:pPr>
        <w:tabs>
          <w:tab w:val="num" w:pos="3240"/>
        </w:tabs>
        <w:ind w:left="3240" w:hanging="360"/>
      </w:pPr>
      <w:rPr>
        <w:rFonts w:ascii="Arial" w:hAnsi="Arial" w:hint="default"/>
      </w:rPr>
    </w:lvl>
    <w:lvl w:ilvl="5" w:tplc="AEB28E44" w:tentative="1">
      <w:start w:val="1"/>
      <w:numFmt w:val="bullet"/>
      <w:lvlText w:val="•"/>
      <w:lvlJc w:val="left"/>
      <w:pPr>
        <w:tabs>
          <w:tab w:val="num" w:pos="3960"/>
        </w:tabs>
        <w:ind w:left="3960" w:hanging="360"/>
      </w:pPr>
      <w:rPr>
        <w:rFonts w:ascii="Arial" w:hAnsi="Arial" w:hint="default"/>
      </w:rPr>
    </w:lvl>
    <w:lvl w:ilvl="6" w:tplc="308CF5AC" w:tentative="1">
      <w:start w:val="1"/>
      <w:numFmt w:val="bullet"/>
      <w:lvlText w:val="•"/>
      <w:lvlJc w:val="left"/>
      <w:pPr>
        <w:tabs>
          <w:tab w:val="num" w:pos="4680"/>
        </w:tabs>
        <w:ind w:left="4680" w:hanging="360"/>
      </w:pPr>
      <w:rPr>
        <w:rFonts w:ascii="Arial" w:hAnsi="Arial" w:hint="default"/>
      </w:rPr>
    </w:lvl>
    <w:lvl w:ilvl="7" w:tplc="58E4A316" w:tentative="1">
      <w:start w:val="1"/>
      <w:numFmt w:val="bullet"/>
      <w:lvlText w:val="•"/>
      <w:lvlJc w:val="left"/>
      <w:pPr>
        <w:tabs>
          <w:tab w:val="num" w:pos="5400"/>
        </w:tabs>
        <w:ind w:left="5400" w:hanging="360"/>
      </w:pPr>
      <w:rPr>
        <w:rFonts w:ascii="Arial" w:hAnsi="Arial" w:hint="default"/>
      </w:rPr>
    </w:lvl>
    <w:lvl w:ilvl="8" w:tplc="F1AE31C8"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27146F5A"/>
    <w:multiLevelType w:val="hybridMultilevel"/>
    <w:tmpl w:val="97DA3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F96B84"/>
    <w:multiLevelType w:val="hybridMultilevel"/>
    <w:tmpl w:val="FBBE67A0"/>
    <w:lvl w:ilvl="0" w:tplc="F976A4D0">
      <w:start w:val="1"/>
      <w:numFmt w:val="bullet"/>
      <w:lvlText w:val=""/>
      <w:lvlJc w:val="left"/>
      <w:pPr>
        <w:tabs>
          <w:tab w:val="num" w:pos="720"/>
        </w:tabs>
        <w:ind w:left="720" w:hanging="360"/>
      </w:pPr>
      <w:rPr>
        <w:rFonts w:ascii="Wingdings" w:hAnsi="Wingdings" w:hint="default"/>
      </w:rPr>
    </w:lvl>
    <w:lvl w:ilvl="1" w:tplc="66B6E338">
      <w:start w:val="244"/>
      <w:numFmt w:val="bullet"/>
      <w:lvlText w:val="o"/>
      <w:lvlJc w:val="left"/>
      <w:pPr>
        <w:tabs>
          <w:tab w:val="num" w:pos="1440"/>
        </w:tabs>
        <w:ind w:left="1440" w:hanging="360"/>
      </w:pPr>
      <w:rPr>
        <w:rFonts w:ascii="Courier New" w:hAnsi="Courier New" w:hint="default"/>
      </w:rPr>
    </w:lvl>
    <w:lvl w:ilvl="2" w:tplc="81540452" w:tentative="1">
      <w:start w:val="1"/>
      <w:numFmt w:val="bullet"/>
      <w:lvlText w:val=""/>
      <w:lvlJc w:val="left"/>
      <w:pPr>
        <w:tabs>
          <w:tab w:val="num" w:pos="2160"/>
        </w:tabs>
        <w:ind w:left="2160" w:hanging="360"/>
      </w:pPr>
      <w:rPr>
        <w:rFonts w:ascii="Wingdings" w:hAnsi="Wingdings" w:hint="default"/>
      </w:rPr>
    </w:lvl>
    <w:lvl w:ilvl="3" w:tplc="0E44A064" w:tentative="1">
      <w:start w:val="1"/>
      <w:numFmt w:val="bullet"/>
      <w:lvlText w:val=""/>
      <w:lvlJc w:val="left"/>
      <w:pPr>
        <w:tabs>
          <w:tab w:val="num" w:pos="2880"/>
        </w:tabs>
        <w:ind w:left="2880" w:hanging="360"/>
      </w:pPr>
      <w:rPr>
        <w:rFonts w:ascii="Wingdings" w:hAnsi="Wingdings" w:hint="default"/>
      </w:rPr>
    </w:lvl>
    <w:lvl w:ilvl="4" w:tplc="8A349914" w:tentative="1">
      <w:start w:val="1"/>
      <w:numFmt w:val="bullet"/>
      <w:lvlText w:val=""/>
      <w:lvlJc w:val="left"/>
      <w:pPr>
        <w:tabs>
          <w:tab w:val="num" w:pos="3600"/>
        </w:tabs>
        <w:ind w:left="3600" w:hanging="360"/>
      </w:pPr>
      <w:rPr>
        <w:rFonts w:ascii="Wingdings" w:hAnsi="Wingdings" w:hint="default"/>
      </w:rPr>
    </w:lvl>
    <w:lvl w:ilvl="5" w:tplc="1480EDB6" w:tentative="1">
      <w:start w:val="1"/>
      <w:numFmt w:val="bullet"/>
      <w:lvlText w:val=""/>
      <w:lvlJc w:val="left"/>
      <w:pPr>
        <w:tabs>
          <w:tab w:val="num" w:pos="4320"/>
        </w:tabs>
        <w:ind w:left="4320" w:hanging="360"/>
      </w:pPr>
      <w:rPr>
        <w:rFonts w:ascii="Wingdings" w:hAnsi="Wingdings" w:hint="default"/>
      </w:rPr>
    </w:lvl>
    <w:lvl w:ilvl="6" w:tplc="0F1635AC" w:tentative="1">
      <w:start w:val="1"/>
      <w:numFmt w:val="bullet"/>
      <w:lvlText w:val=""/>
      <w:lvlJc w:val="left"/>
      <w:pPr>
        <w:tabs>
          <w:tab w:val="num" w:pos="5040"/>
        </w:tabs>
        <w:ind w:left="5040" w:hanging="360"/>
      </w:pPr>
      <w:rPr>
        <w:rFonts w:ascii="Wingdings" w:hAnsi="Wingdings" w:hint="default"/>
      </w:rPr>
    </w:lvl>
    <w:lvl w:ilvl="7" w:tplc="6C56B3FE" w:tentative="1">
      <w:start w:val="1"/>
      <w:numFmt w:val="bullet"/>
      <w:lvlText w:val=""/>
      <w:lvlJc w:val="left"/>
      <w:pPr>
        <w:tabs>
          <w:tab w:val="num" w:pos="5760"/>
        </w:tabs>
        <w:ind w:left="5760" w:hanging="360"/>
      </w:pPr>
      <w:rPr>
        <w:rFonts w:ascii="Wingdings" w:hAnsi="Wingdings" w:hint="default"/>
      </w:rPr>
    </w:lvl>
    <w:lvl w:ilvl="8" w:tplc="C0A629C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062C67"/>
    <w:multiLevelType w:val="hybridMultilevel"/>
    <w:tmpl w:val="5CD25B88"/>
    <w:lvl w:ilvl="0" w:tplc="04090001">
      <w:start w:val="1"/>
      <w:numFmt w:val="bullet"/>
      <w:lvlText w:val=""/>
      <w:lvlJc w:val="left"/>
      <w:pPr>
        <w:tabs>
          <w:tab w:val="num" w:pos="720"/>
        </w:tabs>
        <w:ind w:left="720" w:hanging="360"/>
      </w:pPr>
      <w:rPr>
        <w:rFonts w:ascii="Symbol" w:hAnsi="Symbol" w:hint="default"/>
      </w:rPr>
    </w:lvl>
    <w:lvl w:ilvl="1" w:tplc="2738DBF0">
      <w:start w:val="174"/>
      <w:numFmt w:val="bullet"/>
      <w:lvlText w:val="o"/>
      <w:lvlJc w:val="left"/>
      <w:pPr>
        <w:tabs>
          <w:tab w:val="num" w:pos="1440"/>
        </w:tabs>
        <w:ind w:left="1440" w:hanging="360"/>
      </w:pPr>
      <w:rPr>
        <w:rFonts w:ascii="Courier New" w:hAnsi="Courier New" w:hint="default"/>
      </w:rPr>
    </w:lvl>
    <w:lvl w:ilvl="2" w:tplc="41805FA0" w:tentative="1">
      <w:start w:val="1"/>
      <w:numFmt w:val="bullet"/>
      <w:lvlText w:val=""/>
      <w:lvlJc w:val="left"/>
      <w:pPr>
        <w:tabs>
          <w:tab w:val="num" w:pos="2160"/>
        </w:tabs>
        <w:ind w:left="2160" w:hanging="360"/>
      </w:pPr>
      <w:rPr>
        <w:rFonts w:ascii="Wingdings" w:hAnsi="Wingdings" w:hint="default"/>
      </w:rPr>
    </w:lvl>
    <w:lvl w:ilvl="3" w:tplc="FA4E1172" w:tentative="1">
      <w:start w:val="1"/>
      <w:numFmt w:val="bullet"/>
      <w:lvlText w:val=""/>
      <w:lvlJc w:val="left"/>
      <w:pPr>
        <w:tabs>
          <w:tab w:val="num" w:pos="2880"/>
        </w:tabs>
        <w:ind w:left="2880" w:hanging="360"/>
      </w:pPr>
      <w:rPr>
        <w:rFonts w:ascii="Wingdings" w:hAnsi="Wingdings" w:hint="default"/>
      </w:rPr>
    </w:lvl>
    <w:lvl w:ilvl="4" w:tplc="A8DA5D38" w:tentative="1">
      <w:start w:val="1"/>
      <w:numFmt w:val="bullet"/>
      <w:lvlText w:val=""/>
      <w:lvlJc w:val="left"/>
      <w:pPr>
        <w:tabs>
          <w:tab w:val="num" w:pos="3600"/>
        </w:tabs>
        <w:ind w:left="3600" w:hanging="360"/>
      </w:pPr>
      <w:rPr>
        <w:rFonts w:ascii="Wingdings" w:hAnsi="Wingdings" w:hint="default"/>
      </w:rPr>
    </w:lvl>
    <w:lvl w:ilvl="5" w:tplc="B1DA73C4" w:tentative="1">
      <w:start w:val="1"/>
      <w:numFmt w:val="bullet"/>
      <w:lvlText w:val=""/>
      <w:lvlJc w:val="left"/>
      <w:pPr>
        <w:tabs>
          <w:tab w:val="num" w:pos="4320"/>
        </w:tabs>
        <w:ind w:left="4320" w:hanging="360"/>
      </w:pPr>
      <w:rPr>
        <w:rFonts w:ascii="Wingdings" w:hAnsi="Wingdings" w:hint="default"/>
      </w:rPr>
    </w:lvl>
    <w:lvl w:ilvl="6" w:tplc="7FAC8A5C" w:tentative="1">
      <w:start w:val="1"/>
      <w:numFmt w:val="bullet"/>
      <w:lvlText w:val=""/>
      <w:lvlJc w:val="left"/>
      <w:pPr>
        <w:tabs>
          <w:tab w:val="num" w:pos="5040"/>
        </w:tabs>
        <w:ind w:left="5040" w:hanging="360"/>
      </w:pPr>
      <w:rPr>
        <w:rFonts w:ascii="Wingdings" w:hAnsi="Wingdings" w:hint="default"/>
      </w:rPr>
    </w:lvl>
    <w:lvl w:ilvl="7" w:tplc="650AA36A" w:tentative="1">
      <w:start w:val="1"/>
      <w:numFmt w:val="bullet"/>
      <w:lvlText w:val=""/>
      <w:lvlJc w:val="left"/>
      <w:pPr>
        <w:tabs>
          <w:tab w:val="num" w:pos="5760"/>
        </w:tabs>
        <w:ind w:left="5760" w:hanging="360"/>
      </w:pPr>
      <w:rPr>
        <w:rFonts w:ascii="Wingdings" w:hAnsi="Wingdings" w:hint="default"/>
      </w:rPr>
    </w:lvl>
    <w:lvl w:ilvl="8" w:tplc="AB6020E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2A6DA9"/>
    <w:multiLevelType w:val="hybridMultilevel"/>
    <w:tmpl w:val="FD868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066BE3"/>
    <w:multiLevelType w:val="hybridMultilevel"/>
    <w:tmpl w:val="46C42EA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ED0913"/>
    <w:multiLevelType w:val="hybridMultilevel"/>
    <w:tmpl w:val="9D5AEC52"/>
    <w:lvl w:ilvl="0" w:tplc="930E28E2">
      <w:start w:val="1"/>
      <w:numFmt w:val="bullet"/>
      <w:lvlText w:val="•"/>
      <w:lvlJc w:val="left"/>
      <w:pPr>
        <w:tabs>
          <w:tab w:val="num" w:pos="360"/>
        </w:tabs>
        <w:ind w:left="360" w:hanging="360"/>
      </w:pPr>
      <w:rPr>
        <w:rFonts w:ascii="Arial" w:hAnsi="Arial" w:hint="default"/>
      </w:rPr>
    </w:lvl>
    <w:lvl w:ilvl="1" w:tplc="D416FA94" w:tentative="1">
      <w:start w:val="1"/>
      <w:numFmt w:val="bullet"/>
      <w:lvlText w:val="•"/>
      <w:lvlJc w:val="left"/>
      <w:pPr>
        <w:tabs>
          <w:tab w:val="num" w:pos="1080"/>
        </w:tabs>
        <w:ind w:left="1080" w:hanging="360"/>
      </w:pPr>
      <w:rPr>
        <w:rFonts w:ascii="Arial" w:hAnsi="Arial" w:hint="default"/>
      </w:rPr>
    </w:lvl>
    <w:lvl w:ilvl="2" w:tplc="882CA31C" w:tentative="1">
      <w:start w:val="1"/>
      <w:numFmt w:val="bullet"/>
      <w:lvlText w:val="•"/>
      <w:lvlJc w:val="left"/>
      <w:pPr>
        <w:tabs>
          <w:tab w:val="num" w:pos="1800"/>
        </w:tabs>
        <w:ind w:left="1800" w:hanging="360"/>
      </w:pPr>
      <w:rPr>
        <w:rFonts w:ascii="Arial" w:hAnsi="Arial" w:hint="default"/>
      </w:rPr>
    </w:lvl>
    <w:lvl w:ilvl="3" w:tplc="D3061E1E" w:tentative="1">
      <w:start w:val="1"/>
      <w:numFmt w:val="bullet"/>
      <w:lvlText w:val="•"/>
      <w:lvlJc w:val="left"/>
      <w:pPr>
        <w:tabs>
          <w:tab w:val="num" w:pos="2520"/>
        </w:tabs>
        <w:ind w:left="2520" w:hanging="360"/>
      </w:pPr>
      <w:rPr>
        <w:rFonts w:ascii="Arial" w:hAnsi="Arial" w:hint="default"/>
      </w:rPr>
    </w:lvl>
    <w:lvl w:ilvl="4" w:tplc="AA749CCC" w:tentative="1">
      <w:start w:val="1"/>
      <w:numFmt w:val="bullet"/>
      <w:lvlText w:val="•"/>
      <w:lvlJc w:val="left"/>
      <w:pPr>
        <w:tabs>
          <w:tab w:val="num" w:pos="3240"/>
        </w:tabs>
        <w:ind w:left="3240" w:hanging="360"/>
      </w:pPr>
      <w:rPr>
        <w:rFonts w:ascii="Arial" w:hAnsi="Arial" w:hint="default"/>
      </w:rPr>
    </w:lvl>
    <w:lvl w:ilvl="5" w:tplc="E51E7188" w:tentative="1">
      <w:start w:val="1"/>
      <w:numFmt w:val="bullet"/>
      <w:lvlText w:val="•"/>
      <w:lvlJc w:val="left"/>
      <w:pPr>
        <w:tabs>
          <w:tab w:val="num" w:pos="3960"/>
        </w:tabs>
        <w:ind w:left="3960" w:hanging="360"/>
      </w:pPr>
      <w:rPr>
        <w:rFonts w:ascii="Arial" w:hAnsi="Arial" w:hint="default"/>
      </w:rPr>
    </w:lvl>
    <w:lvl w:ilvl="6" w:tplc="CBFC3AF6" w:tentative="1">
      <w:start w:val="1"/>
      <w:numFmt w:val="bullet"/>
      <w:lvlText w:val="•"/>
      <w:lvlJc w:val="left"/>
      <w:pPr>
        <w:tabs>
          <w:tab w:val="num" w:pos="4680"/>
        </w:tabs>
        <w:ind w:left="4680" w:hanging="360"/>
      </w:pPr>
      <w:rPr>
        <w:rFonts w:ascii="Arial" w:hAnsi="Arial" w:hint="default"/>
      </w:rPr>
    </w:lvl>
    <w:lvl w:ilvl="7" w:tplc="706C4B06" w:tentative="1">
      <w:start w:val="1"/>
      <w:numFmt w:val="bullet"/>
      <w:lvlText w:val="•"/>
      <w:lvlJc w:val="left"/>
      <w:pPr>
        <w:tabs>
          <w:tab w:val="num" w:pos="5400"/>
        </w:tabs>
        <w:ind w:left="5400" w:hanging="360"/>
      </w:pPr>
      <w:rPr>
        <w:rFonts w:ascii="Arial" w:hAnsi="Arial" w:hint="default"/>
      </w:rPr>
    </w:lvl>
    <w:lvl w:ilvl="8" w:tplc="91701D4E"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37C8219D"/>
    <w:multiLevelType w:val="hybridMultilevel"/>
    <w:tmpl w:val="6EBC9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1B149C"/>
    <w:multiLevelType w:val="hybridMultilevel"/>
    <w:tmpl w:val="AAB684FE"/>
    <w:lvl w:ilvl="0" w:tplc="9718FF02">
      <w:start w:val="1"/>
      <w:numFmt w:val="bullet"/>
      <w:lvlText w:val="•"/>
      <w:lvlJc w:val="left"/>
      <w:pPr>
        <w:tabs>
          <w:tab w:val="num" w:pos="360"/>
        </w:tabs>
        <w:ind w:left="360" w:hanging="360"/>
      </w:pPr>
      <w:rPr>
        <w:rFonts w:ascii="Arial" w:hAnsi="Arial" w:hint="default"/>
      </w:rPr>
    </w:lvl>
    <w:lvl w:ilvl="1" w:tplc="78FE0D7C">
      <w:start w:val="1"/>
      <w:numFmt w:val="bullet"/>
      <w:lvlText w:val="•"/>
      <w:lvlJc w:val="left"/>
      <w:pPr>
        <w:tabs>
          <w:tab w:val="num" w:pos="1080"/>
        </w:tabs>
        <w:ind w:left="1080" w:hanging="360"/>
      </w:pPr>
      <w:rPr>
        <w:rFonts w:ascii="Arial" w:hAnsi="Arial" w:hint="default"/>
      </w:rPr>
    </w:lvl>
    <w:lvl w:ilvl="2" w:tplc="B0E27F4E" w:tentative="1">
      <w:start w:val="1"/>
      <w:numFmt w:val="bullet"/>
      <w:lvlText w:val="•"/>
      <w:lvlJc w:val="left"/>
      <w:pPr>
        <w:tabs>
          <w:tab w:val="num" w:pos="1800"/>
        </w:tabs>
        <w:ind w:left="1800" w:hanging="360"/>
      </w:pPr>
      <w:rPr>
        <w:rFonts w:ascii="Arial" w:hAnsi="Arial" w:hint="default"/>
      </w:rPr>
    </w:lvl>
    <w:lvl w:ilvl="3" w:tplc="63260BE8" w:tentative="1">
      <w:start w:val="1"/>
      <w:numFmt w:val="bullet"/>
      <w:lvlText w:val="•"/>
      <w:lvlJc w:val="left"/>
      <w:pPr>
        <w:tabs>
          <w:tab w:val="num" w:pos="2520"/>
        </w:tabs>
        <w:ind w:left="2520" w:hanging="360"/>
      </w:pPr>
      <w:rPr>
        <w:rFonts w:ascii="Arial" w:hAnsi="Arial" w:hint="default"/>
      </w:rPr>
    </w:lvl>
    <w:lvl w:ilvl="4" w:tplc="02B096A6" w:tentative="1">
      <w:start w:val="1"/>
      <w:numFmt w:val="bullet"/>
      <w:lvlText w:val="•"/>
      <w:lvlJc w:val="left"/>
      <w:pPr>
        <w:tabs>
          <w:tab w:val="num" w:pos="3240"/>
        </w:tabs>
        <w:ind w:left="3240" w:hanging="360"/>
      </w:pPr>
      <w:rPr>
        <w:rFonts w:ascii="Arial" w:hAnsi="Arial" w:hint="default"/>
      </w:rPr>
    </w:lvl>
    <w:lvl w:ilvl="5" w:tplc="F3722684" w:tentative="1">
      <w:start w:val="1"/>
      <w:numFmt w:val="bullet"/>
      <w:lvlText w:val="•"/>
      <w:lvlJc w:val="left"/>
      <w:pPr>
        <w:tabs>
          <w:tab w:val="num" w:pos="3960"/>
        </w:tabs>
        <w:ind w:left="3960" w:hanging="360"/>
      </w:pPr>
      <w:rPr>
        <w:rFonts w:ascii="Arial" w:hAnsi="Arial" w:hint="default"/>
      </w:rPr>
    </w:lvl>
    <w:lvl w:ilvl="6" w:tplc="DCF2E0FE" w:tentative="1">
      <w:start w:val="1"/>
      <w:numFmt w:val="bullet"/>
      <w:lvlText w:val="•"/>
      <w:lvlJc w:val="left"/>
      <w:pPr>
        <w:tabs>
          <w:tab w:val="num" w:pos="4680"/>
        </w:tabs>
        <w:ind w:left="4680" w:hanging="360"/>
      </w:pPr>
      <w:rPr>
        <w:rFonts w:ascii="Arial" w:hAnsi="Arial" w:hint="default"/>
      </w:rPr>
    </w:lvl>
    <w:lvl w:ilvl="7" w:tplc="2C343D18" w:tentative="1">
      <w:start w:val="1"/>
      <w:numFmt w:val="bullet"/>
      <w:lvlText w:val="•"/>
      <w:lvlJc w:val="left"/>
      <w:pPr>
        <w:tabs>
          <w:tab w:val="num" w:pos="5400"/>
        </w:tabs>
        <w:ind w:left="5400" w:hanging="360"/>
      </w:pPr>
      <w:rPr>
        <w:rFonts w:ascii="Arial" w:hAnsi="Arial" w:hint="default"/>
      </w:rPr>
    </w:lvl>
    <w:lvl w:ilvl="8" w:tplc="3AAA0094" w:tentative="1">
      <w:start w:val="1"/>
      <w:numFmt w:val="bullet"/>
      <w:lvlText w:val="•"/>
      <w:lvlJc w:val="left"/>
      <w:pPr>
        <w:tabs>
          <w:tab w:val="num" w:pos="6120"/>
        </w:tabs>
        <w:ind w:left="6120" w:hanging="360"/>
      </w:pPr>
      <w:rPr>
        <w:rFonts w:ascii="Arial" w:hAnsi="Arial" w:hint="default"/>
      </w:rPr>
    </w:lvl>
  </w:abstractNum>
  <w:abstractNum w:abstractNumId="21" w15:restartNumberingAfterBreak="0">
    <w:nsid w:val="39AD6CDB"/>
    <w:multiLevelType w:val="hybridMultilevel"/>
    <w:tmpl w:val="92EC04A8"/>
    <w:lvl w:ilvl="0" w:tplc="01A6B33C">
      <w:start w:val="1"/>
      <w:numFmt w:val="bullet"/>
      <w:lvlText w:val="•"/>
      <w:lvlJc w:val="left"/>
      <w:pPr>
        <w:tabs>
          <w:tab w:val="num" w:pos="360"/>
        </w:tabs>
        <w:ind w:left="360" w:hanging="360"/>
      </w:pPr>
      <w:rPr>
        <w:rFonts w:ascii="Arial" w:hAnsi="Arial" w:hint="default"/>
      </w:rPr>
    </w:lvl>
    <w:lvl w:ilvl="1" w:tplc="82A80CE2" w:tentative="1">
      <w:start w:val="1"/>
      <w:numFmt w:val="bullet"/>
      <w:lvlText w:val="•"/>
      <w:lvlJc w:val="left"/>
      <w:pPr>
        <w:tabs>
          <w:tab w:val="num" w:pos="1080"/>
        </w:tabs>
        <w:ind w:left="1080" w:hanging="360"/>
      </w:pPr>
      <w:rPr>
        <w:rFonts w:ascii="Arial" w:hAnsi="Arial" w:hint="default"/>
      </w:rPr>
    </w:lvl>
    <w:lvl w:ilvl="2" w:tplc="9ECC9BBA" w:tentative="1">
      <w:start w:val="1"/>
      <w:numFmt w:val="bullet"/>
      <w:lvlText w:val="•"/>
      <w:lvlJc w:val="left"/>
      <w:pPr>
        <w:tabs>
          <w:tab w:val="num" w:pos="1800"/>
        </w:tabs>
        <w:ind w:left="1800" w:hanging="360"/>
      </w:pPr>
      <w:rPr>
        <w:rFonts w:ascii="Arial" w:hAnsi="Arial" w:hint="default"/>
      </w:rPr>
    </w:lvl>
    <w:lvl w:ilvl="3" w:tplc="D2FEFA24" w:tentative="1">
      <w:start w:val="1"/>
      <w:numFmt w:val="bullet"/>
      <w:lvlText w:val="•"/>
      <w:lvlJc w:val="left"/>
      <w:pPr>
        <w:tabs>
          <w:tab w:val="num" w:pos="2520"/>
        </w:tabs>
        <w:ind w:left="2520" w:hanging="360"/>
      </w:pPr>
      <w:rPr>
        <w:rFonts w:ascii="Arial" w:hAnsi="Arial" w:hint="default"/>
      </w:rPr>
    </w:lvl>
    <w:lvl w:ilvl="4" w:tplc="D31A4C48" w:tentative="1">
      <w:start w:val="1"/>
      <w:numFmt w:val="bullet"/>
      <w:lvlText w:val="•"/>
      <w:lvlJc w:val="left"/>
      <w:pPr>
        <w:tabs>
          <w:tab w:val="num" w:pos="3240"/>
        </w:tabs>
        <w:ind w:left="3240" w:hanging="360"/>
      </w:pPr>
      <w:rPr>
        <w:rFonts w:ascii="Arial" w:hAnsi="Arial" w:hint="default"/>
      </w:rPr>
    </w:lvl>
    <w:lvl w:ilvl="5" w:tplc="DA046EF4" w:tentative="1">
      <w:start w:val="1"/>
      <w:numFmt w:val="bullet"/>
      <w:lvlText w:val="•"/>
      <w:lvlJc w:val="left"/>
      <w:pPr>
        <w:tabs>
          <w:tab w:val="num" w:pos="3960"/>
        </w:tabs>
        <w:ind w:left="3960" w:hanging="360"/>
      </w:pPr>
      <w:rPr>
        <w:rFonts w:ascii="Arial" w:hAnsi="Arial" w:hint="default"/>
      </w:rPr>
    </w:lvl>
    <w:lvl w:ilvl="6" w:tplc="1F3C9FF2" w:tentative="1">
      <w:start w:val="1"/>
      <w:numFmt w:val="bullet"/>
      <w:lvlText w:val="•"/>
      <w:lvlJc w:val="left"/>
      <w:pPr>
        <w:tabs>
          <w:tab w:val="num" w:pos="4680"/>
        </w:tabs>
        <w:ind w:left="4680" w:hanging="360"/>
      </w:pPr>
      <w:rPr>
        <w:rFonts w:ascii="Arial" w:hAnsi="Arial" w:hint="default"/>
      </w:rPr>
    </w:lvl>
    <w:lvl w:ilvl="7" w:tplc="7BA6216C" w:tentative="1">
      <w:start w:val="1"/>
      <w:numFmt w:val="bullet"/>
      <w:lvlText w:val="•"/>
      <w:lvlJc w:val="left"/>
      <w:pPr>
        <w:tabs>
          <w:tab w:val="num" w:pos="5400"/>
        </w:tabs>
        <w:ind w:left="5400" w:hanging="360"/>
      </w:pPr>
      <w:rPr>
        <w:rFonts w:ascii="Arial" w:hAnsi="Arial" w:hint="default"/>
      </w:rPr>
    </w:lvl>
    <w:lvl w:ilvl="8" w:tplc="9AFC20A2"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39E66019"/>
    <w:multiLevelType w:val="hybridMultilevel"/>
    <w:tmpl w:val="D94239E6"/>
    <w:lvl w:ilvl="0" w:tplc="9B4ADDB4">
      <w:start w:val="1"/>
      <w:numFmt w:val="bullet"/>
      <w:lvlText w:val="•"/>
      <w:lvlJc w:val="left"/>
      <w:pPr>
        <w:tabs>
          <w:tab w:val="num" w:pos="720"/>
        </w:tabs>
        <w:ind w:left="720" w:hanging="360"/>
      </w:pPr>
      <w:rPr>
        <w:rFonts w:ascii="Arial" w:hAnsi="Arial" w:hint="default"/>
      </w:rPr>
    </w:lvl>
    <w:lvl w:ilvl="1" w:tplc="BD1A1A9C">
      <w:start w:val="1"/>
      <w:numFmt w:val="bullet"/>
      <w:lvlText w:val="•"/>
      <w:lvlJc w:val="left"/>
      <w:pPr>
        <w:tabs>
          <w:tab w:val="num" w:pos="1440"/>
        </w:tabs>
        <w:ind w:left="1440" w:hanging="360"/>
      </w:pPr>
      <w:rPr>
        <w:rFonts w:ascii="Arial" w:hAnsi="Arial" w:hint="default"/>
      </w:rPr>
    </w:lvl>
    <w:lvl w:ilvl="2" w:tplc="1AE63DA0">
      <w:start w:val="110"/>
      <w:numFmt w:val="bullet"/>
      <w:lvlText w:val="•"/>
      <w:lvlJc w:val="left"/>
      <w:pPr>
        <w:tabs>
          <w:tab w:val="num" w:pos="2160"/>
        </w:tabs>
        <w:ind w:left="2160" w:hanging="360"/>
      </w:pPr>
      <w:rPr>
        <w:rFonts w:ascii="Arial" w:hAnsi="Arial" w:hint="default"/>
      </w:rPr>
    </w:lvl>
    <w:lvl w:ilvl="3" w:tplc="A648BE5C" w:tentative="1">
      <w:start w:val="1"/>
      <w:numFmt w:val="bullet"/>
      <w:lvlText w:val="•"/>
      <w:lvlJc w:val="left"/>
      <w:pPr>
        <w:tabs>
          <w:tab w:val="num" w:pos="2880"/>
        </w:tabs>
        <w:ind w:left="2880" w:hanging="360"/>
      </w:pPr>
      <w:rPr>
        <w:rFonts w:ascii="Arial" w:hAnsi="Arial" w:hint="default"/>
      </w:rPr>
    </w:lvl>
    <w:lvl w:ilvl="4" w:tplc="89CCB9BC" w:tentative="1">
      <w:start w:val="1"/>
      <w:numFmt w:val="bullet"/>
      <w:lvlText w:val="•"/>
      <w:lvlJc w:val="left"/>
      <w:pPr>
        <w:tabs>
          <w:tab w:val="num" w:pos="3600"/>
        </w:tabs>
        <w:ind w:left="3600" w:hanging="360"/>
      </w:pPr>
      <w:rPr>
        <w:rFonts w:ascii="Arial" w:hAnsi="Arial" w:hint="default"/>
      </w:rPr>
    </w:lvl>
    <w:lvl w:ilvl="5" w:tplc="16B6915A" w:tentative="1">
      <w:start w:val="1"/>
      <w:numFmt w:val="bullet"/>
      <w:lvlText w:val="•"/>
      <w:lvlJc w:val="left"/>
      <w:pPr>
        <w:tabs>
          <w:tab w:val="num" w:pos="4320"/>
        </w:tabs>
        <w:ind w:left="4320" w:hanging="360"/>
      </w:pPr>
      <w:rPr>
        <w:rFonts w:ascii="Arial" w:hAnsi="Arial" w:hint="default"/>
      </w:rPr>
    </w:lvl>
    <w:lvl w:ilvl="6" w:tplc="A4AA9B6C" w:tentative="1">
      <w:start w:val="1"/>
      <w:numFmt w:val="bullet"/>
      <w:lvlText w:val="•"/>
      <w:lvlJc w:val="left"/>
      <w:pPr>
        <w:tabs>
          <w:tab w:val="num" w:pos="5040"/>
        </w:tabs>
        <w:ind w:left="5040" w:hanging="360"/>
      </w:pPr>
      <w:rPr>
        <w:rFonts w:ascii="Arial" w:hAnsi="Arial" w:hint="default"/>
      </w:rPr>
    </w:lvl>
    <w:lvl w:ilvl="7" w:tplc="1D62ABA0" w:tentative="1">
      <w:start w:val="1"/>
      <w:numFmt w:val="bullet"/>
      <w:lvlText w:val="•"/>
      <w:lvlJc w:val="left"/>
      <w:pPr>
        <w:tabs>
          <w:tab w:val="num" w:pos="5760"/>
        </w:tabs>
        <w:ind w:left="5760" w:hanging="360"/>
      </w:pPr>
      <w:rPr>
        <w:rFonts w:ascii="Arial" w:hAnsi="Arial" w:hint="default"/>
      </w:rPr>
    </w:lvl>
    <w:lvl w:ilvl="8" w:tplc="CC989E1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A020B5D"/>
    <w:multiLevelType w:val="hybridMultilevel"/>
    <w:tmpl w:val="83109DB8"/>
    <w:lvl w:ilvl="0" w:tplc="23B09EE4">
      <w:start w:val="1"/>
      <w:numFmt w:val="decimal"/>
      <w:lvlText w:val="%1."/>
      <w:lvlJc w:val="left"/>
      <w:pPr>
        <w:ind w:left="1080" w:hanging="360"/>
      </w:pPr>
      <w:rPr>
        <w:rFonts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1A3A3F"/>
    <w:multiLevelType w:val="hybridMultilevel"/>
    <w:tmpl w:val="75D8421A"/>
    <w:lvl w:ilvl="0" w:tplc="307681C6">
      <w:start w:val="1"/>
      <w:numFmt w:val="bullet"/>
      <w:lvlText w:val=""/>
      <w:lvlJc w:val="left"/>
      <w:pPr>
        <w:tabs>
          <w:tab w:val="num" w:pos="720"/>
        </w:tabs>
        <w:ind w:left="720" w:hanging="360"/>
      </w:pPr>
      <w:rPr>
        <w:rFonts w:ascii="Wingdings" w:hAnsi="Wingdings" w:hint="default"/>
      </w:rPr>
    </w:lvl>
    <w:lvl w:ilvl="1" w:tplc="06125E1C" w:tentative="1">
      <w:start w:val="1"/>
      <w:numFmt w:val="bullet"/>
      <w:lvlText w:val=""/>
      <w:lvlJc w:val="left"/>
      <w:pPr>
        <w:tabs>
          <w:tab w:val="num" w:pos="1440"/>
        </w:tabs>
        <w:ind w:left="1440" w:hanging="360"/>
      </w:pPr>
      <w:rPr>
        <w:rFonts w:ascii="Wingdings" w:hAnsi="Wingdings" w:hint="default"/>
      </w:rPr>
    </w:lvl>
    <w:lvl w:ilvl="2" w:tplc="C07E3DC0" w:tentative="1">
      <w:start w:val="1"/>
      <w:numFmt w:val="bullet"/>
      <w:lvlText w:val=""/>
      <w:lvlJc w:val="left"/>
      <w:pPr>
        <w:tabs>
          <w:tab w:val="num" w:pos="2160"/>
        </w:tabs>
        <w:ind w:left="2160" w:hanging="360"/>
      </w:pPr>
      <w:rPr>
        <w:rFonts w:ascii="Wingdings" w:hAnsi="Wingdings" w:hint="default"/>
      </w:rPr>
    </w:lvl>
    <w:lvl w:ilvl="3" w:tplc="51F6DFE8" w:tentative="1">
      <w:start w:val="1"/>
      <w:numFmt w:val="bullet"/>
      <w:lvlText w:val=""/>
      <w:lvlJc w:val="left"/>
      <w:pPr>
        <w:tabs>
          <w:tab w:val="num" w:pos="2880"/>
        </w:tabs>
        <w:ind w:left="2880" w:hanging="360"/>
      </w:pPr>
      <w:rPr>
        <w:rFonts w:ascii="Wingdings" w:hAnsi="Wingdings" w:hint="default"/>
      </w:rPr>
    </w:lvl>
    <w:lvl w:ilvl="4" w:tplc="6290AD84" w:tentative="1">
      <w:start w:val="1"/>
      <w:numFmt w:val="bullet"/>
      <w:lvlText w:val=""/>
      <w:lvlJc w:val="left"/>
      <w:pPr>
        <w:tabs>
          <w:tab w:val="num" w:pos="3600"/>
        </w:tabs>
        <w:ind w:left="3600" w:hanging="360"/>
      </w:pPr>
      <w:rPr>
        <w:rFonts w:ascii="Wingdings" w:hAnsi="Wingdings" w:hint="default"/>
      </w:rPr>
    </w:lvl>
    <w:lvl w:ilvl="5" w:tplc="2BB2AD8A" w:tentative="1">
      <w:start w:val="1"/>
      <w:numFmt w:val="bullet"/>
      <w:lvlText w:val=""/>
      <w:lvlJc w:val="left"/>
      <w:pPr>
        <w:tabs>
          <w:tab w:val="num" w:pos="4320"/>
        </w:tabs>
        <w:ind w:left="4320" w:hanging="360"/>
      </w:pPr>
      <w:rPr>
        <w:rFonts w:ascii="Wingdings" w:hAnsi="Wingdings" w:hint="default"/>
      </w:rPr>
    </w:lvl>
    <w:lvl w:ilvl="6" w:tplc="FC20E97E" w:tentative="1">
      <w:start w:val="1"/>
      <w:numFmt w:val="bullet"/>
      <w:lvlText w:val=""/>
      <w:lvlJc w:val="left"/>
      <w:pPr>
        <w:tabs>
          <w:tab w:val="num" w:pos="5040"/>
        </w:tabs>
        <w:ind w:left="5040" w:hanging="360"/>
      </w:pPr>
      <w:rPr>
        <w:rFonts w:ascii="Wingdings" w:hAnsi="Wingdings" w:hint="default"/>
      </w:rPr>
    </w:lvl>
    <w:lvl w:ilvl="7" w:tplc="3C503546" w:tentative="1">
      <w:start w:val="1"/>
      <w:numFmt w:val="bullet"/>
      <w:lvlText w:val=""/>
      <w:lvlJc w:val="left"/>
      <w:pPr>
        <w:tabs>
          <w:tab w:val="num" w:pos="5760"/>
        </w:tabs>
        <w:ind w:left="5760" w:hanging="360"/>
      </w:pPr>
      <w:rPr>
        <w:rFonts w:ascii="Wingdings" w:hAnsi="Wingdings" w:hint="default"/>
      </w:rPr>
    </w:lvl>
    <w:lvl w:ilvl="8" w:tplc="3E32974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EBD154A"/>
    <w:multiLevelType w:val="hybridMultilevel"/>
    <w:tmpl w:val="B6F8F6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8F2A87"/>
    <w:multiLevelType w:val="hybridMultilevel"/>
    <w:tmpl w:val="4FD04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6975CCD"/>
    <w:multiLevelType w:val="hybridMultilevel"/>
    <w:tmpl w:val="CB249FD6"/>
    <w:lvl w:ilvl="0" w:tplc="04090001">
      <w:numFmt w:val="decimal"/>
      <w:pStyle w:val="MSHList"/>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8" w15:restartNumberingAfterBreak="0">
    <w:nsid w:val="47C336C8"/>
    <w:multiLevelType w:val="hybridMultilevel"/>
    <w:tmpl w:val="B3F8A26E"/>
    <w:lvl w:ilvl="0" w:tplc="2E96983E">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C3C5AB2"/>
    <w:multiLevelType w:val="hybridMultilevel"/>
    <w:tmpl w:val="5B2C1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3B873F8"/>
    <w:multiLevelType w:val="hybridMultilevel"/>
    <w:tmpl w:val="6B0E8148"/>
    <w:lvl w:ilvl="0" w:tplc="40F201AE">
      <w:start w:val="1"/>
      <w:numFmt w:val="bullet"/>
      <w:lvlText w:val="•"/>
      <w:lvlJc w:val="left"/>
      <w:pPr>
        <w:tabs>
          <w:tab w:val="num" w:pos="360"/>
        </w:tabs>
        <w:ind w:left="360" w:hanging="360"/>
      </w:pPr>
      <w:rPr>
        <w:rFonts w:ascii="Arial" w:hAnsi="Arial" w:hint="default"/>
      </w:rPr>
    </w:lvl>
    <w:lvl w:ilvl="1" w:tplc="B3C622F2">
      <w:start w:val="1"/>
      <w:numFmt w:val="bullet"/>
      <w:lvlText w:val="•"/>
      <w:lvlJc w:val="left"/>
      <w:pPr>
        <w:tabs>
          <w:tab w:val="num" w:pos="1080"/>
        </w:tabs>
        <w:ind w:left="1080" w:hanging="360"/>
      </w:pPr>
      <w:rPr>
        <w:rFonts w:ascii="Arial" w:hAnsi="Arial" w:hint="default"/>
      </w:rPr>
    </w:lvl>
    <w:lvl w:ilvl="2" w:tplc="2430B8F8" w:tentative="1">
      <w:start w:val="1"/>
      <w:numFmt w:val="bullet"/>
      <w:lvlText w:val="•"/>
      <w:lvlJc w:val="left"/>
      <w:pPr>
        <w:tabs>
          <w:tab w:val="num" w:pos="1800"/>
        </w:tabs>
        <w:ind w:left="1800" w:hanging="360"/>
      </w:pPr>
      <w:rPr>
        <w:rFonts w:ascii="Arial" w:hAnsi="Arial" w:hint="default"/>
      </w:rPr>
    </w:lvl>
    <w:lvl w:ilvl="3" w:tplc="9D3A26F0" w:tentative="1">
      <w:start w:val="1"/>
      <w:numFmt w:val="bullet"/>
      <w:lvlText w:val="•"/>
      <w:lvlJc w:val="left"/>
      <w:pPr>
        <w:tabs>
          <w:tab w:val="num" w:pos="2520"/>
        </w:tabs>
        <w:ind w:left="2520" w:hanging="360"/>
      </w:pPr>
      <w:rPr>
        <w:rFonts w:ascii="Arial" w:hAnsi="Arial" w:hint="default"/>
      </w:rPr>
    </w:lvl>
    <w:lvl w:ilvl="4" w:tplc="3962C9CA" w:tentative="1">
      <w:start w:val="1"/>
      <w:numFmt w:val="bullet"/>
      <w:lvlText w:val="•"/>
      <w:lvlJc w:val="left"/>
      <w:pPr>
        <w:tabs>
          <w:tab w:val="num" w:pos="3240"/>
        </w:tabs>
        <w:ind w:left="3240" w:hanging="360"/>
      </w:pPr>
      <w:rPr>
        <w:rFonts w:ascii="Arial" w:hAnsi="Arial" w:hint="default"/>
      </w:rPr>
    </w:lvl>
    <w:lvl w:ilvl="5" w:tplc="D450AC66" w:tentative="1">
      <w:start w:val="1"/>
      <w:numFmt w:val="bullet"/>
      <w:lvlText w:val="•"/>
      <w:lvlJc w:val="left"/>
      <w:pPr>
        <w:tabs>
          <w:tab w:val="num" w:pos="3960"/>
        </w:tabs>
        <w:ind w:left="3960" w:hanging="360"/>
      </w:pPr>
      <w:rPr>
        <w:rFonts w:ascii="Arial" w:hAnsi="Arial" w:hint="default"/>
      </w:rPr>
    </w:lvl>
    <w:lvl w:ilvl="6" w:tplc="71BEF84C" w:tentative="1">
      <w:start w:val="1"/>
      <w:numFmt w:val="bullet"/>
      <w:lvlText w:val="•"/>
      <w:lvlJc w:val="left"/>
      <w:pPr>
        <w:tabs>
          <w:tab w:val="num" w:pos="4680"/>
        </w:tabs>
        <w:ind w:left="4680" w:hanging="360"/>
      </w:pPr>
      <w:rPr>
        <w:rFonts w:ascii="Arial" w:hAnsi="Arial" w:hint="default"/>
      </w:rPr>
    </w:lvl>
    <w:lvl w:ilvl="7" w:tplc="2E78396E" w:tentative="1">
      <w:start w:val="1"/>
      <w:numFmt w:val="bullet"/>
      <w:lvlText w:val="•"/>
      <w:lvlJc w:val="left"/>
      <w:pPr>
        <w:tabs>
          <w:tab w:val="num" w:pos="5400"/>
        </w:tabs>
        <w:ind w:left="5400" w:hanging="360"/>
      </w:pPr>
      <w:rPr>
        <w:rFonts w:ascii="Arial" w:hAnsi="Arial" w:hint="default"/>
      </w:rPr>
    </w:lvl>
    <w:lvl w:ilvl="8" w:tplc="8250C45E"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573A13E3"/>
    <w:multiLevelType w:val="hybridMultilevel"/>
    <w:tmpl w:val="205AA130"/>
    <w:lvl w:ilvl="0" w:tplc="24D21164">
      <w:start w:val="1"/>
      <w:numFmt w:val="bullet"/>
      <w:lvlText w:val=""/>
      <w:lvlJc w:val="left"/>
      <w:pPr>
        <w:tabs>
          <w:tab w:val="num" w:pos="720"/>
        </w:tabs>
        <w:ind w:left="720" w:hanging="360"/>
      </w:pPr>
      <w:rPr>
        <w:rFonts w:ascii="Wingdings" w:hAnsi="Wingdings" w:hint="default"/>
      </w:rPr>
    </w:lvl>
    <w:lvl w:ilvl="1" w:tplc="83943716">
      <w:start w:val="244"/>
      <w:numFmt w:val="bullet"/>
      <w:lvlText w:val="o"/>
      <w:lvlJc w:val="left"/>
      <w:pPr>
        <w:tabs>
          <w:tab w:val="num" w:pos="1440"/>
        </w:tabs>
        <w:ind w:left="1440" w:hanging="360"/>
      </w:pPr>
      <w:rPr>
        <w:rFonts w:ascii="Courier New" w:hAnsi="Courier New" w:hint="default"/>
      </w:rPr>
    </w:lvl>
    <w:lvl w:ilvl="2" w:tplc="C630A1FE" w:tentative="1">
      <w:start w:val="1"/>
      <w:numFmt w:val="bullet"/>
      <w:lvlText w:val=""/>
      <w:lvlJc w:val="left"/>
      <w:pPr>
        <w:tabs>
          <w:tab w:val="num" w:pos="2160"/>
        </w:tabs>
        <w:ind w:left="2160" w:hanging="360"/>
      </w:pPr>
      <w:rPr>
        <w:rFonts w:ascii="Wingdings" w:hAnsi="Wingdings" w:hint="default"/>
      </w:rPr>
    </w:lvl>
    <w:lvl w:ilvl="3" w:tplc="1834FB4C" w:tentative="1">
      <w:start w:val="1"/>
      <w:numFmt w:val="bullet"/>
      <w:lvlText w:val=""/>
      <w:lvlJc w:val="left"/>
      <w:pPr>
        <w:tabs>
          <w:tab w:val="num" w:pos="2880"/>
        </w:tabs>
        <w:ind w:left="2880" w:hanging="360"/>
      </w:pPr>
      <w:rPr>
        <w:rFonts w:ascii="Wingdings" w:hAnsi="Wingdings" w:hint="default"/>
      </w:rPr>
    </w:lvl>
    <w:lvl w:ilvl="4" w:tplc="467440B2" w:tentative="1">
      <w:start w:val="1"/>
      <w:numFmt w:val="bullet"/>
      <w:lvlText w:val=""/>
      <w:lvlJc w:val="left"/>
      <w:pPr>
        <w:tabs>
          <w:tab w:val="num" w:pos="3600"/>
        </w:tabs>
        <w:ind w:left="3600" w:hanging="360"/>
      </w:pPr>
      <w:rPr>
        <w:rFonts w:ascii="Wingdings" w:hAnsi="Wingdings" w:hint="default"/>
      </w:rPr>
    </w:lvl>
    <w:lvl w:ilvl="5" w:tplc="4B5695F6" w:tentative="1">
      <w:start w:val="1"/>
      <w:numFmt w:val="bullet"/>
      <w:lvlText w:val=""/>
      <w:lvlJc w:val="left"/>
      <w:pPr>
        <w:tabs>
          <w:tab w:val="num" w:pos="4320"/>
        </w:tabs>
        <w:ind w:left="4320" w:hanging="360"/>
      </w:pPr>
      <w:rPr>
        <w:rFonts w:ascii="Wingdings" w:hAnsi="Wingdings" w:hint="default"/>
      </w:rPr>
    </w:lvl>
    <w:lvl w:ilvl="6" w:tplc="6E9E302A" w:tentative="1">
      <w:start w:val="1"/>
      <w:numFmt w:val="bullet"/>
      <w:lvlText w:val=""/>
      <w:lvlJc w:val="left"/>
      <w:pPr>
        <w:tabs>
          <w:tab w:val="num" w:pos="5040"/>
        </w:tabs>
        <w:ind w:left="5040" w:hanging="360"/>
      </w:pPr>
      <w:rPr>
        <w:rFonts w:ascii="Wingdings" w:hAnsi="Wingdings" w:hint="default"/>
      </w:rPr>
    </w:lvl>
    <w:lvl w:ilvl="7" w:tplc="1446399C" w:tentative="1">
      <w:start w:val="1"/>
      <w:numFmt w:val="bullet"/>
      <w:lvlText w:val=""/>
      <w:lvlJc w:val="left"/>
      <w:pPr>
        <w:tabs>
          <w:tab w:val="num" w:pos="5760"/>
        </w:tabs>
        <w:ind w:left="5760" w:hanging="360"/>
      </w:pPr>
      <w:rPr>
        <w:rFonts w:ascii="Wingdings" w:hAnsi="Wingdings" w:hint="default"/>
      </w:rPr>
    </w:lvl>
    <w:lvl w:ilvl="8" w:tplc="877ADA1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7FB10EE"/>
    <w:multiLevelType w:val="hybridMultilevel"/>
    <w:tmpl w:val="4D704218"/>
    <w:lvl w:ilvl="0" w:tplc="19E616DA">
      <w:start w:val="1"/>
      <w:numFmt w:val="bullet"/>
      <w:lvlText w:val="•"/>
      <w:lvlJc w:val="left"/>
      <w:pPr>
        <w:tabs>
          <w:tab w:val="num" w:pos="360"/>
        </w:tabs>
        <w:ind w:left="360" w:hanging="360"/>
      </w:pPr>
      <w:rPr>
        <w:rFonts w:ascii="Arial" w:hAnsi="Arial" w:hint="default"/>
      </w:rPr>
    </w:lvl>
    <w:lvl w:ilvl="1" w:tplc="EFBEDD84">
      <w:numFmt w:val="bullet"/>
      <w:lvlText w:val="o"/>
      <w:lvlJc w:val="left"/>
      <w:pPr>
        <w:tabs>
          <w:tab w:val="num" w:pos="1080"/>
        </w:tabs>
        <w:ind w:left="1080" w:hanging="360"/>
      </w:pPr>
      <w:rPr>
        <w:rFonts w:ascii="Courier New" w:hAnsi="Courier New" w:hint="default"/>
      </w:rPr>
    </w:lvl>
    <w:lvl w:ilvl="2" w:tplc="90D6E554">
      <w:start w:val="1"/>
      <w:numFmt w:val="bullet"/>
      <w:lvlText w:val="•"/>
      <w:lvlJc w:val="left"/>
      <w:pPr>
        <w:tabs>
          <w:tab w:val="num" w:pos="1800"/>
        </w:tabs>
        <w:ind w:left="1800" w:hanging="360"/>
      </w:pPr>
      <w:rPr>
        <w:rFonts w:ascii="Arial" w:hAnsi="Arial" w:hint="default"/>
      </w:rPr>
    </w:lvl>
    <w:lvl w:ilvl="3" w:tplc="89421C74" w:tentative="1">
      <w:start w:val="1"/>
      <w:numFmt w:val="bullet"/>
      <w:lvlText w:val="•"/>
      <w:lvlJc w:val="left"/>
      <w:pPr>
        <w:tabs>
          <w:tab w:val="num" w:pos="2520"/>
        </w:tabs>
        <w:ind w:left="2520" w:hanging="360"/>
      </w:pPr>
      <w:rPr>
        <w:rFonts w:ascii="Arial" w:hAnsi="Arial" w:hint="default"/>
      </w:rPr>
    </w:lvl>
    <w:lvl w:ilvl="4" w:tplc="D10A0E94" w:tentative="1">
      <w:start w:val="1"/>
      <w:numFmt w:val="bullet"/>
      <w:lvlText w:val="•"/>
      <w:lvlJc w:val="left"/>
      <w:pPr>
        <w:tabs>
          <w:tab w:val="num" w:pos="3240"/>
        </w:tabs>
        <w:ind w:left="3240" w:hanging="360"/>
      </w:pPr>
      <w:rPr>
        <w:rFonts w:ascii="Arial" w:hAnsi="Arial" w:hint="default"/>
      </w:rPr>
    </w:lvl>
    <w:lvl w:ilvl="5" w:tplc="83F4AA30" w:tentative="1">
      <w:start w:val="1"/>
      <w:numFmt w:val="bullet"/>
      <w:lvlText w:val="•"/>
      <w:lvlJc w:val="left"/>
      <w:pPr>
        <w:tabs>
          <w:tab w:val="num" w:pos="3960"/>
        </w:tabs>
        <w:ind w:left="3960" w:hanging="360"/>
      </w:pPr>
      <w:rPr>
        <w:rFonts w:ascii="Arial" w:hAnsi="Arial" w:hint="default"/>
      </w:rPr>
    </w:lvl>
    <w:lvl w:ilvl="6" w:tplc="9D3C94D0" w:tentative="1">
      <w:start w:val="1"/>
      <w:numFmt w:val="bullet"/>
      <w:lvlText w:val="•"/>
      <w:lvlJc w:val="left"/>
      <w:pPr>
        <w:tabs>
          <w:tab w:val="num" w:pos="4680"/>
        </w:tabs>
        <w:ind w:left="4680" w:hanging="360"/>
      </w:pPr>
      <w:rPr>
        <w:rFonts w:ascii="Arial" w:hAnsi="Arial" w:hint="default"/>
      </w:rPr>
    </w:lvl>
    <w:lvl w:ilvl="7" w:tplc="7208213A" w:tentative="1">
      <w:start w:val="1"/>
      <w:numFmt w:val="bullet"/>
      <w:lvlText w:val="•"/>
      <w:lvlJc w:val="left"/>
      <w:pPr>
        <w:tabs>
          <w:tab w:val="num" w:pos="5400"/>
        </w:tabs>
        <w:ind w:left="5400" w:hanging="360"/>
      </w:pPr>
      <w:rPr>
        <w:rFonts w:ascii="Arial" w:hAnsi="Arial" w:hint="default"/>
      </w:rPr>
    </w:lvl>
    <w:lvl w:ilvl="8" w:tplc="140C62E6"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593C1710"/>
    <w:multiLevelType w:val="hybridMultilevel"/>
    <w:tmpl w:val="F8603B98"/>
    <w:lvl w:ilvl="0" w:tplc="9CE6D156">
      <w:start w:val="1"/>
      <w:numFmt w:val="bullet"/>
      <w:lvlText w:val="•"/>
      <w:lvlJc w:val="left"/>
      <w:pPr>
        <w:tabs>
          <w:tab w:val="num" w:pos="360"/>
        </w:tabs>
        <w:ind w:left="360" w:hanging="360"/>
      </w:pPr>
      <w:rPr>
        <w:rFonts w:ascii="Arial" w:hAnsi="Arial" w:hint="default"/>
      </w:rPr>
    </w:lvl>
    <w:lvl w:ilvl="1" w:tplc="60FE809E">
      <w:start w:val="1"/>
      <w:numFmt w:val="bullet"/>
      <w:lvlText w:val="•"/>
      <w:lvlJc w:val="left"/>
      <w:pPr>
        <w:tabs>
          <w:tab w:val="num" w:pos="1080"/>
        </w:tabs>
        <w:ind w:left="1080" w:hanging="360"/>
      </w:pPr>
      <w:rPr>
        <w:rFonts w:ascii="Arial" w:hAnsi="Arial" w:hint="default"/>
      </w:rPr>
    </w:lvl>
    <w:lvl w:ilvl="2" w:tplc="B894B6C4" w:tentative="1">
      <w:start w:val="1"/>
      <w:numFmt w:val="bullet"/>
      <w:lvlText w:val="•"/>
      <w:lvlJc w:val="left"/>
      <w:pPr>
        <w:tabs>
          <w:tab w:val="num" w:pos="1800"/>
        </w:tabs>
        <w:ind w:left="1800" w:hanging="360"/>
      </w:pPr>
      <w:rPr>
        <w:rFonts w:ascii="Arial" w:hAnsi="Arial" w:hint="default"/>
      </w:rPr>
    </w:lvl>
    <w:lvl w:ilvl="3" w:tplc="ED8A609E" w:tentative="1">
      <w:start w:val="1"/>
      <w:numFmt w:val="bullet"/>
      <w:lvlText w:val="•"/>
      <w:lvlJc w:val="left"/>
      <w:pPr>
        <w:tabs>
          <w:tab w:val="num" w:pos="2520"/>
        </w:tabs>
        <w:ind w:left="2520" w:hanging="360"/>
      </w:pPr>
      <w:rPr>
        <w:rFonts w:ascii="Arial" w:hAnsi="Arial" w:hint="default"/>
      </w:rPr>
    </w:lvl>
    <w:lvl w:ilvl="4" w:tplc="EE4EDA20" w:tentative="1">
      <w:start w:val="1"/>
      <w:numFmt w:val="bullet"/>
      <w:lvlText w:val="•"/>
      <w:lvlJc w:val="left"/>
      <w:pPr>
        <w:tabs>
          <w:tab w:val="num" w:pos="3240"/>
        </w:tabs>
        <w:ind w:left="3240" w:hanging="360"/>
      </w:pPr>
      <w:rPr>
        <w:rFonts w:ascii="Arial" w:hAnsi="Arial" w:hint="default"/>
      </w:rPr>
    </w:lvl>
    <w:lvl w:ilvl="5" w:tplc="AB2C4C1E" w:tentative="1">
      <w:start w:val="1"/>
      <w:numFmt w:val="bullet"/>
      <w:lvlText w:val="•"/>
      <w:lvlJc w:val="left"/>
      <w:pPr>
        <w:tabs>
          <w:tab w:val="num" w:pos="3960"/>
        </w:tabs>
        <w:ind w:left="3960" w:hanging="360"/>
      </w:pPr>
      <w:rPr>
        <w:rFonts w:ascii="Arial" w:hAnsi="Arial" w:hint="default"/>
      </w:rPr>
    </w:lvl>
    <w:lvl w:ilvl="6" w:tplc="893AECAE" w:tentative="1">
      <w:start w:val="1"/>
      <w:numFmt w:val="bullet"/>
      <w:lvlText w:val="•"/>
      <w:lvlJc w:val="left"/>
      <w:pPr>
        <w:tabs>
          <w:tab w:val="num" w:pos="4680"/>
        </w:tabs>
        <w:ind w:left="4680" w:hanging="360"/>
      </w:pPr>
      <w:rPr>
        <w:rFonts w:ascii="Arial" w:hAnsi="Arial" w:hint="default"/>
      </w:rPr>
    </w:lvl>
    <w:lvl w:ilvl="7" w:tplc="68EA61E0" w:tentative="1">
      <w:start w:val="1"/>
      <w:numFmt w:val="bullet"/>
      <w:lvlText w:val="•"/>
      <w:lvlJc w:val="left"/>
      <w:pPr>
        <w:tabs>
          <w:tab w:val="num" w:pos="5400"/>
        </w:tabs>
        <w:ind w:left="5400" w:hanging="360"/>
      </w:pPr>
      <w:rPr>
        <w:rFonts w:ascii="Arial" w:hAnsi="Arial" w:hint="default"/>
      </w:rPr>
    </w:lvl>
    <w:lvl w:ilvl="8" w:tplc="4A6A3B72" w:tentative="1">
      <w:start w:val="1"/>
      <w:numFmt w:val="bullet"/>
      <w:lvlText w:val="•"/>
      <w:lvlJc w:val="left"/>
      <w:pPr>
        <w:tabs>
          <w:tab w:val="num" w:pos="6120"/>
        </w:tabs>
        <w:ind w:left="6120" w:hanging="360"/>
      </w:pPr>
      <w:rPr>
        <w:rFonts w:ascii="Arial" w:hAnsi="Arial" w:hint="default"/>
      </w:rPr>
    </w:lvl>
  </w:abstractNum>
  <w:abstractNum w:abstractNumId="34" w15:restartNumberingAfterBreak="0">
    <w:nsid w:val="5E53540D"/>
    <w:multiLevelType w:val="hybridMultilevel"/>
    <w:tmpl w:val="7F463238"/>
    <w:lvl w:ilvl="0" w:tplc="EBE42EBE">
      <w:start w:val="1"/>
      <w:numFmt w:val="bullet"/>
      <w:lvlText w:val="•"/>
      <w:lvlJc w:val="left"/>
      <w:pPr>
        <w:tabs>
          <w:tab w:val="num" w:pos="360"/>
        </w:tabs>
        <w:ind w:left="360" w:hanging="360"/>
      </w:pPr>
      <w:rPr>
        <w:rFonts w:ascii="Arial" w:hAnsi="Arial" w:hint="default"/>
      </w:rPr>
    </w:lvl>
    <w:lvl w:ilvl="1" w:tplc="7410E6FE">
      <w:start w:val="1"/>
      <w:numFmt w:val="bullet"/>
      <w:lvlText w:val="•"/>
      <w:lvlJc w:val="left"/>
      <w:pPr>
        <w:tabs>
          <w:tab w:val="num" w:pos="1080"/>
        </w:tabs>
        <w:ind w:left="1080" w:hanging="360"/>
      </w:pPr>
      <w:rPr>
        <w:rFonts w:ascii="Arial" w:hAnsi="Arial" w:hint="default"/>
      </w:rPr>
    </w:lvl>
    <w:lvl w:ilvl="2" w:tplc="64A6A8D4" w:tentative="1">
      <w:start w:val="1"/>
      <w:numFmt w:val="bullet"/>
      <w:lvlText w:val="•"/>
      <w:lvlJc w:val="left"/>
      <w:pPr>
        <w:tabs>
          <w:tab w:val="num" w:pos="1800"/>
        </w:tabs>
        <w:ind w:left="1800" w:hanging="360"/>
      </w:pPr>
      <w:rPr>
        <w:rFonts w:ascii="Arial" w:hAnsi="Arial" w:hint="default"/>
      </w:rPr>
    </w:lvl>
    <w:lvl w:ilvl="3" w:tplc="6344BD7E" w:tentative="1">
      <w:start w:val="1"/>
      <w:numFmt w:val="bullet"/>
      <w:lvlText w:val="•"/>
      <w:lvlJc w:val="left"/>
      <w:pPr>
        <w:tabs>
          <w:tab w:val="num" w:pos="2520"/>
        </w:tabs>
        <w:ind w:left="2520" w:hanging="360"/>
      </w:pPr>
      <w:rPr>
        <w:rFonts w:ascii="Arial" w:hAnsi="Arial" w:hint="default"/>
      </w:rPr>
    </w:lvl>
    <w:lvl w:ilvl="4" w:tplc="FB3E273C" w:tentative="1">
      <w:start w:val="1"/>
      <w:numFmt w:val="bullet"/>
      <w:lvlText w:val="•"/>
      <w:lvlJc w:val="left"/>
      <w:pPr>
        <w:tabs>
          <w:tab w:val="num" w:pos="3240"/>
        </w:tabs>
        <w:ind w:left="3240" w:hanging="360"/>
      </w:pPr>
      <w:rPr>
        <w:rFonts w:ascii="Arial" w:hAnsi="Arial" w:hint="default"/>
      </w:rPr>
    </w:lvl>
    <w:lvl w:ilvl="5" w:tplc="A2E0F586" w:tentative="1">
      <w:start w:val="1"/>
      <w:numFmt w:val="bullet"/>
      <w:lvlText w:val="•"/>
      <w:lvlJc w:val="left"/>
      <w:pPr>
        <w:tabs>
          <w:tab w:val="num" w:pos="3960"/>
        </w:tabs>
        <w:ind w:left="3960" w:hanging="360"/>
      </w:pPr>
      <w:rPr>
        <w:rFonts w:ascii="Arial" w:hAnsi="Arial" w:hint="default"/>
      </w:rPr>
    </w:lvl>
    <w:lvl w:ilvl="6" w:tplc="B2561D58" w:tentative="1">
      <w:start w:val="1"/>
      <w:numFmt w:val="bullet"/>
      <w:lvlText w:val="•"/>
      <w:lvlJc w:val="left"/>
      <w:pPr>
        <w:tabs>
          <w:tab w:val="num" w:pos="4680"/>
        </w:tabs>
        <w:ind w:left="4680" w:hanging="360"/>
      </w:pPr>
      <w:rPr>
        <w:rFonts w:ascii="Arial" w:hAnsi="Arial" w:hint="default"/>
      </w:rPr>
    </w:lvl>
    <w:lvl w:ilvl="7" w:tplc="249E2C9A" w:tentative="1">
      <w:start w:val="1"/>
      <w:numFmt w:val="bullet"/>
      <w:lvlText w:val="•"/>
      <w:lvlJc w:val="left"/>
      <w:pPr>
        <w:tabs>
          <w:tab w:val="num" w:pos="5400"/>
        </w:tabs>
        <w:ind w:left="5400" w:hanging="360"/>
      </w:pPr>
      <w:rPr>
        <w:rFonts w:ascii="Arial" w:hAnsi="Arial" w:hint="default"/>
      </w:rPr>
    </w:lvl>
    <w:lvl w:ilvl="8" w:tplc="850EF4F8" w:tentative="1">
      <w:start w:val="1"/>
      <w:numFmt w:val="bullet"/>
      <w:lvlText w:val="•"/>
      <w:lvlJc w:val="left"/>
      <w:pPr>
        <w:tabs>
          <w:tab w:val="num" w:pos="6120"/>
        </w:tabs>
        <w:ind w:left="6120" w:hanging="360"/>
      </w:pPr>
      <w:rPr>
        <w:rFonts w:ascii="Arial" w:hAnsi="Arial" w:hint="default"/>
      </w:rPr>
    </w:lvl>
  </w:abstractNum>
  <w:abstractNum w:abstractNumId="35" w15:restartNumberingAfterBreak="0">
    <w:nsid w:val="603C16E8"/>
    <w:multiLevelType w:val="hybridMultilevel"/>
    <w:tmpl w:val="E4341D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987096"/>
    <w:multiLevelType w:val="hybridMultilevel"/>
    <w:tmpl w:val="E620EA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60BA1BF4"/>
    <w:multiLevelType w:val="hybridMultilevel"/>
    <w:tmpl w:val="31783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2727951"/>
    <w:multiLevelType w:val="hybridMultilevel"/>
    <w:tmpl w:val="E8FEF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82579E"/>
    <w:multiLevelType w:val="hybridMultilevel"/>
    <w:tmpl w:val="FBF8DF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71E29D4"/>
    <w:multiLevelType w:val="hybridMultilevel"/>
    <w:tmpl w:val="B2C26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711461"/>
    <w:multiLevelType w:val="hybridMultilevel"/>
    <w:tmpl w:val="E02A6EB8"/>
    <w:lvl w:ilvl="0" w:tplc="FE0481B4">
      <w:start w:val="1"/>
      <w:numFmt w:val="bullet"/>
      <w:lvlText w:val=""/>
      <w:lvlJc w:val="left"/>
      <w:pPr>
        <w:tabs>
          <w:tab w:val="num" w:pos="720"/>
        </w:tabs>
        <w:ind w:left="720" w:hanging="360"/>
      </w:pPr>
      <w:rPr>
        <w:rFonts w:ascii="Wingdings" w:hAnsi="Wingdings" w:hint="default"/>
      </w:rPr>
    </w:lvl>
    <w:lvl w:ilvl="1" w:tplc="43B6FCE0" w:tentative="1">
      <w:start w:val="1"/>
      <w:numFmt w:val="bullet"/>
      <w:lvlText w:val=""/>
      <w:lvlJc w:val="left"/>
      <w:pPr>
        <w:tabs>
          <w:tab w:val="num" w:pos="1440"/>
        </w:tabs>
        <w:ind w:left="1440" w:hanging="360"/>
      </w:pPr>
      <w:rPr>
        <w:rFonts w:ascii="Wingdings" w:hAnsi="Wingdings" w:hint="default"/>
      </w:rPr>
    </w:lvl>
    <w:lvl w:ilvl="2" w:tplc="BA56F1AE" w:tentative="1">
      <w:start w:val="1"/>
      <w:numFmt w:val="bullet"/>
      <w:lvlText w:val=""/>
      <w:lvlJc w:val="left"/>
      <w:pPr>
        <w:tabs>
          <w:tab w:val="num" w:pos="2160"/>
        </w:tabs>
        <w:ind w:left="2160" w:hanging="360"/>
      </w:pPr>
      <w:rPr>
        <w:rFonts w:ascii="Wingdings" w:hAnsi="Wingdings" w:hint="default"/>
      </w:rPr>
    </w:lvl>
    <w:lvl w:ilvl="3" w:tplc="3C1422F2" w:tentative="1">
      <w:start w:val="1"/>
      <w:numFmt w:val="bullet"/>
      <w:lvlText w:val=""/>
      <w:lvlJc w:val="left"/>
      <w:pPr>
        <w:tabs>
          <w:tab w:val="num" w:pos="2880"/>
        </w:tabs>
        <w:ind w:left="2880" w:hanging="360"/>
      </w:pPr>
      <w:rPr>
        <w:rFonts w:ascii="Wingdings" w:hAnsi="Wingdings" w:hint="default"/>
      </w:rPr>
    </w:lvl>
    <w:lvl w:ilvl="4" w:tplc="1A6626FC" w:tentative="1">
      <w:start w:val="1"/>
      <w:numFmt w:val="bullet"/>
      <w:lvlText w:val=""/>
      <w:lvlJc w:val="left"/>
      <w:pPr>
        <w:tabs>
          <w:tab w:val="num" w:pos="3600"/>
        </w:tabs>
        <w:ind w:left="3600" w:hanging="360"/>
      </w:pPr>
      <w:rPr>
        <w:rFonts w:ascii="Wingdings" w:hAnsi="Wingdings" w:hint="default"/>
      </w:rPr>
    </w:lvl>
    <w:lvl w:ilvl="5" w:tplc="F0B278EC" w:tentative="1">
      <w:start w:val="1"/>
      <w:numFmt w:val="bullet"/>
      <w:lvlText w:val=""/>
      <w:lvlJc w:val="left"/>
      <w:pPr>
        <w:tabs>
          <w:tab w:val="num" w:pos="4320"/>
        </w:tabs>
        <w:ind w:left="4320" w:hanging="360"/>
      </w:pPr>
      <w:rPr>
        <w:rFonts w:ascii="Wingdings" w:hAnsi="Wingdings" w:hint="default"/>
      </w:rPr>
    </w:lvl>
    <w:lvl w:ilvl="6" w:tplc="905C8810" w:tentative="1">
      <w:start w:val="1"/>
      <w:numFmt w:val="bullet"/>
      <w:lvlText w:val=""/>
      <w:lvlJc w:val="left"/>
      <w:pPr>
        <w:tabs>
          <w:tab w:val="num" w:pos="5040"/>
        </w:tabs>
        <w:ind w:left="5040" w:hanging="360"/>
      </w:pPr>
      <w:rPr>
        <w:rFonts w:ascii="Wingdings" w:hAnsi="Wingdings" w:hint="default"/>
      </w:rPr>
    </w:lvl>
    <w:lvl w:ilvl="7" w:tplc="4D808820" w:tentative="1">
      <w:start w:val="1"/>
      <w:numFmt w:val="bullet"/>
      <w:lvlText w:val=""/>
      <w:lvlJc w:val="left"/>
      <w:pPr>
        <w:tabs>
          <w:tab w:val="num" w:pos="5760"/>
        </w:tabs>
        <w:ind w:left="5760" w:hanging="360"/>
      </w:pPr>
      <w:rPr>
        <w:rFonts w:ascii="Wingdings" w:hAnsi="Wingdings" w:hint="default"/>
      </w:rPr>
    </w:lvl>
    <w:lvl w:ilvl="8" w:tplc="CA1ADBB2"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87D44B3"/>
    <w:multiLevelType w:val="singleLevel"/>
    <w:tmpl w:val="8CA64480"/>
    <w:lvl w:ilvl="0">
      <w:start w:val="1"/>
      <w:numFmt w:val="bullet"/>
      <w:pStyle w:val="Bullet"/>
      <w:lvlText w:val=""/>
      <w:lvlJc w:val="left"/>
      <w:pPr>
        <w:tabs>
          <w:tab w:val="num" w:pos="360"/>
        </w:tabs>
        <w:ind w:left="360" w:hanging="360"/>
      </w:pPr>
      <w:rPr>
        <w:rFonts w:ascii="Wingdings" w:hAnsi="Wingdings" w:hint="default"/>
      </w:rPr>
    </w:lvl>
  </w:abstractNum>
  <w:abstractNum w:abstractNumId="43" w15:restartNumberingAfterBreak="0">
    <w:nsid w:val="6B0A1A15"/>
    <w:multiLevelType w:val="hybridMultilevel"/>
    <w:tmpl w:val="9AC4B7C6"/>
    <w:lvl w:ilvl="0" w:tplc="B2D62A0C">
      <w:start w:val="1"/>
      <w:numFmt w:val="bullet"/>
      <w:lvlText w:val=""/>
      <w:lvlJc w:val="left"/>
      <w:pPr>
        <w:tabs>
          <w:tab w:val="num" w:pos="720"/>
        </w:tabs>
        <w:ind w:left="720" w:hanging="360"/>
      </w:pPr>
      <w:rPr>
        <w:rFonts w:ascii="Wingdings" w:hAnsi="Wingdings" w:hint="default"/>
      </w:rPr>
    </w:lvl>
    <w:lvl w:ilvl="1" w:tplc="908E17C6">
      <w:start w:val="244"/>
      <w:numFmt w:val="bullet"/>
      <w:lvlText w:val=""/>
      <w:lvlJc w:val="left"/>
      <w:pPr>
        <w:tabs>
          <w:tab w:val="num" w:pos="1440"/>
        </w:tabs>
        <w:ind w:left="1440" w:hanging="360"/>
      </w:pPr>
      <w:rPr>
        <w:rFonts w:ascii="Wingdings" w:hAnsi="Wingdings" w:hint="default"/>
      </w:rPr>
    </w:lvl>
    <w:lvl w:ilvl="2" w:tplc="76B47348" w:tentative="1">
      <w:start w:val="1"/>
      <w:numFmt w:val="bullet"/>
      <w:lvlText w:val=""/>
      <w:lvlJc w:val="left"/>
      <w:pPr>
        <w:tabs>
          <w:tab w:val="num" w:pos="2160"/>
        </w:tabs>
        <w:ind w:left="2160" w:hanging="360"/>
      </w:pPr>
      <w:rPr>
        <w:rFonts w:ascii="Wingdings" w:hAnsi="Wingdings" w:hint="default"/>
      </w:rPr>
    </w:lvl>
    <w:lvl w:ilvl="3" w:tplc="02C234EE" w:tentative="1">
      <w:start w:val="1"/>
      <w:numFmt w:val="bullet"/>
      <w:lvlText w:val=""/>
      <w:lvlJc w:val="left"/>
      <w:pPr>
        <w:tabs>
          <w:tab w:val="num" w:pos="2880"/>
        </w:tabs>
        <w:ind w:left="2880" w:hanging="360"/>
      </w:pPr>
      <w:rPr>
        <w:rFonts w:ascii="Wingdings" w:hAnsi="Wingdings" w:hint="default"/>
      </w:rPr>
    </w:lvl>
    <w:lvl w:ilvl="4" w:tplc="01EC0936" w:tentative="1">
      <w:start w:val="1"/>
      <w:numFmt w:val="bullet"/>
      <w:lvlText w:val=""/>
      <w:lvlJc w:val="left"/>
      <w:pPr>
        <w:tabs>
          <w:tab w:val="num" w:pos="3600"/>
        </w:tabs>
        <w:ind w:left="3600" w:hanging="360"/>
      </w:pPr>
      <w:rPr>
        <w:rFonts w:ascii="Wingdings" w:hAnsi="Wingdings" w:hint="default"/>
      </w:rPr>
    </w:lvl>
    <w:lvl w:ilvl="5" w:tplc="B0CE530A" w:tentative="1">
      <w:start w:val="1"/>
      <w:numFmt w:val="bullet"/>
      <w:lvlText w:val=""/>
      <w:lvlJc w:val="left"/>
      <w:pPr>
        <w:tabs>
          <w:tab w:val="num" w:pos="4320"/>
        </w:tabs>
        <w:ind w:left="4320" w:hanging="360"/>
      </w:pPr>
      <w:rPr>
        <w:rFonts w:ascii="Wingdings" w:hAnsi="Wingdings" w:hint="default"/>
      </w:rPr>
    </w:lvl>
    <w:lvl w:ilvl="6" w:tplc="355EAD02" w:tentative="1">
      <w:start w:val="1"/>
      <w:numFmt w:val="bullet"/>
      <w:lvlText w:val=""/>
      <w:lvlJc w:val="left"/>
      <w:pPr>
        <w:tabs>
          <w:tab w:val="num" w:pos="5040"/>
        </w:tabs>
        <w:ind w:left="5040" w:hanging="360"/>
      </w:pPr>
      <w:rPr>
        <w:rFonts w:ascii="Wingdings" w:hAnsi="Wingdings" w:hint="default"/>
      </w:rPr>
    </w:lvl>
    <w:lvl w:ilvl="7" w:tplc="D7124A2E" w:tentative="1">
      <w:start w:val="1"/>
      <w:numFmt w:val="bullet"/>
      <w:lvlText w:val=""/>
      <w:lvlJc w:val="left"/>
      <w:pPr>
        <w:tabs>
          <w:tab w:val="num" w:pos="5760"/>
        </w:tabs>
        <w:ind w:left="5760" w:hanging="360"/>
      </w:pPr>
      <w:rPr>
        <w:rFonts w:ascii="Wingdings" w:hAnsi="Wingdings" w:hint="default"/>
      </w:rPr>
    </w:lvl>
    <w:lvl w:ilvl="8" w:tplc="15BC533E"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ED3650D"/>
    <w:multiLevelType w:val="hybridMultilevel"/>
    <w:tmpl w:val="F22C2456"/>
    <w:lvl w:ilvl="0" w:tplc="7B90A680">
      <w:start w:val="1"/>
      <w:numFmt w:val="bullet"/>
      <w:lvlText w:val="•"/>
      <w:lvlJc w:val="left"/>
      <w:pPr>
        <w:tabs>
          <w:tab w:val="num" w:pos="720"/>
        </w:tabs>
        <w:ind w:left="720" w:hanging="360"/>
      </w:pPr>
      <w:rPr>
        <w:rFonts w:ascii="Arial" w:hAnsi="Arial" w:hint="default"/>
      </w:rPr>
    </w:lvl>
    <w:lvl w:ilvl="1" w:tplc="FA34655E">
      <w:start w:val="110"/>
      <w:numFmt w:val="bullet"/>
      <w:lvlText w:val="•"/>
      <w:lvlJc w:val="left"/>
      <w:pPr>
        <w:tabs>
          <w:tab w:val="num" w:pos="1440"/>
        </w:tabs>
        <w:ind w:left="1440" w:hanging="360"/>
      </w:pPr>
      <w:rPr>
        <w:rFonts w:ascii="Arial" w:hAnsi="Arial" w:hint="default"/>
      </w:rPr>
    </w:lvl>
    <w:lvl w:ilvl="2" w:tplc="62BE6C24" w:tentative="1">
      <w:start w:val="1"/>
      <w:numFmt w:val="bullet"/>
      <w:lvlText w:val="•"/>
      <w:lvlJc w:val="left"/>
      <w:pPr>
        <w:tabs>
          <w:tab w:val="num" w:pos="2160"/>
        </w:tabs>
        <w:ind w:left="2160" w:hanging="360"/>
      </w:pPr>
      <w:rPr>
        <w:rFonts w:ascii="Arial" w:hAnsi="Arial" w:hint="default"/>
      </w:rPr>
    </w:lvl>
    <w:lvl w:ilvl="3" w:tplc="1DC2E3EA" w:tentative="1">
      <w:start w:val="1"/>
      <w:numFmt w:val="bullet"/>
      <w:lvlText w:val="•"/>
      <w:lvlJc w:val="left"/>
      <w:pPr>
        <w:tabs>
          <w:tab w:val="num" w:pos="2880"/>
        </w:tabs>
        <w:ind w:left="2880" w:hanging="360"/>
      </w:pPr>
      <w:rPr>
        <w:rFonts w:ascii="Arial" w:hAnsi="Arial" w:hint="default"/>
      </w:rPr>
    </w:lvl>
    <w:lvl w:ilvl="4" w:tplc="48DC78F8" w:tentative="1">
      <w:start w:val="1"/>
      <w:numFmt w:val="bullet"/>
      <w:lvlText w:val="•"/>
      <w:lvlJc w:val="left"/>
      <w:pPr>
        <w:tabs>
          <w:tab w:val="num" w:pos="3600"/>
        </w:tabs>
        <w:ind w:left="3600" w:hanging="360"/>
      </w:pPr>
      <w:rPr>
        <w:rFonts w:ascii="Arial" w:hAnsi="Arial" w:hint="default"/>
      </w:rPr>
    </w:lvl>
    <w:lvl w:ilvl="5" w:tplc="506EFBAA" w:tentative="1">
      <w:start w:val="1"/>
      <w:numFmt w:val="bullet"/>
      <w:lvlText w:val="•"/>
      <w:lvlJc w:val="left"/>
      <w:pPr>
        <w:tabs>
          <w:tab w:val="num" w:pos="4320"/>
        </w:tabs>
        <w:ind w:left="4320" w:hanging="360"/>
      </w:pPr>
      <w:rPr>
        <w:rFonts w:ascii="Arial" w:hAnsi="Arial" w:hint="default"/>
      </w:rPr>
    </w:lvl>
    <w:lvl w:ilvl="6" w:tplc="2F7CF40E" w:tentative="1">
      <w:start w:val="1"/>
      <w:numFmt w:val="bullet"/>
      <w:lvlText w:val="•"/>
      <w:lvlJc w:val="left"/>
      <w:pPr>
        <w:tabs>
          <w:tab w:val="num" w:pos="5040"/>
        </w:tabs>
        <w:ind w:left="5040" w:hanging="360"/>
      </w:pPr>
      <w:rPr>
        <w:rFonts w:ascii="Arial" w:hAnsi="Arial" w:hint="default"/>
      </w:rPr>
    </w:lvl>
    <w:lvl w:ilvl="7" w:tplc="7764B626" w:tentative="1">
      <w:start w:val="1"/>
      <w:numFmt w:val="bullet"/>
      <w:lvlText w:val="•"/>
      <w:lvlJc w:val="left"/>
      <w:pPr>
        <w:tabs>
          <w:tab w:val="num" w:pos="5760"/>
        </w:tabs>
        <w:ind w:left="5760" w:hanging="360"/>
      </w:pPr>
      <w:rPr>
        <w:rFonts w:ascii="Arial" w:hAnsi="Arial" w:hint="default"/>
      </w:rPr>
    </w:lvl>
    <w:lvl w:ilvl="8" w:tplc="6A62CA8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01E6CEF"/>
    <w:multiLevelType w:val="hybridMultilevel"/>
    <w:tmpl w:val="93F6F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1C85744"/>
    <w:multiLevelType w:val="hybridMultilevel"/>
    <w:tmpl w:val="25D81108"/>
    <w:lvl w:ilvl="0" w:tplc="16ECE056">
      <w:start w:val="1"/>
      <w:numFmt w:val="bullet"/>
      <w:pStyle w:val="Bullet3"/>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BB4846"/>
    <w:multiLevelType w:val="hybridMultilevel"/>
    <w:tmpl w:val="C8DC5C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2F27975"/>
    <w:multiLevelType w:val="hybridMultilevel"/>
    <w:tmpl w:val="6486D0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5A22B97"/>
    <w:multiLevelType w:val="hybridMultilevel"/>
    <w:tmpl w:val="FE082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8407AD"/>
    <w:multiLevelType w:val="hybridMultilevel"/>
    <w:tmpl w:val="5CDAB328"/>
    <w:lvl w:ilvl="0" w:tplc="4009000F">
      <w:start w:val="1"/>
      <w:numFmt w:val="decimal"/>
      <w:lvlText w:val="%1."/>
      <w:lvlJc w:val="left"/>
      <w:pPr>
        <w:ind w:left="780" w:hanging="360"/>
      </w:pPr>
      <w:rPr>
        <w:rFont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1" w15:restartNumberingAfterBreak="0">
    <w:nsid w:val="7E3B72C2"/>
    <w:multiLevelType w:val="hybridMultilevel"/>
    <w:tmpl w:val="AC2C858C"/>
    <w:lvl w:ilvl="0" w:tplc="CBA4F474">
      <w:start w:val="1"/>
      <w:numFmt w:val="bullet"/>
      <w:lvlText w:val="•"/>
      <w:lvlJc w:val="left"/>
      <w:pPr>
        <w:tabs>
          <w:tab w:val="num" w:pos="360"/>
        </w:tabs>
        <w:ind w:left="360" w:hanging="360"/>
      </w:pPr>
      <w:rPr>
        <w:rFonts w:ascii="Arial" w:hAnsi="Arial" w:hint="default"/>
      </w:rPr>
    </w:lvl>
    <w:lvl w:ilvl="1" w:tplc="D1F4F7FC" w:tentative="1">
      <w:start w:val="1"/>
      <w:numFmt w:val="bullet"/>
      <w:lvlText w:val="•"/>
      <w:lvlJc w:val="left"/>
      <w:pPr>
        <w:tabs>
          <w:tab w:val="num" w:pos="1080"/>
        </w:tabs>
        <w:ind w:left="1080" w:hanging="360"/>
      </w:pPr>
      <w:rPr>
        <w:rFonts w:ascii="Arial" w:hAnsi="Arial" w:hint="default"/>
      </w:rPr>
    </w:lvl>
    <w:lvl w:ilvl="2" w:tplc="110C5326" w:tentative="1">
      <w:start w:val="1"/>
      <w:numFmt w:val="bullet"/>
      <w:lvlText w:val="•"/>
      <w:lvlJc w:val="left"/>
      <w:pPr>
        <w:tabs>
          <w:tab w:val="num" w:pos="1800"/>
        </w:tabs>
        <w:ind w:left="1800" w:hanging="360"/>
      </w:pPr>
      <w:rPr>
        <w:rFonts w:ascii="Arial" w:hAnsi="Arial" w:hint="default"/>
      </w:rPr>
    </w:lvl>
    <w:lvl w:ilvl="3" w:tplc="3C18ADF8" w:tentative="1">
      <w:start w:val="1"/>
      <w:numFmt w:val="bullet"/>
      <w:lvlText w:val="•"/>
      <w:lvlJc w:val="left"/>
      <w:pPr>
        <w:tabs>
          <w:tab w:val="num" w:pos="2520"/>
        </w:tabs>
        <w:ind w:left="2520" w:hanging="360"/>
      </w:pPr>
      <w:rPr>
        <w:rFonts w:ascii="Arial" w:hAnsi="Arial" w:hint="default"/>
      </w:rPr>
    </w:lvl>
    <w:lvl w:ilvl="4" w:tplc="B7C8FE30" w:tentative="1">
      <w:start w:val="1"/>
      <w:numFmt w:val="bullet"/>
      <w:lvlText w:val="•"/>
      <w:lvlJc w:val="left"/>
      <w:pPr>
        <w:tabs>
          <w:tab w:val="num" w:pos="3240"/>
        </w:tabs>
        <w:ind w:left="3240" w:hanging="360"/>
      </w:pPr>
      <w:rPr>
        <w:rFonts w:ascii="Arial" w:hAnsi="Arial" w:hint="default"/>
      </w:rPr>
    </w:lvl>
    <w:lvl w:ilvl="5" w:tplc="36945DD2" w:tentative="1">
      <w:start w:val="1"/>
      <w:numFmt w:val="bullet"/>
      <w:lvlText w:val="•"/>
      <w:lvlJc w:val="left"/>
      <w:pPr>
        <w:tabs>
          <w:tab w:val="num" w:pos="3960"/>
        </w:tabs>
        <w:ind w:left="3960" w:hanging="360"/>
      </w:pPr>
      <w:rPr>
        <w:rFonts w:ascii="Arial" w:hAnsi="Arial" w:hint="default"/>
      </w:rPr>
    </w:lvl>
    <w:lvl w:ilvl="6" w:tplc="C308889A" w:tentative="1">
      <w:start w:val="1"/>
      <w:numFmt w:val="bullet"/>
      <w:lvlText w:val="•"/>
      <w:lvlJc w:val="left"/>
      <w:pPr>
        <w:tabs>
          <w:tab w:val="num" w:pos="4680"/>
        </w:tabs>
        <w:ind w:left="4680" w:hanging="360"/>
      </w:pPr>
      <w:rPr>
        <w:rFonts w:ascii="Arial" w:hAnsi="Arial" w:hint="default"/>
      </w:rPr>
    </w:lvl>
    <w:lvl w:ilvl="7" w:tplc="2682BC46" w:tentative="1">
      <w:start w:val="1"/>
      <w:numFmt w:val="bullet"/>
      <w:lvlText w:val="•"/>
      <w:lvlJc w:val="left"/>
      <w:pPr>
        <w:tabs>
          <w:tab w:val="num" w:pos="5400"/>
        </w:tabs>
        <w:ind w:left="5400" w:hanging="360"/>
      </w:pPr>
      <w:rPr>
        <w:rFonts w:ascii="Arial" w:hAnsi="Arial" w:hint="default"/>
      </w:rPr>
    </w:lvl>
    <w:lvl w:ilvl="8" w:tplc="5BF2B2C8" w:tentative="1">
      <w:start w:val="1"/>
      <w:numFmt w:val="bullet"/>
      <w:lvlText w:val="•"/>
      <w:lvlJc w:val="left"/>
      <w:pPr>
        <w:tabs>
          <w:tab w:val="num" w:pos="6120"/>
        </w:tabs>
        <w:ind w:left="6120" w:hanging="360"/>
      </w:pPr>
      <w:rPr>
        <w:rFonts w:ascii="Arial" w:hAnsi="Arial" w:hint="default"/>
      </w:rPr>
    </w:lvl>
  </w:abstractNum>
  <w:num w:numId="1">
    <w:abstractNumId w:val="48"/>
  </w:num>
  <w:num w:numId="2">
    <w:abstractNumId w:val="3"/>
  </w:num>
  <w:num w:numId="3">
    <w:abstractNumId w:val="46"/>
  </w:num>
  <w:num w:numId="4">
    <w:abstractNumId w:val="17"/>
  </w:num>
  <w:num w:numId="5">
    <w:abstractNumId w:val="47"/>
  </w:num>
  <w:num w:numId="6">
    <w:abstractNumId w:val="6"/>
  </w:num>
  <w:num w:numId="7">
    <w:abstractNumId w:val="40"/>
  </w:num>
  <w:num w:numId="8">
    <w:abstractNumId w:val="28"/>
  </w:num>
  <w:num w:numId="9">
    <w:abstractNumId w:val="25"/>
  </w:num>
  <w:num w:numId="10">
    <w:abstractNumId w:val="42"/>
  </w:num>
  <w:num w:numId="11">
    <w:abstractNumId w:val="26"/>
  </w:num>
  <w:num w:numId="12">
    <w:abstractNumId w:val="29"/>
  </w:num>
  <w:num w:numId="13">
    <w:abstractNumId w:val="32"/>
  </w:num>
  <w:num w:numId="14">
    <w:abstractNumId w:val="15"/>
  </w:num>
  <w:num w:numId="15">
    <w:abstractNumId w:val="9"/>
  </w:num>
  <w:num w:numId="16">
    <w:abstractNumId w:val="27"/>
  </w:num>
  <w:num w:numId="17">
    <w:abstractNumId w:val="38"/>
  </w:num>
  <w:num w:numId="18">
    <w:abstractNumId w:val="23"/>
  </w:num>
  <w:num w:numId="19">
    <w:abstractNumId w:val="43"/>
  </w:num>
  <w:num w:numId="20">
    <w:abstractNumId w:val="31"/>
  </w:num>
  <w:num w:numId="21">
    <w:abstractNumId w:val="14"/>
  </w:num>
  <w:num w:numId="22">
    <w:abstractNumId w:val="36"/>
  </w:num>
  <w:num w:numId="23">
    <w:abstractNumId w:val="13"/>
  </w:num>
  <w:num w:numId="24">
    <w:abstractNumId w:val="2"/>
  </w:num>
  <w:num w:numId="25">
    <w:abstractNumId w:val="50"/>
  </w:num>
  <w:num w:numId="26">
    <w:abstractNumId w:val="49"/>
  </w:num>
  <w:num w:numId="27">
    <w:abstractNumId w:val="19"/>
  </w:num>
  <w:num w:numId="28">
    <w:abstractNumId w:val="8"/>
  </w:num>
  <w:num w:numId="29">
    <w:abstractNumId w:val="5"/>
  </w:num>
  <w:num w:numId="30">
    <w:abstractNumId w:val="22"/>
  </w:num>
  <w:num w:numId="31">
    <w:abstractNumId w:val="16"/>
  </w:num>
  <w:num w:numId="32">
    <w:abstractNumId w:val="35"/>
  </w:num>
  <w:num w:numId="33">
    <w:abstractNumId w:val="4"/>
  </w:num>
  <w:num w:numId="34">
    <w:abstractNumId w:val="41"/>
  </w:num>
  <w:num w:numId="35">
    <w:abstractNumId w:val="24"/>
  </w:num>
  <w:num w:numId="36">
    <w:abstractNumId w:val="18"/>
  </w:num>
  <w:num w:numId="37">
    <w:abstractNumId w:val="51"/>
  </w:num>
  <w:num w:numId="38">
    <w:abstractNumId w:val="7"/>
  </w:num>
  <w:num w:numId="39">
    <w:abstractNumId w:val="21"/>
  </w:num>
  <w:num w:numId="40">
    <w:abstractNumId w:val="44"/>
  </w:num>
  <w:num w:numId="41">
    <w:abstractNumId w:val="11"/>
  </w:num>
  <w:num w:numId="42">
    <w:abstractNumId w:val="12"/>
  </w:num>
  <w:num w:numId="43">
    <w:abstractNumId w:val="33"/>
  </w:num>
  <w:num w:numId="44">
    <w:abstractNumId w:val="20"/>
  </w:num>
  <w:num w:numId="45">
    <w:abstractNumId w:val="34"/>
  </w:num>
  <w:num w:numId="46">
    <w:abstractNumId w:val="30"/>
  </w:num>
  <w:num w:numId="47">
    <w:abstractNumId w:val="39"/>
  </w:num>
  <w:num w:numId="48">
    <w:abstractNumId w:val="45"/>
  </w:num>
  <w:num w:numId="49">
    <w:abstractNumId w:val="37"/>
  </w:num>
  <w:num w:numId="50">
    <w:abstractNumId w:val="10"/>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lvlOverride w:ilvl="0"/>
    <w:lvlOverride w:ilvl="1"/>
    <w:lvlOverride w:ilvl="2"/>
    <w:lvlOverride w:ilvl="3"/>
    <w:lvlOverride w:ilvl="4"/>
    <w:lvlOverride w:ilvl="5"/>
    <w:lvlOverride w:ilvl="6"/>
    <w:lvlOverride w:ilvl="7"/>
    <w:lvlOverride w:ilvl="8"/>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swanath Maddali">
    <w15:presenceInfo w15:providerId="AD" w15:userId="S-1-5-21-1949997603-1926086598-1965245310-11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I2NTYzMTe2NLU0NjFV0lEKTi0uzszPAymwqAUA5EmkySwAAAA="/>
  </w:docVars>
  <w:rsids>
    <w:rsidRoot w:val="001D49A7"/>
    <w:rsid w:val="00000894"/>
    <w:rsid w:val="00000D03"/>
    <w:rsid w:val="00002CAE"/>
    <w:rsid w:val="000032B6"/>
    <w:rsid w:val="00003858"/>
    <w:rsid w:val="0000604F"/>
    <w:rsid w:val="000063D8"/>
    <w:rsid w:val="000071C8"/>
    <w:rsid w:val="0001034D"/>
    <w:rsid w:val="00010864"/>
    <w:rsid w:val="0001248C"/>
    <w:rsid w:val="00014609"/>
    <w:rsid w:val="000251C5"/>
    <w:rsid w:val="00026447"/>
    <w:rsid w:val="000265D8"/>
    <w:rsid w:val="00031BE6"/>
    <w:rsid w:val="000326C6"/>
    <w:rsid w:val="00035579"/>
    <w:rsid w:val="000358C5"/>
    <w:rsid w:val="00035A16"/>
    <w:rsid w:val="000366AC"/>
    <w:rsid w:val="000371DD"/>
    <w:rsid w:val="000377C5"/>
    <w:rsid w:val="00037D3A"/>
    <w:rsid w:val="000519BE"/>
    <w:rsid w:val="00061325"/>
    <w:rsid w:val="000640CC"/>
    <w:rsid w:val="000645EF"/>
    <w:rsid w:val="00065FFE"/>
    <w:rsid w:val="000662D6"/>
    <w:rsid w:val="00067E9B"/>
    <w:rsid w:val="0007312F"/>
    <w:rsid w:val="0007397B"/>
    <w:rsid w:val="00073F09"/>
    <w:rsid w:val="00075933"/>
    <w:rsid w:val="00075B0A"/>
    <w:rsid w:val="00077F02"/>
    <w:rsid w:val="000915CF"/>
    <w:rsid w:val="0009214A"/>
    <w:rsid w:val="0009360E"/>
    <w:rsid w:val="00096570"/>
    <w:rsid w:val="00096ADB"/>
    <w:rsid w:val="000A2AB1"/>
    <w:rsid w:val="000A2B74"/>
    <w:rsid w:val="000B0687"/>
    <w:rsid w:val="000B6580"/>
    <w:rsid w:val="000B74C5"/>
    <w:rsid w:val="000C3A1C"/>
    <w:rsid w:val="000C43A7"/>
    <w:rsid w:val="000C48C1"/>
    <w:rsid w:val="000C4A6E"/>
    <w:rsid w:val="000C61B1"/>
    <w:rsid w:val="000C6E6E"/>
    <w:rsid w:val="000D10EE"/>
    <w:rsid w:val="000D2F3A"/>
    <w:rsid w:val="000D2FFE"/>
    <w:rsid w:val="000D3186"/>
    <w:rsid w:val="000D6E7E"/>
    <w:rsid w:val="000E5169"/>
    <w:rsid w:val="000E5C0F"/>
    <w:rsid w:val="000E6132"/>
    <w:rsid w:val="000E7D58"/>
    <w:rsid w:val="000F0C56"/>
    <w:rsid w:val="000F32A3"/>
    <w:rsid w:val="001031F3"/>
    <w:rsid w:val="001048AA"/>
    <w:rsid w:val="00106239"/>
    <w:rsid w:val="001106DF"/>
    <w:rsid w:val="001115F5"/>
    <w:rsid w:val="00111CDE"/>
    <w:rsid w:val="00113F2C"/>
    <w:rsid w:val="00114558"/>
    <w:rsid w:val="00126BFF"/>
    <w:rsid w:val="001278C7"/>
    <w:rsid w:val="001303FB"/>
    <w:rsid w:val="0013114C"/>
    <w:rsid w:val="00131F36"/>
    <w:rsid w:val="001327B1"/>
    <w:rsid w:val="0013319D"/>
    <w:rsid w:val="00141491"/>
    <w:rsid w:val="0014210F"/>
    <w:rsid w:val="00143C5B"/>
    <w:rsid w:val="001449CC"/>
    <w:rsid w:val="0014538A"/>
    <w:rsid w:val="00145887"/>
    <w:rsid w:val="00147CFE"/>
    <w:rsid w:val="001546A6"/>
    <w:rsid w:val="001573DD"/>
    <w:rsid w:val="00157F8B"/>
    <w:rsid w:val="001660DF"/>
    <w:rsid w:val="001707B7"/>
    <w:rsid w:val="00174373"/>
    <w:rsid w:val="00175B49"/>
    <w:rsid w:val="00196CCD"/>
    <w:rsid w:val="00197D76"/>
    <w:rsid w:val="001A0A7D"/>
    <w:rsid w:val="001A0F1E"/>
    <w:rsid w:val="001A174C"/>
    <w:rsid w:val="001A2B8E"/>
    <w:rsid w:val="001A40E0"/>
    <w:rsid w:val="001A6F66"/>
    <w:rsid w:val="001B01D8"/>
    <w:rsid w:val="001B0EE1"/>
    <w:rsid w:val="001B1B61"/>
    <w:rsid w:val="001B2D62"/>
    <w:rsid w:val="001B3122"/>
    <w:rsid w:val="001B5359"/>
    <w:rsid w:val="001C0734"/>
    <w:rsid w:val="001C231B"/>
    <w:rsid w:val="001C4F47"/>
    <w:rsid w:val="001C5296"/>
    <w:rsid w:val="001D0526"/>
    <w:rsid w:val="001D1F8C"/>
    <w:rsid w:val="001D3AE5"/>
    <w:rsid w:val="001D3B4B"/>
    <w:rsid w:val="001D49A7"/>
    <w:rsid w:val="001D6855"/>
    <w:rsid w:val="001D74B5"/>
    <w:rsid w:val="001D7E77"/>
    <w:rsid w:val="001E6C26"/>
    <w:rsid w:val="001F01F3"/>
    <w:rsid w:val="001F410B"/>
    <w:rsid w:val="001F473D"/>
    <w:rsid w:val="001F5B83"/>
    <w:rsid w:val="001F5EE5"/>
    <w:rsid w:val="00200CB0"/>
    <w:rsid w:val="00201B4C"/>
    <w:rsid w:val="00202373"/>
    <w:rsid w:val="002031AE"/>
    <w:rsid w:val="00203407"/>
    <w:rsid w:val="00203DCA"/>
    <w:rsid w:val="00207113"/>
    <w:rsid w:val="002127E4"/>
    <w:rsid w:val="002128DD"/>
    <w:rsid w:val="00214387"/>
    <w:rsid w:val="00222546"/>
    <w:rsid w:val="00223F4B"/>
    <w:rsid w:val="00225C02"/>
    <w:rsid w:val="0022622E"/>
    <w:rsid w:val="00230930"/>
    <w:rsid w:val="00235C2F"/>
    <w:rsid w:val="00237CFD"/>
    <w:rsid w:val="00241F98"/>
    <w:rsid w:val="002421CD"/>
    <w:rsid w:val="00250A83"/>
    <w:rsid w:val="002525A4"/>
    <w:rsid w:val="00253C03"/>
    <w:rsid w:val="002550FC"/>
    <w:rsid w:val="002558AE"/>
    <w:rsid w:val="0026057C"/>
    <w:rsid w:val="002637D2"/>
    <w:rsid w:val="00263E27"/>
    <w:rsid w:val="002657FC"/>
    <w:rsid w:val="00265867"/>
    <w:rsid w:val="00267223"/>
    <w:rsid w:val="00272B1D"/>
    <w:rsid w:val="00275B2D"/>
    <w:rsid w:val="00277C48"/>
    <w:rsid w:val="0028089D"/>
    <w:rsid w:val="00286870"/>
    <w:rsid w:val="002A26BF"/>
    <w:rsid w:val="002A2BAF"/>
    <w:rsid w:val="002B0C46"/>
    <w:rsid w:val="002B1766"/>
    <w:rsid w:val="002B1857"/>
    <w:rsid w:val="002B1F48"/>
    <w:rsid w:val="002B3EEB"/>
    <w:rsid w:val="002B3F94"/>
    <w:rsid w:val="002B6BD4"/>
    <w:rsid w:val="002C2344"/>
    <w:rsid w:val="002C4171"/>
    <w:rsid w:val="002C4E6C"/>
    <w:rsid w:val="002C6D4E"/>
    <w:rsid w:val="002D10C6"/>
    <w:rsid w:val="002D3F53"/>
    <w:rsid w:val="002D4E78"/>
    <w:rsid w:val="002D538A"/>
    <w:rsid w:val="002E03A4"/>
    <w:rsid w:val="002E180C"/>
    <w:rsid w:val="002E2DED"/>
    <w:rsid w:val="002E3817"/>
    <w:rsid w:val="002F0430"/>
    <w:rsid w:val="002F0739"/>
    <w:rsid w:val="002F3590"/>
    <w:rsid w:val="002F3EA2"/>
    <w:rsid w:val="002F6CCA"/>
    <w:rsid w:val="002F7022"/>
    <w:rsid w:val="0030222A"/>
    <w:rsid w:val="00307B0A"/>
    <w:rsid w:val="003113C4"/>
    <w:rsid w:val="00314358"/>
    <w:rsid w:val="003148B0"/>
    <w:rsid w:val="00314A21"/>
    <w:rsid w:val="00314F65"/>
    <w:rsid w:val="003151B1"/>
    <w:rsid w:val="00317838"/>
    <w:rsid w:val="00321C22"/>
    <w:rsid w:val="00322A1D"/>
    <w:rsid w:val="003248DD"/>
    <w:rsid w:val="00331683"/>
    <w:rsid w:val="00331F68"/>
    <w:rsid w:val="00345B50"/>
    <w:rsid w:val="00350735"/>
    <w:rsid w:val="0035285E"/>
    <w:rsid w:val="00354260"/>
    <w:rsid w:val="003563E9"/>
    <w:rsid w:val="00356555"/>
    <w:rsid w:val="00362784"/>
    <w:rsid w:val="003711D9"/>
    <w:rsid w:val="00372CD8"/>
    <w:rsid w:val="0038179E"/>
    <w:rsid w:val="00382119"/>
    <w:rsid w:val="00383281"/>
    <w:rsid w:val="00396C33"/>
    <w:rsid w:val="00396CA6"/>
    <w:rsid w:val="003973A3"/>
    <w:rsid w:val="003974F0"/>
    <w:rsid w:val="003A125C"/>
    <w:rsid w:val="003A1AB7"/>
    <w:rsid w:val="003A38A3"/>
    <w:rsid w:val="003A4498"/>
    <w:rsid w:val="003A5536"/>
    <w:rsid w:val="003A6131"/>
    <w:rsid w:val="003A6558"/>
    <w:rsid w:val="003B0B8E"/>
    <w:rsid w:val="003C1EF6"/>
    <w:rsid w:val="003C2256"/>
    <w:rsid w:val="003C4E83"/>
    <w:rsid w:val="003C50EB"/>
    <w:rsid w:val="003C789A"/>
    <w:rsid w:val="003D1633"/>
    <w:rsid w:val="003D61F0"/>
    <w:rsid w:val="003D70DD"/>
    <w:rsid w:val="003E0D88"/>
    <w:rsid w:val="003E34DE"/>
    <w:rsid w:val="003E3614"/>
    <w:rsid w:val="003E3D1D"/>
    <w:rsid w:val="003E52CB"/>
    <w:rsid w:val="003F15EF"/>
    <w:rsid w:val="003F1D45"/>
    <w:rsid w:val="003F2B7F"/>
    <w:rsid w:val="003F49C7"/>
    <w:rsid w:val="003F71C2"/>
    <w:rsid w:val="00401565"/>
    <w:rsid w:val="004043B9"/>
    <w:rsid w:val="00404468"/>
    <w:rsid w:val="00404622"/>
    <w:rsid w:val="004118FC"/>
    <w:rsid w:val="00421CE2"/>
    <w:rsid w:val="00425DE9"/>
    <w:rsid w:val="00426F72"/>
    <w:rsid w:val="004273EC"/>
    <w:rsid w:val="00427B7E"/>
    <w:rsid w:val="00430837"/>
    <w:rsid w:val="00430A51"/>
    <w:rsid w:val="004313A6"/>
    <w:rsid w:val="00437F1D"/>
    <w:rsid w:val="0044108C"/>
    <w:rsid w:val="00444761"/>
    <w:rsid w:val="00445610"/>
    <w:rsid w:val="00446456"/>
    <w:rsid w:val="004529D3"/>
    <w:rsid w:val="0045347E"/>
    <w:rsid w:val="004553B8"/>
    <w:rsid w:val="00455912"/>
    <w:rsid w:val="00455F0F"/>
    <w:rsid w:val="00456376"/>
    <w:rsid w:val="00461044"/>
    <w:rsid w:val="0046174C"/>
    <w:rsid w:val="0046546D"/>
    <w:rsid w:val="00471273"/>
    <w:rsid w:val="00472304"/>
    <w:rsid w:val="004749E5"/>
    <w:rsid w:val="00474DF3"/>
    <w:rsid w:val="00481CCA"/>
    <w:rsid w:val="004873F7"/>
    <w:rsid w:val="00491CD6"/>
    <w:rsid w:val="0049229F"/>
    <w:rsid w:val="00494A23"/>
    <w:rsid w:val="004A332D"/>
    <w:rsid w:val="004A6181"/>
    <w:rsid w:val="004A7A3A"/>
    <w:rsid w:val="004B0530"/>
    <w:rsid w:val="004C1AAF"/>
    <w:rsid w:val="004C3AD9"/>
    <w:rsid w:val="004C3BBA"/>
    <w:rsid w:val="004C6465"/>
    <w:rsid w:val="004D08DC"/>
    <w:rsid w:val="004D0A8F"/>
    <w:rsid w:val="004D0C78"/>
    <w:rsid w:val="004D7742"/>
    <w:rsid w:val="004E1E27"/>
    <w:rsid w:val="004E367E"/>
    <w:rsid w:val="004E40BF"/>
    <w:rsid w:val="004E5716"/>
    <w:rsid w:val="004F3DE0"/>
    <w:rsid w:val="004F5140"/>
    <w:rsid w:val="004F72AE"/>
    <w:rsid w:val="004F7AF7"/>
    <w:rsid w:val="00502354"/>
    <w:rsid w:val="0050373B"/>
    <w:rsid w:val="00514192"/>
    <w:rsid w:val="00514A12"/>
    <w:rsid w:val="00515AB0"/>
    <w:rsid w:val="00516D6A"/>
    <w:rsid w:val="005219FB"/>
    <w:rsid w:val="005268BF"/>
    <w:rsid w:val="00526AD8"/>
    <w:rsid w:val="005272B4"/>
    <w:rsid w:val="0053064F"/>
    <w:rsid w:val="00530BF6"/>
    <w:rsid w:val="005434D8"/>
    <w:rsid w:val="005477D4"/>
    <w:rsid w:val="00551BC7"/>
    <w:rsid w:val="00560193"/>
    <w:rsid w:val="00560A58"/>
    <w:rsid w:val="00560E6A"/>
    <w:rsid w:val="00566DDF"/>
    <w:rsid w:val="00567EF0"/>
    <w:rsid w:val="00571CC2"/>
    <w:rsid w:val="00574E94"/>
    <w:rsid w:val="00575586"/>
    <w:rsid w:val="005777F8"/>
    <w:rsid w:val="00582CAA"/>
    <w:rsid w:val="005834CA"/>
    <w:rsid w:val="005849A5"/>
    <w:rsid w:val="0058597B"/>
    <w:rsid w:val="00591B7D"/>
    <w:rsid w:val="00594461"/>
    <w:rsid w:val="00594AD6"/>
    <w:rsid w:val="005951C3"/>
    <w:rsid w:val="0059566A"/>
    <w:rsid w:val="00596D5D"/>
    <w:rsid w:val="005A0A97"/>
    <w:rsid w:val="005A4C18"/>
    <w:rsid w:val="005A4DF4"/>
    <w:rsid w:val="005B0577"/>
    <w:rsid w:val="005B1F41"/>
    <w:rsid w:val="005B5F47"/>
    <w:rsid w:val="005C2A91"/>
    <w:rsid w:val="005C6744"/>
    <w:rsid w:val="005C7CBE"/>
    <w:rsid w:val="005C7EC5"/>
    <w:rsid w:val="005D0F0B"/>
    <w:rsid w:val="005D6259"/>
    <w:rsid w:val="005D69E5"/>
    <w:rsid w:val="005E2A97"/>
    <w:rsid w:val="005E2C75"/>
    <w:rsid w:val="005E359A"/>
    <w:rsid w:val="005E4540"/>
    <w:rsid w:val="005E5954"/>
    <w:rsid w:val="005E5BAE"/>
    <w:rsid w:val="005E5E88"/>
    <w:rsid w:val="005F3046"/>
    <w:rsid w:val="005F5FA2"/>
    <w:rsid w:val="005F7575"/>
    <w:rsid w:val="005F7BF8"/>
    <w:rsid w:val="00601242"/>
    <w:rsid w:val="00603864"/>
    <w:rsid w:val="00604615"/>
    <w:rsid w:val="006066A1"/>
    <w:rsid w:val="0060798B"/>
    <w:rsid w:val="006115F0"/>
    <w:rsid w:val="00612B86"/>
    <w:rsid w:val="006151F8"/>
    <w:rsid w:val="00616063"/>
    <w:rsid w:val="00616416"/>
    <w:rsid w:val="00622448"/>
    <w:rsid w:val="00626F22"/>
    <w:rsid w:val="00630AF0"/>
    <w:rsid w:val="00632264"/>
    <w:rsid w:val="006400AB"/>
    <w:rsid w:val="006427CE"/>
    <w:rsid w:val="006510E3"/>
    <w:rsid w:val="0065207C"/>
    <w:rsid w:val="00652622"/>
    <w:rsid w:val="00653299"/>
    <w:rsid w:val="00653FD8"/>
    <w:rsid w:val="00654EBC"/>
    <w:rsid w:val="00655A75"/>
    <w:rsid w:val="00656969"/>
    <w:rsid w:val="00661AF8"/>
    <w:rsid w:val="00661EC2"/>
    <w:rsid w:val="0067270A"/>
    <w:rsid w:val="00673252"/>
    <w:rsid w:val="0067349B"/>
    <w:rsid w:val="00673BBA"/>
    <w:rsid w:val="00673CF6"/>
    <w:rsid w:val="00674356"/>
    <w:rsid w:val="00675AE7"/>
    <w:rsid w:val="00677B90"/>
    <w:rsid w:val="00680A74"/>
    <w:rsid w:val="00680C05"/>
    <w:rsid w:val="00683AEE"/>
    <w:rsid w:val="00683CE0"/>
    <w:rsid w:val="006848AC"/>
    <w:rsid w:val="00684C0E"/>
    <w:rsid w:val="00685E55"/>
    <w:rsid w:val="0068695C"/>
    <w:rsid w:val="0068798F"/>
    <w:rsid w:val="006915C7"/>
    <w:rsid w:val="006960D3"/>
    <w:rsid w:val="00696C97"/>
    <w:rsid w:val="006A13CB"/>
    <w:rsid w:val="006A19E6"/>
    <w:rsid w:val="006A3612"/>
    <w:rsid w:val="006A5A6D"/>
    <w:rsid w:val="006A5F14"/>
    <w:rsid w:val="006B0003"/>
    <w:rsid w:val="006B40A5"/>
    <w:rsid w:val="006B79D8"/>
    <w:rsid w:val="006C1929"/>
    <w:rsid w:val="006C6FA2"/>
    <w:rsid w:val="006D0ABD"/>
    <w:rsid w:val="006D239B"/>
    <w:rsid w:val="006D2961"/>
    <w:rsid w:val="006D396C"/>
    <w:rsid w:val="006D3B76"/>
    <w:rsid w:val="006D5139"/>
    <w:rsid w:val="006E0966"/>
    <w:rsid w:val="006E1909"/>
    <w:rsid w:val="006E2230"/>
    <w:rsid w:val="006E5AE8"/>
    <w:rsid w:val="006E6768"/>
    <w:rsid w:val="006E7729"/>
    <w:rsid w:val="006F0028"/>
    <w:rsid w:val="006F0365"/>
    <w:rsid w:val="006F191C"/>
    <w:rsid w:val="006F30EA"/>
    <w:rsid w:val="006F4AF9"/>
    <w:rsid w:val="006F7E62"/>
    <w:rsid w:val="00701C5E"/>
    <w:rsid w:val="007041D3"/>
    <w:rsid w:val="00707D92"/>
    <w:rsid w:val="007124C3"/>
    <w:rsid w:val="00712FC0"/>
    <w:rsid w:val="00713855"/>
    <w:rsid w:val="0071596A"/>
    <w:rsid w:val="00717C03"/>
    <w:rsid w:val="00721535"/>
    <w:rsid w:val="00721747"/>
    <w:rsid w:val="00723C46"/>
    <w:rsid w:val="007250C1"/>
    <w:rsid w:val="00725287"/>
    <w:rsid w:val="007252D7"/>
    <w:rsid w:val="00727E0A"/>
    <w:rsid w:val="00731BE3"/>
    <w:rsid w:val="00732BCD"/>
    <w:rsid w:val="0073329D"/>
    <w:rsid w:val="007349D6"/>
    <w:rsid w:val="0073703B"/>
    <w:rsid w:val="00747C2F"/>
    <w:rsid w:val="007530CC"/>
    <w:rsid w:val="00755E06"/>
    <w:rsid w:val="0075773D"/>
    <w:rsid w:val="00760AA7"/>
    <w:rsid w:val="00761AD9"/>
    <w:rsid w:val="00764B21"/>
    <w:rsid w:val="007711DF"/>
    <w:rsid w:val="007716EB"/>
    <w:rsid w:val="00772E2A"/>
    <w:rsid w:val="0077414F"/>
    <w:rsid w:val="00777AB7"/>
    <w:rsid w:val="00780105"/>
    <w:rsid w:val="0078172D"/>
    <w:rsid w:val="0078382A"/>
    <w:rsid w:val="007851FA"/>
    <w:rsid w:val="00795ED4"/>
    <w:rsid w:val="00797BFB"/>
    <w:rsid w:val="007A2828"/>
    <w:rsid w:val="007A51F5"/>
    <w:rsid w:val="007A5F75"/>
    <w:rsid w:val="007A721C"/>
    <w:rsid w:val="007B3060"/>
    <w:rsid w:val="007B35E2"/>
    <w:rsid w:val="007B3D44"/>
    <w:rsid w:val="007B5546"/>
    <w:rsid w:val="007C0DEA"/>
    <w:rsid w:val="007C1393"/>
    <w:rsid w:val="007C2330"/>
    <w:rsid w:val="007D0EFA"/>
    <w:rsid w:val="007D2136"/>
    <w:rsid w:val="007D26A4"/>
    <w:rsid w:val="007D2751"/>
    <w:rsid w:val="007D3C44"/>
    <w:rsid w:val="007D4039"/>
    <w:rsid w:val="007D4D0E"/>
    <w:rsid w:val="007D4EE1"/>
    <w:rsid w:val="007D51CB"/>
    <w:rsid w:val="007E27EA"/>
    <w:rsid w:val="007E32D2"/>
    <w:rsid w:val="007F34A4"/>
    <w:rsid w:val="007F3CE3"/>
    <w:rsid w:val="007F49B9"/>
    <w:rsid w:val="008016CF"/>
    <w:rsid w:val="00802055"/>
    <w:rsid w:val="00807328"/>
    <w:rsid w:val="00810532"/>
    <w:rsid w:val="00814436"/>
    <w:rsid w:val="00817AA8"/>
    <w:rsid w:val="00817F46"/>
    <w:rsid w:val="00821F71"/>
    <w:rsid w:val="00823A2B"/>
    <w:rsid w:val="00824291"/>
    <w:rsid w:val="00824672"/>
    <w:rsid w:val="00824A68"/>
    <w:rsid w:val="008262CA"/>
    <w:rsid w:val="008269BB"/>
    <w:rsid w:val="00827380"/>
    <w:rsid w:val="00832BBD"/>
    <w:rsid w:val="00835E8B"/>
    <w:rsid w:val="00842CA0"/>
    <w:rsid w:val="00844BAE"/>
    <w:rsid w:val="008459B5"/>
    <w:rsid w:val="008460FE"/>
    <w:rsid w:val="00847531"/>
    <w:rsid w:val="008512D3"/>
    <w:rsid w:val="0085405D"/>
    <w:rsid w:val="00857B7E"/>
    <w:rsid w:val="008623FB"/>
    <w:rsid w:val="00863CFF"/>
    <w:rsid w:val="00866093"/>
    <w:rsid w:val="00870925"/>
    <w:rsid w:val="00874920"/>
    <w:rsid w:val="00876C4C"/>
    <w:rsid w:val="00885702"/>
    <w:rsid w:val="00894AC5"/>
    <w:rsid w:val="00894BE3"/>
    <w:rsid w:val="008A0580"/>
    <w:rsid w:val="008A07B8"/>
    <w:rsid w:val="008A2A37"/>
    <w:rsid w:val="008A2CFC"/>
    <w:rsid w:val="008A31F6"/>
    <w:rsid w:val="008B0768"/>
    <w:rsid w:val="008B20C2"/>
    <w:rsid w:val="008B43E5"/>
    <w:rsid w:val="008B5BBF"/>
    <w:rsid w:val="008B64BB"/>
    <w:rsid w:val="008C0821"/>
    <w:rsid w:val="008C5010"/>
    <w:rsid w:val="008D057E"/>
    <w:rsid w:val="008D47CB"/>
    <w:rsid w:val="008E75E5"/>
    <w:rsid w:val="008E7EB5"/>
    <w:rsid w:val="008F14F1"/>
    <w:rsid w:val="008F6D27"/>
    <w:rsid w:val="00902318"/>
    <w:rsid w:val="00903528"/>
    <w:rsid w:val="0091003C"/>
    <w:rsid w:val="00911FDD"/>
    <w:rsid w:val="009120AB"/>
    <w:rsid w:val="00913497"/>
    <w:rsid w:val="009144B2"/>
    <w:rsid w:val="00914FC2"/>
    <w:rsid w:val="00920DEA"/>
    <w:rsid w:val="00921162"/>
    <w:rsid w:val="0092332E"/>
    <w:rsid w:val="00924241"/>
    <w:rsid w:val="00925830"/>
    <w:rsid w:val="0092765C"/>
    <w:rsid w:val="0093295F"/>
    <w:rsid w:val="00932B1D"/>
    <w:rsid w:val="0093393A"/>
    <w:rsid w:val="009340DF"/>
    <w:rsid w:val="009362F4"/>
    <w:rsid w:val="00936EDD"/>
    <w:rsid w:val="00937D66"/>
    <w:rsid w:val="0094017D"/>
    <w:rsid w:val="00942DD6"/>
    <w:rsid w:val="0094359A"/>
    <w:rsid w:val="00943FC2"/>
    <w:rsid w:val="00950997"/>
    <w:rsid w:val="00953EC2"/>
    <w:rsid w:val="00954A8D"/>
    <w:rsid w:val="00954F3E"/>
    <w:rsid w:val="009575E0"/>
    <w:rsid w:val="0096075B"/>
    <w:rsid w:val="00960B97"/>
    <w:rsid w:val="009619D4"/>
    <w:rsid w:val="00963817"/>
    <w:rsid w:val="00966449"/>
    <w:rsid w:val="009668E1"/>
    <w:rsid w:val="0097419A"/>
    <w:rsid w:val="00976D99"/>
    <w:rsid w:val="00981026"/>
    <w:rsid w:val="00981EBB"/>
    <w:rsid w:val="00982E3E"/>
    <w:rsid w:val="0098382A"/>
    <w:rsid w:val="0098510F"/>
    <w:rsid w:val="00985DCE"/>
    <w:rsid w:val="00992C27"/>
    <w:rsid w:val="00992DA9"/>
    <w:rsid w:val="0099423C"/>
    <w:rsid w:val="0099437D"/>
    <w:rsid w:val="00994E79"/>
    <w:rsid w:val="00994E92"/>
    <w:rsid w:val="009969AE"/>
    <w:rsid w:val="009A043C"/>
    <w:rsid w:val="009A04A8"/>
    <w:rsid w:val="009A3C1C"/>
    <w:rsid w:val="009A4DCE"/>
    <w:rsid w:val="009A5489"/>
    <w:rsid w:val="009A6C34"/>
    <w:rsid w:val="009B26D1"/>
    <w:rsid w:val="009B2FA0"/>
    <w:rsid w:val="009B40BB"/>
    <w:rsid w:val="009B490F"/>
    <w:rsid w:val="009C104F"/>
    <w:rsid w:val="009C20E1"/>
    <w:rsid w:val="009C2B64"/>
    <w:rsid w:val="009C3602"/>
    <w:rsid w:val="009D6F1E"/>
    <w:rsid w:val="009E3E3D"/>
    <w:rsid w:val="009E5242"/>
    <w:rsid w:val="009F13E5"/>
    <w:rsid w:val="009F2BA5"/>
    <w:rsid w:val="009F52EA"/>
    <w:rsid w:val="009F6BEB"/>
    <w:rsid w:val="009F6DD2"/>
    <w:rsid w:val="009F6EF3"/>
    <w:rsid w:val="00A002AC"/>
    <w:rsid w:val="00A040F9"/>
    <w:rsid w:val="00A0758F"/>
    <w:rsid w:val="00A112ED"/>
    <w:rsid w:val="00A15E6C"/>
    <w:rsid w:val="00A15ED2"/>
    <w:rsid w:val="00A227CE"/>
    <w:rsid w:val="00A24B11"/>
    <w:rsid w:val="00A31B93"/>
    <w:rsid w:val="00A33744"/>
    <w:rsid w:val="00A37483"/>
    <w:rsid w:val="00A40DEE"/>
    <w:rsid w:val="00A41955"/>
    <w:rsid w:val="00A41C99"/>
    <w:rsid w:val="00A43C24"/>
    <w:rsid w:val="00A43CE1"/>
    <w:rsid w:val="00A4480E"/>
    <w:rsid w:val="00A50595"/>
    <w:rsid w:val="00A62002"/>
    <w:rsid w:val="00A62193"/>
    <w:rsid w:val="00A63839"/>
    <w:rsid w:val="00A6455B"/>
    <w:rsid w:val="00A66FEF"/>
    <w:rsid w:val="00A672AE"/>
    <w:rsid w:val="00A70236"/>
    <w:rsid w:val="00A7106C"/>
    <w:rsid w:val="00A72CB0"/>
    <w:rsid w:val="00A73C1A"/>
    <w:rsid w:val="00A74CD9"/>
    <w:rsid w:val="00A761CB"/>
    <w:rsid w:val="00A77D6D"/>
    <w:rsid w:val="00A810E6"/>
    <w:rsid w:val="00A8123F"/>
    <w:rsid w:val="00A817FE"/>
    <w:rsid w:val="00A82BE0"/>
    <w:rsid w:val="00A841EA"/>
    <w:rsid w:val="00A85C77"/>
    <w:rsid w:val="00A85FB9"/>
    <w:rsid w:val="00A91D1E"/>
    <w:rsid w:val="00A957CB"/>
    <w:rsid w:val="00A97495"/>
    <w:rsid w:val="00AA738E"/>
    <w:rsid w:val="00AB4452"/>
    <w:rsid w:val="00AC0175"/>
    <w:rsid w:val="00AC01C4"/>
    <w:rsid w:val="00AC1B03"/>
    <w:rsid w:val="00AC318E"/>
    <w:rsid w:val="00AC6741"/>
    <w:rsid w:val="00AC6CDE"/>
    <w:rsid w:val="00AC742D"/>
    <w:rsid w:val="00AD26FE"/>
    <w:rsid w:val="00AD5311"/>
    <w:rsid w:val="00AD65E4"/>
    <w:rsid w:val="00AD6ED9"/>
    <w:rsid w:val="00AE34F9"/>
    <w:rsid w:val="00AE6074"/>
    <w:rsid w:val="00AE671E"/>
    <w:rsid w:val="00AF28CE"/>
    <w:rsid w:val="00B0125D"/>
    <w:rsid w:val="00B02767"/>
    <w:rsid w:val="00B03E56"/>
    <w:rsid w:val="00B04A2E"/>
    <w:rsid w:val="00B04CF9"/>
    <w:rsid w:val="00B073B1"/>
    <w:rsid w:val="00B13264"/>
    <w:rsid w:val="00B1417D"/>
    <w:rsid w:val="00B1771B"/>
    <w:rsid w:val="00B21794"/>
    <w:rsid w:val="00B232FD"/>
    <w:rsid w:val="00B2371F"/>
    <w:rsid w:val="00B242C5"/>
    <w:rsid w:val="00B25BB2"/>
    <w:rsid w:val="00B26A28"/>
    <w:rsid w:val="00B27EF0"/>
    <w:rsid w:val="00B3561D"/>
    <w:rsid w:val="00B378CC"/>
    <w:rsid w:val="00B414F2"/>
    <w:rsid w:val="00B41EBB"/>
    <w:rsid w:val="00B44705"/>
    <w:rsid w:val="00B44810"/>
    <w:rsid w:val="00B47476"/>
    <w:rsid w:val="00B52C34"/>
    <w:rsid w:val="00B5531A"/>
    <w:rsid w:val="00B55782"/>
    <w:rsid w:val="00B55C43"/>
    <w:rsid w:val="00B56CF8"/>
    <w:rsid w:val="00B638E8"/>
    <w:rsid w:val="00B6390D"/>
    <w:rsid w:val="00B65847"/>
    <w:rsid w:val="00B720C9"/>
    <w:rsid w:val="00B73585"/>
    <w:rsid w:val="00B74DB4"/>
    <w:rsid w:val="00B75A39"/>
    <w:rsid w:val="00B809B5"/>
    <w:rsid w:val="00B818B2"/>
    <w:rsid w:val="00B84BD0"/>
    <w:rsid w:val="00B86C1B"/>
    <w:rsid w:val="00B87618"/>
    <w:rsid w:val="00B90A47"/>
    <w:rsid w:val="00B91D55"/>
    <w:rsid w:val="00B94BD6"/>
    <w:rsid w:val="00B965D0"/>
    <w:rsid w:val="00BA1CAF"/>
    <w:rsid w:val="00BA4BD1"/>
    <w:rsid w:val="00BA55BE"/>
    <w:rsid w:val="00BA578B"/>
    <w:rsid w:val="00BA5BE7"/>
    <w:rsid w:val="00BA6F32"/>
    <w:rsid w:val="00BB1144"/>
    <w:rsid w:val="00BB4158"/>
    <w:rsid w:val="00BB60AC"/>
    <w:rsid w:val="00BC093A"/>
    <w:rsid w:val="00BC2ED0"/>
    <w:rsid w:val="00BC59A8"/>
    <w:rsid w:val="00BC7A32"/>
    <w:rsid w:val="00BD0326"/>
    <w:rsid w:val="00BD2089"/>
    <w:rsid w:val="00BD37DB"/>
    <w:rsid w:val="00BD3E94"/>
    <w:rsid w:val="00BD4434"/>
    <w:rsid w:val="00BD478F"/>
    <w:rsid w:val="00BD5620"/>
    <w:rsid w:val="00BD700F"/>
    <w:rsid w:val="00BD7489"/>
    <w:rsid w:val="00BE0E8E"/>
    <w:rsid w:val="00BE3FB2"/>
    <w:rsid w:val="00BE53D9"/>
    <w:rsid w:val="00BF1C51"/>
    <w:rsid w:val="00BF2A1D"/>
    <w:rsid w:val="00BF53A2"/>
    <w:rsid w:val="00C00302"/>
    <w:rsid w:val="00C0134B"/>
    <w:rsid w:val="00C04590"/>
    <w:rsid w:val="00C0512D"/>
    <w:rsid w:val="00C05D89"/>
    <w:rsid w:val="00C06A7F"/>
    <w:rsid w:val="00C07E49"/>
    <w:rsid w:val="00C12887"/>
    <w:rsid w:val="00C13416"/>
    <w:rsid w:val="00C158B3"/>
    <w:rsid w:val="00C175E3"/>
    <w:rsid w:val="00C1792D"/>
    <w:rsid w:val="00C20D7F"/>
    <w:rsid w:val="00C2391E"/>
    <w:rsid w:val="00C251FC"/>
    <w:rsid w:val="00C2543D"/>
    <w:rsid w:val="00C31892"/>
    <w:rsid w:val="00C32118"/>
    <w:rsid w:val="00C34D1A"/>
    <w:rsid w:val="00C351F6"/>
    <w:rsid w:val="00C358F0"/>
    <w:rsid w:val="00C36286"/>
    <w:rsid w:val="00C3792D"/>
    <w:rsid w:val="00C40569"/>
    <w:rsid w:val="00C43CEC"/>
    <w:rsid w:val="00C47569"/>
    <w:rsid w:val="00C503DB"/>
    <w:rsid w:val="00C521D3"/>
    <w:rsid w:val="00C53565"/>
    <w:rsid w:val="00C55436"/>
    <w:rsid w:val="00C55CDF"/>
    <w:rsid w:val="00C57F29"/>
    <w:rsid w:val="00C615C3"/>
    <w:rsid w:val="00C618A4"/>
    <w:rsid w:val="00C61B51"/>
    <w:rsid w:val="00C631E5"/>
    <w:rsid w:val="00C65754"/>
    <w:rsid w:val="00C659D3"/>
    <w:rsid w:val="00C674DB"/>
    <w:rsid w:val="00C73145"/>
    <w:rsid w:val="00C7444A"/>
    <w:rsid w:val="00C74EB8"/>
    <w:rsid w:val="00C768F3"/>
    <w:rsid w:val="00C7723D"/>
    <w:rsid w:val="00C804BB"/>
    <w:rsid w:val="00C80855"/>
    <w:rsid w:val="00C861BC"/>
    <w:rsid w:val="00C90993"/>
    <w:rsid w:val="00C91475"/>
    <w:rsid w:val="00C93546"/>
    <w:rsid w:val="00C959DB"/>
    <w:rsid w:val="00C95A2F"/>
    <w:rsid w:val="00C975EE"/>
    <w:rsid w:val="00CA0C0A"/>
    <w:rsid w:val="00CA1A4E"/>
    <w:rsid w:val="00CA2C01"/>
    <w:rsid w:val="00CA397C"/>
    <w:rsid w:val="00CA5E3D"/>
    <w:rsid w:val="00CB0A9A"/>
    <w:rsid w:val="00CB3929"/>
    <w:rsid w:val="00CB3AF2"/>
    <w:rsid w:val="00CB3E9A"/>
    <w:rsid w:val="00CB442B"/>
    <w:rsid w:val="00CB6848"/>
    <w:rsid w:val="00CC1223"/>
    <w:rsid w:val="00CC1A45"/>
    <w:rsid w:val="00CC43C8"/>
    <w:rsid w:val="00CC4826"/>
    <w:rsid w:val="00CC51BB"/>
    <w:rsid w:val="00CD0053"/>
    <w:rsid w:val="00CD7ADA"/>
    <w:rsid w:val="00CE0137"/>
    <w:rsid w:val="00CE20BB"/>
    <w:rsid w:val="00CE4235"/>
    <w:rsid w:val="00CF0469"/>
    <w:rsid w:val="00CF6013"/>
    <w:rsid w:val="00CF6587"/>
    <w:rsid w:val="00D00266"/>
    <w:rsid w:val="00D00A1C"/>
    <w:rsid w:val="00D031B5"/>
    <w:rsid w:val="00D07D10"/>
    <w:rsid w:val="00D15ADD"/>
    <w:rsid w:val="00D209C5"/>
    <w:rsid w:val="00D20BF4"/>
    <w:rsid w:val="00D214E9"/>
    <w:rsid w:val="00D2326E"/>
    <w:rsid w:val="00D25A51"/>
    <w:rsid w:val="00D278C9"/>
    <w:rsid w:val="00D30A82"/>
    <w:rsid w:val="00D313B2"/>
    <w:rsid w:val="00D335D8"/>
    <w:rsid w:val="00D34694"/>
    <w:rsid w:val="00D363E0"/>
    <w:rsid w:val="00D444B5"/>
    <w:rsid w:val="00D50A49"/>
    <w:rsid w:val="00D50C21"/>
    <w:rsid w:val="00D53FFE"/>
    <w:rsid w:val="00D54145"/>
    <w:rsid w:val="00D55001"/>
    <w:rsid w:val="00D56220"/>
    <w:rsid w:val="00D614FF"/>
    <w:rsid w:val="00D61A19"/>
    <w:rsid w:val="00D63ADD"/>
    <w:rsid w:val="00D654F6"/>
    <w:rsid w:val="00D7072F"/>
    <w:rsid w:val="00D74E47"/>
    <w:rsid w:val="00D80315"/>
    <w:rsid w:val="00D83057"/>
    <w:rsid w:val="00D83F30"/>
    <w:rsid w:val="00D84484"/>
    <w:rsid w:val="00D86A6E"/>
    <w:rsid w:val="00D933F4"/>
    <w:rsid w:val="00D935D5"/>
    <w:rsid w:val="00DA416A"/>
    <w:rsid w:val="00DA574A"/>
    <w:rsid w:val="00DA7136"/>
    <w:rsid w:val="00DB2AE2"/>
    <w:rsid w:val="00DB3276"/>
    <w:rsid w:val="00DB4800"/>
    <w:rsid w:val="00DB6930"/>
    <w:rsid w:val="00DB7773"/>
    <w:rsid w:val="00DC01EC"/>
    <w:rsid w:val="00DC0324"/>
    <w:rsid w:val="00DC2180"/>
    <w:rsid w:val="00DC5467"/>
    <w:rsid w:val="00DC616E"/>
    <w:rsid w:val="00DD1587"/>
    <w:rsid w:val="00DD4136"/>
    <w:rsid w:val="00DE557E"/>
    <w:rsid w:val="00DF053B"/>
    <w:rsid w:val="00DF203B"/>
    <w:rsid w:val="00DF3466"/>
    <w:rsid w:val="00DF63C1"/>
    <w:rsid w:val="00DF67F6"/>
    <w:rsid w:val="00DF77BB"/>
    <w:rsid w:val="00E01076"/>
    <w:rsid w:val="00E028BC"/>
    <w:rsid w:val="00E07195"/>
    <w:rsid w:val="00E0741F"/>
    <w:rsid w:val="00E07458"/>
    <w:rsid w:val="00E12DC0"/>
    <w:rsid w:val="00E16F36"/>
    <w:rsid w:val="00E17804"/>
    <w:rsid w:val="00E248B6"/>
    <w:rsid w:val="00E30496"/>
    <w:rsid w:val="00E32B04"/>
    <w:rsid w:val="00E33D85"/>
    <w:rsid w:val="00E3469C"/>
    <w:rsid w:val="00E3525D"/>
    <w:rsid w:val="00E35802"/>
    <w:rsid w:val="00E41F7A"/>
    <w:rsid w:val="00E423AA"/>
    <w:rsid w:val="00E44F7C"/>
    <w:rsid w:val="00E45066"/>
    <w:rsid w:val="00E4568B"/>
    <w:rsid w:val="00E520E0"/>
    <w:rsid w:val="00E60771"/>
    <w:rsid w:val="00E6091A"/>
    <w:rsid w:val="00E6467B"/>
    <w:rsid w:val="00E66838"/>
    <w:rsid w:val="00E669A9"/>
    <w:rsid w:val="00E673F1"/>
    <w:rsid w:val="00E70098"/>
    <w:rsid w:val="00E71D0C"/>
    <w:rsid w:val="00E747C5"/>
    <w:rsid w:val="00E749B0"/>
    <w:rsid w:val="00E75D99"/>
    <w:rsid w:val="00E83A59"/>
    <w:rsid w:val="00E8509F"/>
    <w:rsid w:val="00E9091F"/>
    <w:rsid w:val="00E93A42"/>
    <w:rsid w:val="00E95571"/>
    <w:rsid w:val="00E9630D"/>
    <w:rsid w:val="00E9654A"/>
    <w:rsid w:val="00EA15B1"/>
    <w:rsid w:val="00EA331E"/>
    <w:rsid w:val="00EA5187"/>
    <w:rsid w:val="00EA6E2B"/>
    <w:rsid w:val="00EA7448"/>
    <w:rsid w:val="00EA7958"/>
    <w:rsid w:val="00EB02DD"/>
    <w:rsid w:val="00EB0EFA"/>
    <w:rsid w:val="00EB0F01"/>
    <w:rsid w:val="00EB0F29"/>
    <w:rsid w:val="00EB1BCB"/>
    <w:rsid w:val="00EB4E3C"/>
    <w:rsid w:val="00EB5207"/>
    <w:rsid w:val="00EC1E78"/>
    <w:rsid w:val="00EC4BA0"/>
    <w:rsid w:val="00EC55E8"/>
    <w:rsid w:val="00EC6062"/>
    <w:rsid w:val="00ED0DD3"/>
    <w:rsid w:val="00ED3410"/>
    <w:rsid w:val="00ED3764"/>
    <w:rsid w:val="00ED6352"/>
    <w:rsid w:val="00ED7107"/>
    <w:rsid w:val="00ED75DC"/>
    <w:rsid w:val="00EE0155"/>
    <w:rsid w:val="00EE0B8D"/>
    <w:rsid w:val="00EE37ED"/>
    <w:rsid w:val="00EE45A8"/>
    <w:rsid w:val="00EF09F2"/>
    <w:rsid w:val="00EF1CAC"/>
    <w:rsid w:val="00EF258B"/>
    <w:rsid w:val="00EF319C"/>
    <w:rsid w:val="00EF4F04"/>
    <w:rsid w:val="00EF6812"/>
    <w:rsid w:val="00F00AEA"/>
    <w:rsid w:val="00F02290"/>
    <w:rsid w:val="00F05516"/>
    <w:rsid w:val="00F058AF"/>
    <w:rsid w:val="00F1006D"/>
    <w:rsid w:val="00F10722"/>
    <w:rsid w:val="00F11EB8"/>
    <w:rsid w:val="00F14015"/>
    <w:rsid w:val="00F206DE"/>
    <w:rsid w:val="00F22C50"/>
    <w:rsid w:val="00F27458"/>
    <w:rsid w:val="00F337BA"/>
    <w:rsid w:val="00F340B7"/>
    <w:rsid w:val="00F47C99"/>
    <w:rsid w:val="00F5022C"/>
    <w:rsid w:val="00F50D7E"/>
    <w:rsid w:val="00F5168F"/>
    <w:rsid w:val="00F54E6D"/>
    <w:rsid w:val="00F60FE0"/>
    <w:rsid w:val="00F612D3"/>
    <w:rsid w:val="00F61AD3"/>
    <w:rsid w:val="00F64014"/>
    <w:rsid w:val="00F665BB"/>
    <w:rsid w:val="00F702AE"/>
    <w:rsid w:val="00F740D4"/>
    <w:rsid w:val="00F7604C"/>
    <w:rsid w:val="00F760FA"/>
    <w:rsid w:val="00F77317"/>
    <w:rsid w:val="00F8131F"/>
    <w:rsid w:val="00F81E1B"/>
    <w:rsid w:val="00F8233A"/>
    <w:rsid w:val="00F833C5"/>
    <w:rsid w:val="00F84057"/>
    <w:rsid w:val="00F862AC"/>
    <w:rsid w:val="00F86F6F"/>
    <w:rsid w:val="00F9231A"/>
    <w:rsid w:val="00F92770"/>
    <w:rsid w:val="00F947D3"/>
    <w:rsid w:val="00F96267"/>
    <w:rsid w:val="00FA01FA"/>
    <w:rsid w:val="00FA01FB"/>
    <w:rsid w:val="00FA2D6A"/>
    <w:rsid w:val="00FA2E11"/>
    <w:rsid w:val="00FB1073"/>
    <w:rsid w:val="00FB2C51"/>
    <w:rsid w:val="00FB3CE9"/>
    <w:rsid w:val="00FB3FF7"/>
    <w:rsid w:val="00FC1207"/>
    <w:rsid w:val="00FC1757"/>
    <w:rsid w:val="00FC2634"/>
    <w:rsid w:val="00FC347C"/>
    <w:rsid w:val="00FC3E53"/>
    <w:rsid w:val="00FC40B7"/>
    <w:rsid w:val="00FD03FB"/>
    <w:rsid w:val="00FD602C"/>
    <w:rsid w:val="00FE0B33"/>
    <w:rsid w:val="00FE0BFA"/>
    <w:rsid w:val="00FE43C1"/>
    <w:rsid w:val="00FE4F61"/>
    <w:rsid w:val="00FF0C26"/>
    <w:rsid w:val="00FF1926"/>
    <w:rsid w:val="00FF28C0"/>
    <w:rsid w:val="00FF3010"/>
    <w:rsid w:val="00FF59A2"/>
    <w:rsid w:val="00FF5FB7"/>
    <w:rsid w:val="00FF6C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E6DC0"/>
  <w15:chartTrackingRefBased/>
  <w15:docId w15:val="{A12AF472-CD20-4A36-9DB1-81DB81410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5207"/>
  </w:style>
  <w:style w:type="paragraph" w:styleId="Heading1">
    <w:name w:val="heading 1"/>
    <w:basedOn w:val="Normal"/>
    <w:next w:val="Normal"/>
    <w:link w:val="Heading1Char"/>
    <w:uiPriority w:val="9"/>
    <w:qFormat/>
    <w:rsid w:val="00EB5207"/>
    <w:pPr>
      <w:keepNext/>
      <w:keepLines/>
      <w:numPr>
        <w:numId w:val="2"/>
      </w:numPr>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autoRedefine/>
    <w:uiPriority w:val="9"/>
    <w:unhideWhenUsed/>
    <w:qFormat/>
    <w:rsid w:val="00BA6F32"/>
    <w:pPr>
      <w:keepNext/>
      <w:keepLines/>
      <w:numPr>
        <w:ilvl w:val="1"/>
        <w:numId w:val="2"/>
      </w:numPr>
      <w:spacing w:before="160" w:after="0" w:line="240" w:lineRule="auto"/>
      <w:ind w:left="540"/>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autoRedefine/>
    <w:uiPriority w:val="9"/>
    <w:unhideWhenUsed/>
    <w:qFormat/>
    <w:rsid w:val="002F3EA2"/>
    <w:pPr>
      <w:keepNext/>
      <w:keepLines/>
      <w:numPr>
        <w:ilvl w:val="2"/>
        <w:numId w:val="2"/>
      </w:numPr>
      <w:spacing w:before="80" w:after="0" w:line="240" w:lineRule="auto"/>
      <w:ind w:left="720"/>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EB5207"/>
    <w:pPr>
      <w:keepNext/>
      <w:keepLines/>
      <w:numPr>
        <w:ilvl w:val="3"/>
        <w:numId w:val="2"/>
      </w:numPr>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EB5207"/>
    <w:pPr>
      <w:keepNext/>
      <w:keepLines/>
      <w:numPr>
        <w:ilvl w:val="4"/>
        <w:numId w:val="2"/>
      </w:numPr>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unhideWhenUsed/>
    <w:qFormat/>
    <w:rsid w:val="00EB5207"/>
    <w:pPr>
      <w:keepNext/>
      <w:keepLines/>
      <w:numPr>
        <w:ilvl w:val="5"/>
        <w:numId w:val="2"/>
      </w:numPr>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B5207"/>
    <w:pPr>
      <w:keepNext/>
      <w:keepLines/>
      <w:numPr>
        <w:ilvl w:val="6"/>
        <w:numId w:val="2"/>
      </w:numPr>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B5207"/>
    <w:pPr>
      <w:keepNext/>
      <w:keepLines/>
      <w:numPr>
        <w:ilvl w:val="7"/>
        <w:numId w:val="2"/>
      </w:numPr>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B5207"/>
    <w:pPr>
      <w:keepNext/>
      <w:keepLines/>
      <w:numPr>
        <w:ilvl w:val="8"/>
        <w:numId w:val="2"/>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
    <w:basedOn w:val="Normal"/>
    <w:link w:val="BodyTextChar"/>
    <w:rsid w:val="00421CE2"/>
    <w:pPr>
      <w:overflowPunct w:val="0"/>
      <w:autoSpaceDE w:val="0"/>
      <w:autoSpaceDN w:val="0"/>
      <w:adjustRightInd w:val="0"/>
      <w:spacing w:after="0" w:line="240" w:lineRule="auto"/>
      <w:textAlignment w:val="baseline"/>
    </w:pPr>
    <w:rPr>
      <w:rFonts w:ascii="Arial" w:eastAsia="Times New Roman" w:hAnsi="Arial" w:cs="Times New Roman"/>
      <w:sz w:val="24"/>
      <w:szCs w:val="20"/>
      <w:lang w:val="en-US"/>
    </w:rPr>
  </w:style>
  <w:style w:type="character" w:customStyle="1" w:styleId="BodyTextChar">
    <w:name w:val="Body Text Char"/>
    <w:aliases w:val="b Char"/>
    <w:basedOn w:val="DefaultParagraphFont"/>
    <w:link w:val="BodyText"/>
    <w:rsid w:val="00421CE2"/>
    <w:rPr>
      <w:rFonts w:ascii="Arial" w:eastAsia="Times New Roman" w:hAnsi="Arial" w:cs="Times New Roman"/>
      <w:sz w:val="24"/>
      <w:szCs w:val="20"/>
      <w:lang w:val="en-US"/>
    </w:rPr>
  </w:style>
  <w:style w:type="character" w:styleId="Hyperlink">
    <w:name w:val="Hyperlink"/>
    <w:uiPriority w:val="99"/>
    <w:unhideWhenUsed/>
    <w:rsid w:val="00147CFE"/>
    <w:rPr>
      <w:color w:val="0000FF"/>
      <w:u w:val="single"/>
    </w:rPr>
  </w:style>
  <w:style w:type="table" w:styleId="TableGrid">
    <w:name w:val="Table Grid"/>
    <w:basedOn w:val="TableNormal"/>
    <w:uiPriority w:val="39"/>
    <w:rsid w:val="00147C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6F32"/>
    <w:rPr>
      <w:rFonts w:asciiTheme="majorHAnsi" w:eastAsiaTheme="majorEastAsia" w:hAnsiTheme="majorHAnsi" w:cstheme="majorBidi"/>
      <w:color w:val="2E74B5" w:themeColor="accent1" w:themeShade="BF"/>
      <w:sz w:val="28"/>
      <w:szCs w:val="28"/>
    </w:rPr>
  </w:style>
  <w:style w:type="paragraph" w:styleId="BalloonText">
    <w:name w:val="Balloon Text"/>
    <w:basedOn w:val="Normal"/>
    <w:link w:val="BalloonTextChar"/>
    <w:uiPriority w:val="99"/>
    <w:semiHidden/>
    <w:unhideWhenUsed/>
    <w:rsid w:val="002309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0930"/>
    <w:rPr>
      <w:rFonts w:ascii="Segoe UI" w:hAnsi="Segoe UI" w:cs="Segoe UI"/>
      <w:sz w:val="18"/>
      <w:szCs w:val="18"/>
    </w:rPr>
  </w:style>
  <w:style w:type="character" w:customStyle="1" w:styleId="Heading1Char">
    <w:name w:val="Heading 1 Char"/>
    <w:basedOn w:val="DefaultParagraphFont"/>
    <w:link w:val="Heading1"/>
    <w:uiPriority w:val="9"/>
    <w:rsid w:val="00EB5207"/>
    <w:rPr>
      <w:rFonts w:asciiTheme="majorHAnsi" w:eastAsiaTheme="majorEastAsia" w:hAnsiTheme="majorHAnsi" w:cstheme="majorBidi"/>
      <w:color w:val="2E74B5" w:themeColor="accent1" w:themeShade="BF"/>
      <w:sz w:val="36"/>
      <w:szCs w:val="36"/>
    </w:rPr>
  </w:style>
  <w:style w:type="paragraph" w:styleId="Header">
    <w:name w:val="header"/>
    <w:basedOn w:val="Normal"/>
    <w:link w:val="HeaderChar"/>
    <w:uiPriority w:val="99"/>
    <w:unhideWhenUsed/>
    <w:rsid w:val="009810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1026"/>
  </w:style>
  <w:style w:type="paragraph" w:styleId="Footer">
    <w:name w:val="footer"/>
    <w:basedOn w:val="Normal"/>
    <w:link w:val="FooterChar"/>
    <w:uiPriority w:val="99"/>
    <w:unhideWhenUsed/>
    <w:rsid w:val="009810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026"/>
  </w:style>
  <w:style w:type="character" w:customStyle="1" w:styleId="Heading3Char">
    <w:name w:val="Heading 3 Char"/>
    <w:basedOn w:val="DefaultParagraphFont"/>
    <w:link w:val="Heading3"/>
    <w:uiPriority w:val="9"/>
    <w:rsid w:val="002F3EA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EB5207"/>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EB5207"/>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rsid w:val="00EB5207"/>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B5207"/>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B5207"/>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B5207"/>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B5207"/>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B5207"/>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EB5207"/>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EB520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B5207"/>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B5207"/>
    <w:rPr>
      <w:b/>
      <w:bCs/>
    </w:rPr>
  </w:style>
  <w:style w:type="character" w:styleId="Emphasis">
    <w:name w:val="Emphasis"/>
    <w:basedOn w:val="DefaultParagraphFont"/>
    <w:uiPriority w:val="20"/>
    <w:qFormat/>
    <w:rsid w:val="00EB5207"/>
    <w:rPr>
      <w:i/>
      <w:iCs/>
    </w:rPr>
  </w:style>
  <w:style w:type="paragraph" w:styleId="NoSpacing">
    <w:name w:val="No Spacing"/>
    <w:uiPriority w:val="1"/>
    <w:qFormat/>
    <w:rsid w:val="00EB5207"/>
    <w:pPr>
      <w:spacing w:after="0" w:line="240" w:lineRule="auto"/>
    </w:pPr>
  </w:style>
  <w:style w:type="paragraph" w:styleId="Quote">
    <w:name w:val="Quote"/>
    <w:basedOn w:val="Normal"/>
    <w:next w:val="Normal"/>
    <w:link w:val="QuoteChar"/>
    <w:uiPriority w:val="29"/>
    <w:qFormat/>
    <w:rsid w:val="00EB5207"/>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B5207"/>
    <w:rPr>
      <w:i/>
      <w:iCs/>
    </w:rPr>
  </w:style>
  <w:style w:type="paragraph" w:styleId="IntenseQuote">
    <w:name w:val="Intense Quote"/>
    <w:basedOn w:val="Normal"/>
    <w:next w:val="Normal"/>
    <w:link w:val="IntenseQuoteChar"/>
    <w:uiPriority w:val="30"/>
    <w:qFormat/>
    <w:rsid w:val="00EB5207"/>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EB5207"/>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EB5207"/>
    <w:rPr>
      <w:i/>
      <w:iCs/>
      <w:color w:val="595959" w:themeColor="text1" w:themeTint="A6"/>
    </w:rPr>
  </w:style>
  <w:style w:type="character" w:styleId="IntenseEmphasis">
    <w:name w:val="Intense Emphasis"/>
    <w:basedOn w:val="DefaultParagraphFont"/>
    <w:uiPriority w:val="21"/>
    <w:qFormat/>
    <w:rsid w:val="00EB5207"/>
    <w:rPr>
      <w:b/>
      <w:bCs/>
      <w:i/>
      <w:iCs/>
    </w:rPr>
  </w:style>
  <w:style w:type="character" w:styleId="SubtleReference">
    <w:name w:val="Subtle Reference"/>
    <w:basedOn w:val="DefaultParagraphFont"/>
    <w:uiPriority w:val="31"/>
    <w:qFormat/>
    <w:rsid w:val="00EB5207"/>
    <w:rPr>
      <w:smallCaps/>
      <w:color w:val="404040" w:themeColor="text1" w:themeTint="BF"/>
    </w:rPr>
  </w:style>
  <w:style w:type="character" w:styleId="IntenseReference">
    <w:name w:val="Intense Reference"/>
    <w:basedOn w:val="DefaultParagraphFont"/>
    <w:uiPriority w:val="32"/>
    <w:qFormat/>
    <w:rsid w:val="00EB5207"/>
    <w:rPr>
      <w:b/>
      <w:bCs/>
      <w:smallCaps/>
      <w:u w:val="single"/>
    </w:rPr>
  </w:style>
  <w:style w:type="character" w:styleId="BookTitle">
    <w:name w:val="Book Title"/>
    <w:basedOn w:val="DefaultParagraphFont"/>
    <w:uiPriority w:val="33"/>
    <w:qFormat/>
    <w:rsid w:val="00EB5207"/>
    <w:rPr>
      <w:b/>
      <w:bCs/>
      <w:smallCaps/>
    </w:rPr>
  </w:style>
  <w:style w:type="paragraph" w:styleId="TOCHeading">
    <w:name w:val="TOC Heading"/>
    <w:basedOn w:val="Heading1"/>
    <w:next w:val="Normal"/>
    <w:uiPriority w:val="39"/>
    <w:unhideWhenUsed/>
    <w:qFormat/>
    <w:rsid w:val="00EB5207"/>
    <w:pPr>
      <w:outlineLvl w:val="9"/>
    </w:pPr>
  </w:style>
  <w:style w:type="paragraph" w:styleId="ListParagraph">
    <w:name w:val="List Paragraph"/>
    <w:aliases w:val="Use Case List Paragraph,List Paragraph1,b1,Heading2,Body Bullet,List bullet,List Paragraph 1,Ref,List Bullet1,List Paragraph Char Char,Normal Sentence,Number_1,Colorful List - Accent 11,list1,ListPar1,new,SGLText List Paragraph,lp1"/>
    <w:basedOn w:val="Normal"/>
    <w:link w:val="ListParagraphChar"/>
    <w:uiPriority w:val="34"/>
    <w:qFormat/>
    <w:rsid w:val="00DB7773"/>
    <w:pPr>
      <w:spacing w:after="160" w:line="259" w:lineRule="auto"/>
      <w:ind w:left="720"/>
      <w:contextualSpacing/>
    </w:pPr>
    <w:rPr>
      <w:rFonts w:eastAsiaTheme="minorHAnsi"/>
      <w:sz w:val="22"/>
      <w:szCs w:val="22"/>
    </w:rPr>
  </w:style>
  <w:style w:type="paragraph" w:styleId="TOC2">
    <w:name w:val="toc 2"/>
    <w:basedOn w:val="Normal"/>
    <w:next w:val="Normal"/>
    <w:autoRedefine/>
    <w:uiPriority w:val="39"/>
    <w:unhideWhenUsed/>
    <w:rsid w:val="00A85C77"/>
    <w:pPr>
      <w:tabs>
        <w:tab w:val="left" w:pos="880"/>
        <w:tab w:val="right" w:leader="dot" w:pos="9016"/>
      </w:tabs>
      <w:spacing w:after="0" w:line="240" w:lineRule="auto"/>
      <w:ind w:left="216"/>
    </w:pPr>
  </w:style>
  <w:style w:type="paragraph" w:styleId="TOC1">
    <w:name w:val="toc 1"/>
    <w:basedOn w:val="Normal"/>
    <w:next w:val="Normal"/>
    <w:autoRedefine/>
    <w:uiPriority w:val="39"/>
    <w:unhideWhenUsed/>
    <w:rsid w:val="00D363E0"/>
    <w:pPr>
      <w:tabs>
        <w:tab w:val="left" w:pos="660"/>
        <w:tab w:val="right" w:leader="dot" w:pos="9016"/>
      </w:tabs>
      <w:spacing w:after="0" w:line="240" w:lineRule="auto"/>
      <w:contextualSpacing/>
    </w:pPr>
  </w:style>
  <w:style w:type="table" w:styleId="GridTable4-Accent1">
    <w:name w:val="Grid Table 4 Accent 1"/>
    <w:basedOn w:val="TableNormal"/>
    <w:uiPriority w:val="49"/>
    <w:rsid w:val="00574E9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MediumShading1-Accent6">
    <w:name w:val="Medium Shading 1 Accent 6"/>
    <w:basedOn w:val="TableNormal"/>
    <w:uiPriority w:val="63"/>
    <w:rsid w:val="00307B0A"/>
    <w:pPr>
      <w:spacing w:after="0" w:line="240" w:lineRule="auto"/>
    </w:pPr>
    <w:rPr>
      <w:rFonts w:ascii="Calibri" w:eastAsia="Calibri" w:hAnsi="Calibri" w:cs="Times New Roman"/>
      <w:sz w:val="20"/>
      <w:szCs w:val="20"/>
      <w:lang w:val="en-US"/>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paragraph" w:styleId="TOC3">
    <w:name w:val="toc 3"/>
    <w:basedOn w:val="Normal"/>
    <w:next w:val="Normal"/>
    <w:autoRedefine/>
    <w:uiPriority w:val="39"/>
    <w:unhideWhenUsed/>
    <w:rsid w:val="00307B0A"/>
    <w:pPr>
      <w:spacing w:after="100"/>
      <w:ind w:left="420"/>
    </w:pPr>
  </w:style>
  <w:style w:type="table" w:styleId="ListTable4-Accent1">
    <w:name w:val="List Table 4 Accent 1"/>
    <w:basedOn w:val="TableNormal"/>
    <w:uiPriority w:val="49"/>
    <w:rsid w:val="00307B0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ullet3">
    <w:name w:val="Bullet 3"/>
    <w:basedOn w:val="Normal"/>
    <w:rsid w:val="00E66838"/>
    <w:pPr>
      <w:numPr>
        <w:numId w:val="3"/>
      </w:numPr>
      <w:spacing w:after="60" w:line="240" w:lineRule="auto"/>
      <w:ind w:left="1080"/>
    </w:pPr>
    <w:rPr>
      <w:rFonts w:ascii="Arial" w:eastAsia="Times" w:hAnsi="Arial" w:cs="Arial"/>
      <w:bCs/>
      <w:color w:val="000000"/>
      <w:sz w:val="20"/>
      <w:szCs w:val="18"/>
      <w:lang w:val="en-US"/>
    </w:rPr>
  </w:style>
  <w:style w:type="paragraph" w:customStyle="1" w:styleId="BodyText1">
    <w:name w:val="Body Text1"/>
    <w:basedOn w:val="Normal"/>
    <w:uiPriority w:val="99"/>
    <w:rsid w:val="00444761"/>
    <w:pPr>
      <w:autoSpaceDE w:val="0"/>
      <w:autoSpaceDN w:val="0"/>
      <w:adjustRightInd w:val="0"/>
      <w:spacing w:after="180" w:line="260" w:lineRule="atLeast"/>
      <w:textAlignment w:val="center"/>
    </w:pPr>
    <w:rPr>
      <w:rFonts w:ascii="Georgia" w:eastAsiaTheme="minorHAnsi" w:hAnsi="Georgia" w:cs="Georgia"/>
      <w:color w:val="000000"/>
      <w:sz w:val="20"/>
      <w:szCs w:val="20"/>
      <w:lang w:val="en-US"/>
    </w:rPr>
  </w:style>
  <w:style w:type="table" w:styleId="MediumShading2-Accent6">
    <w:name w:val="Medium Shading 2 Accent 6"/>
    <w:basedOn w:val="TableNormal"/>
    <w:uiPriority w:val="64"/>
    <w:rsid w:val="000C43A7"/>
    <w:pPr>
      <w:spacing w:after="0" w:line="240" w:lineRule="auto"/>
    </w:pPr>
    <w:rPr>
      <w:rFonts w:ascii="Calibri" w:eastAsia="Calibri" w:hAnsi="Calibri" w:cs="Times New Roman"/>
      <w:sz w:val="20"/>
      <w:szCs w:val="20"/>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Accent1">
    <w:name w:val="Grid Table 5 Dark Accent 1"/>
    <w:basedOn w:val="TableNormal"/>
    <w:uiPriority w:val="50"/>
    <w:rsid w:val="008242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Body1">
    <w:name w:val="*Body 1"/>
    <w:aliases w:val="Fax Body,Bod,bo,body1,full cell text,by,Report Body,OpinBody,Proposal...,Proposal Body,memo body,Bullet for no #'s,bullet,b-heading 1,B1,**Body 1"/>
    <w:rsid w:val="00EF09F2"/>
    <w:pPr>
      <w:spacing w:after="120" w:line="240" w:lineRule="auto"/>
    </w:pPr>
    <w:rPr>
      <w:rFonts w:ascii="Times New Roman" w:eastAsia="Times New Roman" w:hAnsi="Times New Roman" w:cs="Times New Roman"/>
      <w:sz w:val="22"/>
      <w:szCs w:val="20"/>
      <w:lang w:val="en-US"/>
    </w:rPr>
  </w:style>
  <w:style w:type="table" w:styleId="LightList-Accent2">
    <w:name w:val="Light List Accent 2"/>
    <w:basedOn w:val="TableNormal"/>
    <w:uiPriority w:val="61"/>
    <w:rsid w:val="00EF09F2"/>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paragraph" w:customStyle="1" w:styleId="Bullet1">
    <w:name w:val="Bullet 1"/>
    <w:basedOn w:val="ListBullet"/>
    <w:link w:val="Bullet1Char"/>
    <w:autoRedefine/>
    <w:qFormat/>
    <w:rsid w:val="00CD7ADA"/>
    <w:pPr>
      <w:numPr>
        <w:numId w:val="0"/>
      </w:numPr>
      <w:spacing w:after="60" w:line="240" w:lineRule="auto"/>
      <w:contextualSpacing w:val="0"/>
    </w:pPr>
    <w:rPr>
      <w:rFonts w:eastAsia="Times" w:cstheme="minorHAnsi"/>
      <w:sz w:val="22"/>
      <w:szCs w:val="22"/>
      <w:lang w:val="en-US"/>
    </w:rPr>
  </w:style>
  <w:style w:type="paragraph" w:customStyle="1" w:styleId="Tabletext">
    <w:name w:val="Tabletext"/>
    <w:basedOn w:val="Normal"/>
    <w:link w:val="TabletextChar"/>
    <w:autoRedefine/>
    <w:qFormat/>
    <w:rsid w:val="002F7022"/>
    <w:pPr>
      <w:spacing w:before="40" w:after="40" w:line="240" w:lineRule="auto"/>
    </w:pPr>
    <w:rPr>
      <w:rFonts w:ascii="Arial" w:eastAsia="Times New Roman" w:hAnsi="Arial" w:cs="Times New Roman"/>
      <w:sz w:val="18"/>
      <w:szCs w:val="20"/>
      <w:lang w:val="en-US"/>
    </w:rPr>
  </w:style>
  <w:style w:type="paragraph" w:customStyle="1" w:styleId="Tablehead1">
    <w:name w:val="Tablehead1"/>
    <w:basedOn w:val="Normal"/>
    <w:qFormat/>
    <w:rsid w:val="002F7022"/>
    <w:pPr>
      <w:keepNext/>
      <w:spacing w:before="60" w:after="60" w:line="240" w:lineRule="auto"/>
      <w:jc w:val="center"/>
    </w:pPr>
    <w:rPr>
      <w:rFonts w:ascii="Arial Bold" w:eastAsia="Times New Roman" w:hAnsi="Arial Bold" w:cs="Times New Roman"/>
      <w:b/>
      <w:bCs/>
      <w:color w:val="FFFFFF"/>
      <w:sz w:val="18"/>
      <w:szCs w:val="20"/>
      <w:lang w:val="en-US"/>
    </w:rPr>
  </w:style>
  <w:style w:type="character" w:customStyle="1" w:styleId="TabletextChar">
    <w:name w:val="Tabletext Char"/>
    <w:basedOn w:val="DefaultParagraphFont"/>
    <w:link w:val="Tabletext"/>
    <w:rsid w:val="002F7022"/>
    <w:rPr>
      <w:rFonts w:ascii="Arial" w:eastAsia="Times New Roman" w:hAnsi="Arial" w:cs="Times New Roman"/>
      <w:sz w:val="18"/>
      <w:szCs w:val="20"/>
      <w:lang w:val="en-US"/>
    </w:rPr>
  </w:style>
  <w:style w:type="character" w:customStyle="1" w:styleId="Bullet1Char">
    <w:name w:val="Bullet 1 Char"/>
    <w:basedOn w:val="DefaultParagraphFont"/>
    <w:link w:val="Bullet1"/>
    <w:rsid w:val="00CD7ADA"/>
    <w:rPr>
      <w:rFonts w:eastAsia="Times" w:cstheme="minorHAnsi"/>
      <w:sz w:val="22"/>
      <w:szCs w:val="22"/>
      <w:lang w:val="en-US"/>
    </w:rPr>
  </w:style>
  <w:style w:type="paragraph" w:styleId="ListBullet">
    <w:name w:val="List Bullet"/>
    <w:basedOn w:val="Normal"/>
    <w:uiPriority w:val="99"/>
    <w:semiHidden/>
    <w:unhideWhenUsed/>
    <w:rsid w:val="002F7022"/>
    <w:pPr>
      <w:numPr>
        <w:numId w:val="6"/>
      </w:numPr>
      <w:ind w:left="360" w:hanging="360"/>
      <w:contextualSpacing/>
    </w:pPr>
  </w:style>
  <w:style w:type="paragraph" w:customStyle="1" w:styleId="Bodycopy">
    <w:name w:val="Body copy"/>
    <w:link w:val="BodycopyChar"/>
    <w:uiPriority w:val="89"/>
    <w:qFormat/>
    <w:rsid w:val="004D7742"/>
    <w:pPr>
      <w:spacing w:after="120" w:line="240" w:lineRule="auto"/>
    </w:pPr>
    <w:rPr>
      <w:rFonts w:ascii="Arial" w:eastAsia="Times" w:hAnsi="Arial" w:cs="Times New Roman"/>
      <w:color w:val="000000"/>
      <w:sz w:val="20"/>
      <w:szCs w:val="20"/>
      <w:lang w:val="en-US"/>
    </w:rPr>
  </w:style>
  <w:style w:type="character" w:customStyle="1" w:styleId="BodycopyChar">
    <w:name w:val="Body copy Char"/>
    <w:basedOn w:val="DefaultParagraphFont"/>
    <w:link w:val="Bodycopy"/>
    <w:uiPriority w:val="89"/>
    <w:rsid w:val="004D7742"/>
    <w:rPr>
      <w:rFonts w:ascii="Arial" w:eastAsia="Times" w:hAnsi="Arial" w:cs="Times New Roman"/>
      <w:color w:val="000000"/>
      <w:sz w:val="20"/>
      <w:szCs w:val="20"/>
      <w:lang w:val="en-US"/>
    </w:rPr>
  </w:style>
  <w:style w:type="table" w:styleId="ListTable3-Accent4">
    <w:name w:val="List Table 3 Accent 4"/>
    <w:basedOn w:val="TableNormal"/>
    <w:uiPriority w:val="48"/>
    <w:rsid w:val="004D7742"/>
    <w:pPr>
      <w:spacing w:after="0" w:line="240" w:lineRule="auto"/>
    </w:pPr>
    <w:rPr>
      <w:rFonts w:ascii="Georgia" w:eastAsiaTheme="minorHAnsi" w:hAnsi="Georgia"/>
      <w:sz w:val="20"/>
      <w:szCs w:val="20"/>
      <w:lang w:val="en-GB"/>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1">
    <w:name w:val="List Table 3 Accent 1"/>
    <w:basedOn w:val="TableNormal"/>
    <w:uiPriority w:val="48"/>
    <w:rsid w:val="004D7742"/>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ListParagraphChar">
    <w:name w:val="List Paragraph Char"/>
    <w:aliases w:val="Use Case List Paragraph Char,List Paragraph1 Char,b1 Char,Heading2 Char,Body Bullet Char,List bullet Char,List Paragraph 1 Char,Ref Char,List Bullet1 Char,List Paragraph Char Char Char,Normal Sentence Char,Number_1 Char,list1 Char"/>
    <w:basedOn w:val="DefaultParagraphFont"/>
    <w:link w:val="ListParagraph"/>
    <w:uiPriority w:val="34"/>
    <w:qFormat/>
    <w:rsid w:val="008459B5"/>
    <w:rPr>
      <w:rFonts w:eastAsiaTheme="minorHAnsi"/>
      <w:sz w:val="22"/>
      <w:szCs w:val="22"/>
    </w:rPr>
  </w:style>
  <w:style w:type="table" w:customStyle="1" w:styleId="GridTable4-Accent11">
    <w:name w:val="Grid Table 4 - Accent 11"/>
    <w:basedOn w:val="TableNormal"/>
    <w:next w:val="GridTable4-Accent1"/>
    <w:uiPriority w:val="49"/>
    <w:rsid w:val="00B04CF9"/>
    <w:pPr>
      <w:spacing w:after="0" w:line="240" w:lineRule="auto"/>
    </w:pPr>
    <w:rPr>
      <w:rFonts w:ascii="Calibri" w:eastAsiaTheme="minorHAnsi" w:hAnsi="Calibri"/>
      <w:sz w:val="22"/>
      <w:szCs w:val="22"/>
      <w:lang w:val="en-US"/>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ghtList-Accent5">
    <w:name w:val="Light List Accent 5"/>
    <w:basedOn w:val="TableNormal"/>
    <w:uiPriority w:val="61"/>
    <w:rsid w:val="00673BBA"/>
    <w:pPr>
      <w:spacing w:after="0" w:line="240" w:lineRule="auto"/>
    </w:pPr>
    <w:rPr>
      <w:rFonts w:ascii="Calibri" w:eastAsia="Calibri" w:hAnsi="Calibri" w:cs="Times New Roman"/>
      <w:sz w:val="20"/>
      <w:szCs w:val="20"/>
      <w:lang w:val="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customStyle="1" w:styleId="Bullet">
    <w:name w:val="Bullet"/>
    <w:basedOn w:val="Normal"/>
    <w:rsid w:val="00F96267"/>
    <w:pPr>
      <w:numPr>
        <w:numId w:val="10"/>
      </w:numPr>
      <w:spacing w:after="0" w:line="240" w:lineRule="auto"/>
    </w:pPr>
    <w:rPr>
      <w:rFonts w:ascii="Times New Roman" w:eastAsia="Times New Roman" w:hAnsi="Times New Roman" w:cs="Times New Roman"/>
      <w:sz w:val="22"/>
      <w:szCs w:val="20"/>
      <w:lang w:val="en-US"/>
    </w:rPr>
  </w:style>
  <w:style w:type="paragraph" w:styleId="NormalWeb">
    <w:name w:val="Normal (Web)"/>
    <w:basedOn w:val="Normal"/>
    <w:uiPriority w:val="99"/>
    <w:semiHidden/>
    <w:unhideWhenUsed/>
    <w:rsid w:val="004F3DE0"/>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5Dark-Accent5">
    <w:name w:val="Grid Table 5 Dark Accent 5"/>
    <w:basedOn w:val="TableNormal"/>
    <w:uiPriority w:val="50"/>
    <w:rsid w:val="00481CCA"/>
    <w:pPr>
      <w:spacing w:after="0" w:line="240" w:lineRule="auto"/>
    </w:pPr>
    <w:rPr>
      <w:rFonts w:eastAsiaTheme="minorHAns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MSHList">
    <w:name w:val="MSHList"/>
    <w:basedOn w:val="Normal"/>
    <w:rsid w:val="00954A8D"/>
    <w:pPr>
      <w:numPr>
        <w:numId w:val="16"/>
      </w:numPr>
      <w:spacing w:after="0" w:line="240" w:lineRule="auto"/>
    </w:pPr>
    <w:rPr>
      <w:rFonts w:ascii="Calibri" w:eastAsia="Calibri" w:hAnsi="Calibri" w:cs="Calibri"/>
      <w:sz w:val="22"/>
      <w:szCs w:val="22"/>
      <w:lang w:val="en-US"/>
    </w:rPr>
  </w:style>
  <w:style w:type="paragraph" w:customStyle="1" w:styleId="Default">
    <w:name w:val="Default"/>
    <w:rsid w:val="00954A8D"/>
    <w:pPr>
      <w:autoSpaceDE w:val="0"/>
      <w:autoSpaceDN w:val="0"/>
      <w:adjustRightInd w:val="0"/>
      <w:spacing w:after="0" w:line="240" w:lineRule="auto"/>
    </w:pPr>
    <w:rPr>
      <w:rFonts w:ascii="Calibri" w:eastAsia="Times New Roman" w:hAnsi="Calibri" w:cs="Calibri"/>
      <w:color w:val="000000"/>
      <w:sz w:val="24"/>
      <w:szCs w:val="24"/>
      <w:lang w:val="en-US"/>
    </w:rPr>
  </w:style>
  <w:style w:type="character" w:customStyle="1" w:styleId="UnresolvedMention1">
    <w:name w:val="Unresolved Mention1"/>
    <w:basedOn w:val="DefaultParagraphFont"/>
    <w:uiPriority w:val="99"/>
    <w:semiHidden/>
    <w:unhideWhenUsed/>
    <w:rsid w:val="00B44705"/>
    <w:rPr>
      <w:color w:val="808080"/>
      <w:shd w:val="clear" w:color="auto" w:fill="E6E6E6"/>
    </w:rPr>
  </w:style>
  <w:style w:type="character" w:styleId="FollowedHyperlink">
    <w:name w:val="FollowedHyperlink"/>
    <w:basedOn w:val="DefaultParagraphFont"/>
    <w:uiPriority w:val="99"/>
    <w:semiHidden/>
    <w:unhideWhenUsed/>
    <w:rsid w:val="00CC4826"/>
    <w:rPr>
      <w:color w:val="954F72" w:themeColor="followedHyperlink"/>
      <w:u w:val="single"/>
    </w:rPr>
  </w:style>
  <w:style w:type="table" w:styleId="GridTable4">
    <w:name w:val="Grid Table 4"/>
    <w:basedOn w:val="TableNormal"/>
    <w:uiPriority w:val="49"/>
    <w:rsid w:val="005B1F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32169">
      <w:bodyDiv w:val="1"/>
      <w:marLeft w:val="0"/>
      <w:marRight w:val="0"/>
      <w:marTop w:val="0"/>
      <w:marBottom w:val="0"/>
      <w:divBdr>
        <w:top w:val="none" w:sz="0" w:space="0" w:color="auto"/>
        <w:left w:val="none" w:sz="0" w:space="0" w:color="auto"/>
        <w:bottom w:val="none" w:sz="0" w:space="0" w:color="auto"/>
        <w:right w:val="none" w:sz="0" w:space="0" w:color="auto"/>
      </w:divBdr>
      <w:divsChild>
        <w:div w:id="469134143">
          <w:marLeft w:val="274"/>
          <w:marRight w:val="0"/>
          <w:marTop w:val="0"/>
          <w:marBottom w:val="0"/>
          <w:divBdr>
            <w:top w:val="none" w:sz="0" w:space="0" w:color="auto"/>
            <w:left w:val="none" w:sz="0" w:space="0" w:color="auto"/>
            <w:bottom w:val="none" w:sz="0" w:space="0" w:color="auto"/>
            <w:right w:val="none" w:sz="0" w:space="0" w:color="auto"/>
          </w:divBdr>
        </w:div>
        <w:div w:id="1104958207">
          <w:marLeft w:val="274"/>
          <w:marRight w:val="0"/>
          <w:marTop w:val="0"/>
          <w:marBottom w:val="0"/>
          <w:divBdr>
            <w:top w:val="none" w:sz="0" w:space="0" w:color="auto"/>
            <w:left w:val="none" w:sz="0" w:space="0" w:color="auto"/>
            <w:bottom w:val="none" w:sz="0" w:space="0" w:color="auto"/>
            <w:right w:val="none" w:sz="0" w:space="0" w:color="auto"/>
          </w:divBdr>
        </w:div>
        <w:div w:id="2144300422">
          <w:marLeft w:val="994"/>
          <w:marRight w:val="0"/>
          <w:marTop w:val="0"/>
          <w:marBottom w:val="0"/>
          <w:divBdr>
            <w:top w:val="none" w:sz="0" w:space="0" w:color="auto"/>
            <w:left w:val="none" w:sz="0" w:space="0" w:color="auto"/>
            <w:bottom w:val="none" w:sz="0" w:space="0" w:color="auto"/>
            <w:right w:val="none" w:sz="0" w:space="0" w:color="auto"/>
          </w:divBdr>
        </w:div>
        <w:div w:id="1300765171">
          <w:marLeft w:val="994"/>
          <w:marRight w:val="0"/>
          <w:marTop w:val="0"/>
          <w:marBottom w:val="0"/>
          <w:divBdr>
            <w:top w:val="none" w:sz="0" w:space="0" w:color="auto"/>
            <w:left w:val="none" w:sz="0" w:space="0" w:color="auto"/>
            <w:bottom w:val="none" w:sz="0" w:space="0" w:color="auto"/>
            <w:right w:val="none" w:sz="0" w:space="0" w:color="auto"/>
          </w:divBdr>
        </w:div>
      </w:divsChild>
    </w:div>
    <w:div w:id="108865424">
      <w:bodyDiv w:val="1"/>
      <w:marLeft w:val="0"/>
      <w:marRight w:val="0"/>
      <w:marTop w:val="0"/>
      <w:marBottom w:val="0"/>
      <w:divBdr>
        <w:top w:val="none" w:sz="0" w:space="0" w:color="auto"/>
        <w:left w:val="none" w:sz="0" w:space="0" w:color="auto"/>
        <w:bottom w:val="none" w:sz="0" w:space="0" w:color="auto"/>
        <w:right w:val="none" w:sz="0" w:space="0" w:color="auto"/>
      </w:divBdr>
    </w:div>
    <w:div w:id="207104861">
      <w:bodyDiv w:val="1"/>
      <w:marLeft w:val="0"/>
      <w:marRight w:val="0"/>
      <w:marTop w:val="0"/>
      <w:marBottom w:val="0"/>
      <w:divBdr>
        <w:top w:val="none" w:sz="0" w:space="0" w:color="auto"/>
        <w:left w:val="none" w:sz="0" w:space="0" w:color="auto"/>
        <w:bottom w:val="none" w:sz="0" w:space="0" w:color="auto"/>
        <w:right w:val="none" w:sz="0" w:space="0" w:color="auto"/>
      </w:divBdr>
    </w:div>
    <w:div w:id="213659021">
      <w:bodyDiv w:val="1"/>
      <w:marLeft w:val="0"/>
      <w:marRight w:val="0"/>
      <w:marTop w:val="0"/>
      <w:marBottom w:val="0"/>
      <w:divBdr>
        <w:top w:val="none" w:sz="0" w:space="0" w:color="auto"/>
        <w:left w:val="none" w:sz="0" w:space="0" w:color="auto"/>
        <w:bottom w:val="none" w:sz="0" w:space="0" w:color="auto"/>
        <w:right w:val="none" w:sz="0" w:space="0" w:color="auto"/>
      </w:divBdr>
      <w:divsChild>
        <w:div w:id="1208644236">
          <w:marLeft w:val="734"/>
          <w:marRight w:val="0"/>
          <w:marTop w:val="40"/>
          <w:marBottom w:val="40"/>
          <w:divBdr>
            <w:top w:val="none" w:sz="0" w:space="0" w:color="auto"/>
            <w:left w:val="none" w:sz="0" w:space="0" w:color="auto"/>
            <w:bottom w:val="none" w:sz="0" w:space="0" w:color="auto"/>
            <w:right w:val="none" w:sz="0" w:space="0" w:color="auto"/>
          </w:divBdr>
        </w:div>
        <w:div w:id="586158392">
          <w:marLeft w:val="1454"/>
          <w:marRight w:val="0"/>
          <w:marTop w:val="40"/>
          <w:marBottom w:val="40"/>
          <w:divBdr>
            <w:top w:val="none" w:sz="0" w:space="0" w:color="auto"/>
            <w:left w:val="none" w:sz="0" w:space="0" w:color="auto"/>
            <w:bottom w:val="none" w:sz="0" w:space="0" w:color="auto"/>
            <w:right w:val="none" w:sz="0" w:space="0" w:color="auto"/>
          </w:divBdr>
        </w:div>
        <w:div w:id="856424525">
          <w:marLeft w:val="1454"/>
          <w:marRight w:val="0"/>
          <w:marTop w:val="40"/>
          <w:marBottom w:val="40"/>
          <w:divBdr>
            <w:top w:val="none" w:sz="0" w:space="0" w:color="auto"/>
            <w:left w:val="none" w:sz="0" w:space="0" w:color="auto"/>
            <w:bottom w:val="none" w:sz="0" w:space="0" w:color="auto"/>
            <w:right w:val="none" w:sz="0" w:space="0" w:color="auto"/>
          </w:divBdr>
        </w:div>
        <w:div w:id="1889098723">
          <w:marLeft w:val="734"/>
          <w:marRight w:val="0"/>
          <w:marTop w:val="40"/>
          <w:marBottom w:val="40"/>
          <w:divBdr>
            <w:top w:val="none" w:sz="0" w:space="0" w:color="auto"/>
            <w:left w:val="none" w:sz="0" w:space="0" w:color="auto"/>
            <w:bottom w:val="none" w:sz="0" w:space="0" w:color="auto"/>
            <w:right w:val="none" w:sz="0" w:space="0" w:color="auto"/>
          </w:divBdr>
        </w:div>
        <w:div w:id="123354455">
          <w:marLeft w:val="734"/>
          <w:marRight w:val="0"/>
          <w:marTop w:val="40"/>
          <w:marBottom w:val="40"/>
          <w:divBdr>
            <w:top w:val="none" w:sz="0" w:space="0" w:color="auto"/>
            <w:left w:val="none" w:sz="0" w:space="0" w:color="auto"/>
            <w:bottom w:val="none" w:sz="0" w:space="0" w:color="auto"/>
            <w:right w:val="none" w:sz="0" w:space="0" w:color="auto"/>
          </w:divBdr>
        </w:div>
        <w:div w:id="2146000626">
          <w:marLeft w:val="734"/>
          <w:marRight w:val="0"/>
          <w:marTop w:val="40"/>
          <w:marBottom w:val="40"/>
          <w:divBdr>
            <w:top w:val="none" w:sz="0" w:space="0" w:color="auto"/>
            <w:left w:val="none" w:sz="0" w:space="0" w:color="auto"/>
            <w:bottom w:val="none" w:sz="0" w:space="0" w:color="auto"/>
            <w:right w:val="none" w:sz="0" w:space="0" w:color="auto"/>
          </w:divBdr>
        </w:div>
      </w:divsChild>
    </w:div>
    <w:div w:id="217591416">
      <w:bodyDiv w:val="1"/>
      <w:marLeft w:val="0"/>
      <w:marRight w:val="0"/>
      <w:marTop w:val="0"/>
      <w:marBottom w:val="0"/>
      <w:divBdr>
        <w:top w:val="none" w:sz="0" w:space="0" w:color="auto"/>
        <w:left w:val="none" w:sz="0" w:space="0" w:color="auto"/>
        <w:bottom w:val="none" w:sz="0" w:space="0" w:color="auto"/>
        <w:right w:val="none" w:sz="0" w:space="0" w:color="auto"/>
      </w:divBdr>
      <w:divsChild>
        <w:div w:id="1643149217">
          <w:marLeft w:val="274"/>
          <w:marRight w:val="0"/>
          <w:marTop w:val="0"/>
          <w:marBottom w:val="0"/>
          <w:divBdr>
            <w:top w:val="none" w:sz="0" w:space="0" w:color="auto"/>
            <w:left w:val="none" w:sz="0" w:space="0" w:color="auto"/>
            <w:bottom w:val="none" w:sz="0" w:space="0" w:color="auto"/>
            <w:right w:val="none" w:sz="0" w:space="0" w:color="auto"/>
          </w:divBdr>
        </w:div>
        <w:div w:id="1402632121">
          <w:marLeft w:val="274"/>
          <w:marRight w:val="0"/>
          <w:marTop w:val="0"/>
          <w:marBottom w:val="0"/>
          <w:divBdr>
            <w:top w:val="none" w:sz="0" w:space="0" w:color="auto"/>
            <w:left w:val="none" w:sz="0" w:space="0" w:color="auto"/>
            <w:bottom w:val="none" w:sz="0" w:space="0" w:color="auto"/>
            <w:right w:val="none" w:sz="0" w:space="0" w:color="auto"/>
          </w:divBdr>
        </w:div>
      </w:divsChild>
    </w:div>
    <w:div w:id="282079742">
      <w:bodyDiv w:val="1"/>
      <w:marLeft w:val="0"/>
      <w:marRight w:val="0"/>
      <w:marTop w:val="0"/>
      <w:marBottom w:val="0"/>
      <w:divBdr>
        <w:top w:val="none" w:sz="0" w:space="0" w:color="auto"/>
        <w:left w:val="none" w:sz="0" w:space="0" w:color="auto"/>
        <w:bottom w:val="none" w:sz="0" w:space="0" w:color="auto"/>
        <w:right w:val="none" w:sz="0" w:space="0" w:color="auto"/>
      </w:divBdr>
    </w:div>
    <w:div w:id="302007972">
      <w:bodyDiv w:val="1"/>
      <w:marLeft w:val="0"/>
      <w:marRight w:val="0"/>
      <w:marTop w:val="0"/>
      <w:marBottom w:val="0"/>
      <w:divBdr>
        <w:top w:val="none" w:sz="0" w:space="0" w:color="auto"/>
        <w:left w:val="none" w:sz="0" w:space="0" w:color="auto"/>
        <w:bottom w:val="none" w:sz="0" w:space="0" w:color="auto"/>
        <w:right w:val="none" w:sz="0" w:space="0" w:color="auto"/>
      </w:divBdr>
    </w:div>
    <w:div w:id="338242805">
      <w:bodyDiv w:val="1"/>
      <w:marLeft w:val="0"/>
      <w:marRight w:val="0"/>
      <w:marTop w:val="0"/>
      <w:marBottom w:val="0"/>
      <w:divBdr>
        <w:top w:val="none" w:sz="0" w:space="0" w:color="auto"/>
        <w:left w:val="none" w:sz="0" w:space="0" w:color="auto"/>
        <w:bottom w:val="none" w:sz="0" w:space="0" w:color="auto"/>
        <w:right w:val="none" w:sz="0" w:space="0" w:color="auto"/>
      </w:divBdr>
      <w:divsChild>
        <w:div w:id="1906837335">
          <w:marLeft w:val="274"/>
          <w:marRight w:val="0"/>
          <w:marTop w:val="0"/>
          <w:marBottom w:val="0"/>
          <w:divBdr>
            <w:top w:val="none" w:sz="0" w:space="0" w:color="auto"/>
            <w:left w:val="none" w:sz="0" w:space="0" w:color="auto"/>
            <w:bottom w:val="none" w:sz="0" w:space="0" w:color="auto"/>
            <w:right w:val="none" w:sz="0" w:space="0" w:color="auto"/>
          </w:divBdr>
        </w:div>
      </w:divsChild>
    </w:div>
    <w:div w:id="355010194">
      <w:bodyDiv w:val="1"/>
      <w:marLeft w:val="0"/>
      <w:marRight w:val="0"/>
      <w:marTop w:val="0"/>
      <w:marBottom w:val="0"/>
      <w:divBdr>
        <w:top w:val="none" w:sz="0" w:space="0" w:color="auto"/>
        <w:left w:val="none" w:sz="0" w:space="0" w:color="auto"/>
        <w:bottom w:val="none" w:sz="0" w:space="0" w:color="auto"/>
        <w:right w:val="none" w:sz="0" w:space="0" w:color="auto"/>
      </w:divBdr>
      <w:divsChild>
        <w:div w:id="296229900">
          <w:marLeft w:val="274"/>
          <w:marRight w:val="0"/>
          <w:marTop w:val="0"/>
          <w:marBottom w:val="0"/>
          <w:divBdr>
            <w:top w:val="none" w:sz="0" w:space="0" w:color="auto"/>
            <w:left w:val="none" w:sz="0" w:space="0" w:color="auto"/>
            <w:bottom w:val="none" w:sz="0" w:space="0" w:color="auto"/>
            <w:right w:val="none" w:sz="0" w:space="0" w:color="auto"/>
          </w:divBdr>
        </w:div>
      </w:divsChild>
    </w:div>
    <w:div w:id="379675351">
      <w:bodyDiv w:val="1"/>
      <w:marLeft w:val="0"/>
      <w:marRight w:val="0"/>
      <w:marTop w:val="0"/>
      <w:marBottom w:val="0"/>
      <w:divBdr>
        <w:top w:val="none" w:sz="0" w:space="0" w:color="auto"/>
        <w:left w:val="none" w:sz="0" w:space="0" w:color="auto"/>
        <w:bottom w:val="none" w:sz="0" w:space="0" w:color="auto"/>
        <w:right w:val="none" w:sz="0" w:space="0" w:color="auto"/>
      </w:divBdr>
      <w:divsChild>
        <w:div w:id="1257907414">
          <w:marLeft w:val="274"/>
          <w:marRight w:val="0"/>
          <w:marTop w:val="0"/>
          <w:marBottom w:val="0"/>
          <w:divBdr>
            <w:top w:val="none" w:sz="0" w:space="0" w:color="auto"/>
            <w:left w:val="none" w:sz="0" w:space="0" w:color="auto"/>
            <w:bottom w:val="none" w:sz="0" w:space="0" w:color="auto"/>
            <w:right w:val="none" w:sz="0" w:space="0" w:color="auto"/>
          </w:divBdr>
        </w:div>
        <w:div w:id="93979479">
          <w:marLeft w:val="274"/>
          <w:marRight w:val="0"/>
          <w:marTop w:val="0"/>
          <w:marBottom w:val="0"/>
          <w:divBdr>
            <w:top w:val="none" w:sz="0" w:space="0" w:color="auto"/>
            <w:left w:val="none" w:sz="0" w:space="0" w:color="auto"/>
            <w:bottom w:val="none" w:sz="0" w:space="0" w:color="auto"/>
            <w:right w:val="none" w:sz="0" w:space="0" w:color="auto"/>
          </w:divBdr>
        </w:div>
      </w:divsChild>
    </w:div>
    <w:div w:id="385299756">
      <w:bodyDiv w:val="1"/>
      <w:marLeft w:val="0"/>
      <w:marRight w:val="0"/>
      <w:marTop w:val="0"/>
      <w:marBottom w:val="0"/>
      <w:divBdr>
        <w:top w:val="none" w:sz="0" w:space="0" w:color="auto"/>
        <w:left w:val="none" w:sz="0" w:space="0" w:color="auto"/>
        <w:bottom w:val="none" w:sz="0" w:space="0" w:color="auto"/>
        <w:right w:val="none" w:sz="0" w:space="0" w:color="auto"/>
      </w:divBdr>
    </w:div>
    <w:div w:id="412704977">
      <w:bodyDiv w:val="1"/>
      <w:marLeft w:val="0"/>
      <w:marRight w:val="0"/>
      <w:marTop w:val="0"/>
      <w:marBottom w:val="0"/>
      <w:divBdr>
        <w:top w:val="none" w:sz="0" w:space="0" w:color="auto"/>
        <w:left w:val="none" w:sz="0" w:space="0" w:color="auto"/>
        <w:bottom w:val="none" w:sz="0" w:space="0" w:color="auto"/>
        <w:right w:val="none" w:sz="0" w:space="0" w:color="auto"/>
      </w:divBdr>
      <w:divsChild>
        <w:div w:id="758448732">
          <w:marLeft w:val="274"/>
          <w:marRight w:val="0"/>
          <w:marTop w:val="0"/>
          <w:marBottom w:val="0"/>
          <w:divBdr>
            <w:top w:val="none" w:sz="0" w:space="0" w:color="auto"/>
            <w:left w:val="none" w:sz="0" w:space="0" w:color="auto"/>
            <w:bottom w:val="none" w:sz="0" w:space="0" w:color="auto"/>
            <w:right w:val="none" w:sz="0" w:space="0" w:color="auto"/>
          </w:divBdr>
        </w:div>
        <w:div w:id="933364163">
          <w:marLeft w:val="274"/>
          <w:marRight w:val="0"/>
          <w:marTop w:val="0"/>
          <w:marBottom w:val="0"/>
          <w:divBdr>
            <w:top w:val="none" w:sz="0" w:space="0" w:color="auto"/>
            <w:left w:val="none" w:sz="0" w:space="0" w:color="auto"/>
            <w:bottom w:val="none" w:sz="0" w:space="0" w:color="auto"/>
            <w:right w:val="none" w:sz="0" w:space="0" w:color="auto"/>
          </w:divBdr>
        </w:div>
      </w:divsChild>
    </w:div>
    <w:div w:id="443309409">
      <w:bodyDiv w:val="1"/>
      <w:marLeft w:val="0"/>
      <w:marRight w:val="0"/>
      <w:marTop w:val="0"/>
      <w:marBottom w:val="0"/>
      <w:divBdr>
        <w:top w:val="none" w:sz="0" w:space="0" w:color="auto"/>
        <w:left w:val="none" w:sz="0" w:space="0" w:color="auto"/>
        <w:bottom w:val="none" w:sz="0" w:space="0" w:color="auto"/>
        <w:right w:val="none" w:sz="0" w:space="0" w:color="auto"/>
      </w:divBdr>
      <w:divsChild>
        <w:div w:id="304891794">
          <w:marLeft w:val="274"/>
          <w:marRight w:val="0"/>
          <w:marTop w:val="0"/>
          <w:marBottom w:val="0"/>
          <w:divBdr>
            <w:top w:val="none" w:sz="0" w:space="0" w:color="auto"/>
            <w:left w:val="none" w:sz="0" w:space="0" w:color="auto"/>
            <w:bottom w:val="none" w:sz="0" w:space="0" w:color="auto"/>
            <w:right w:val="none" w:sz="0" w:space="0" w:color="auto"/>
          </w:divBdr>
        </w:div>
        <w:div w:id="571086163">
          <w:marLeft w:val="274"/>
          <w:marRight w:val="0"/>
          <w:marTop w:val="0"/>
          <w:marBottom w:val="0"/>
          <w:divBdr>
            <w:top w:val="none" w:sz="0" w:space="0" w:color="auto"/>
            <w:left w:val="none" w:sz="0" w:space="0" w:color="auto"/>
            <w:bottom w:val="none" w:sz="0" w:space="0" w:color="auto"/>
            <w:right w:val="none" w:sz="0" w:space="0" w:color="auto"/>
          </w:divBdr>
        </w:div>
        <w:div w:id="1771658194">
          <w:marLeft w:val="274"/>
          <w:marRight w:val="0"/>
          <w:marTop w:val="0"/>
          <w:marBottom w:val="0"/>
          <w:divBdr>
            <w:top w:val="none" w:sz="0" w:space="0" w:color="auto"/>
            <w:left w:val="none" w:sz="0" w:space="0" w:color="auto"/>
            <w:bottom w:val="none" w:sz="0" w:space="0" w:color="auto"/>
            <w:right w:val="none" w:sz="0" w:space="0" w:color="auto"/>
          </w:divBdr>
        </w:div>
        <w:div w:id="2070565695">
          <w:marLeft w:val="274"/>
          <w:marRight w:val="0"/>
          <w:marTop w:val="0"/>
          <w:marBottom w:val="0"/>
          <w:divBdr>
            <w:top w:val="none" w:sz="0" w:space="0" w:color="auto"/>
            <w:left w:val="none" w:sz="0" w:space="0" w:color="auto"/>
            <w:bottom w:val="none" w:sz="0" w:space="0" w:color="auto"/>
            <w:right w:val="none" w:sz="0" w:space="0" w:color="auto"/>
          </w:divBdr>
        </w:div>
        <w:div w:id="1732845591">
          <w:marLeft w:val="274"/>
          <w:marRight w:val="0"/>
          <w:marTop w:val="0"/>
          <w:marBottom w:val="0"/>
          <w:divBdr>
            <w:top w:val="none" w:sz="0" w:space="0" w:color="auto"/>
            <w:left w:val="none" w:sz="0" w:space="0" w:color="auto"/>
            <w:bottom w:val="none" w:sz="0" w:space="0" w:color="auto"/>
            <w:right w:val="none" w:sz="0" w:space="0" w:color="auto"/>
          </w:divBdr>
        </w:div>
      </w:divsChild>
    </w:div>
    <w:div w:id="450442387">
      <w:bodyDiv w:val="1"/>
      <w:marLeft w:val="0"/>
      <w:marRight w:val="0"/>
      <w:marTop w:val="0"/>
      <w:marBottom w:val="0"/>
      <w:divBdr>
        <w:top w:val="none" w:sz="0" w:space="0" w:color="auto"/>
        <w:left w:val="none" w:sz="0" w:space="0" w:color="auto"/>
        <w:bottom w:val="none" w:sz="0" w:space="0" w:color="auto"/>
        <w:right w:val="none" w:sz="0" w:space="0" w:color="auto"/>
      </w:divBdr>
    </w:div>
    <w:div w:id="480466116">
      <w:bodyDiv w:val="1"/>
      <w:marLeft w:val="0"/>
      <w:marRight w:val="0"/>
      <w:marTop w:val="0"/>
      <w:marBottom w:val="0"/>
      <w:divBdr>
        <w:top w:val="none" w:sz="0" w:space="0" w:color="auto"/>
        <w:left w:val="none" w:sz="0" w:space="0" w:color="auto"/>
        <w:bottom w:val="none" w:sz="0" w:space="0" w:color="auto"/>
        <w:right w:val="none" w:sz="0" w:space="0" w:color="auto"/>
      </w:divBdr>
      <w:divsChild>
        <w:div w:id="2146072454">
          <w:marLeft w:val="274"/>
          <w:marRight w:val="0"/>
          <w:marTop w:val="0"/>
          <w:marBottom w:val="0"/>
          <w:divBdr>
            <w:top w:val="none" w:sz="0" w:space="0" w:color="auto"/>
            <w:left w:val="none" w:sz="0" w:space="0" w:color="auto"/>
            <w:bottom w:val="none" w:sz="0" w:space="0" w:color="auto"/>
            <w:right w:val="none" w:sz="0" w:space="0" w:color="auto"/>
          </w:divBdr>
        </w:div>
        <w:div w:id="11881495">
          <w:marLeft w:val="274"/>
          <w:marRight w:val="0"/>
          <w:marTop w:val="0"/>
          <w:marBottom w:val="0"/>
          <w:divBdr>
            <w:top w:val="none" w:sz="0" w:space="0" w:color="auto"/>
            <w:left w:val="none" w:sz="0" w:space="0" w:color="auto"/>
            <w:bottom w:val="none" w:sz="0" w:space="0" w:color="auto"/>
            <w:right w:val="none" w:sz="0" w:space="0" w:color="auto"/>
          </w:divBdr>
        </w:div>
        <w:div w:id="802112533">
          <w:marLeft w:val="274"/>
          <w:marRight w:val="0"/>
          <w:marTop w:val="0"/>
          <w:marBottom w:val="0"/>
          <w:divBdr>
            <w:top w:val="none" w:sz="0" w:space="0" w:color="auto"/>
            <w:left w:val="none" w:sz="0" w:space="0" w:color="auto"/>
            <w:bottom w:val="none" w:sz="0" w:space="0" w:color="auto"/>
            <w:right w:val="none" w:sz="0" w:space="0" w:color="auto"/>
          </w:divBdr>
        </w:div>
        <w:div w:id="870149363">
          <w:marLeft w:val="274"/>
          <w:marRight w:val="0"/>
          <w:marTop w:val="0"/>
          <w:marBottom w:val="0"/>
          <w:divBdr>
            <w:top w:val="none" w:sz="0" w:space="0" w:color="auto"/>
            <w:left w:val="none" w:sz="0" w:space="0" w:color="auto"/>
            <w:bottom w:val="none" w:sz="0" w:space="0" w:color="auto"/>
            <w:right w:val="none" w:sz="0" w:space="0" w:color="auto"/>
          </w:divBdr>
        </w:div>
        <w:div w:id="1558711334">
          <w:marLeft w:val="274"/>
          <w:marRight w:val="0"/>
          <w:marTop w:val="0"/>
          <w:marBottom w:val="0"/>
          <w:divBdr>
            <w:top w:val="none" w:sz="0" w:space="0" w:color="auto"/>
            <w:left w:val="none" w:sz="0" w:space="0" w:color="auto"/>
            <w:bottom w:val="none" w:sz="0" w:space="0" w:color="auto"/>
            <w:right w:val="none" w:sz="0" w:space="0" w:color="auto"/>
          </w:divBdr>
        </w:div>
      </w:divsChild>
    </w:div>
    <w:div w:id="524096054">
      <w:bodyDiv w:val="1"/>
      <w:marLeft w:val="0"/>
      <w:marRight w:val="0"/>
      <w:marTop w:val="0"/>
      <w:marBottom w:val="0"/>
      <w:divBdr>
        <w:top w:val="none" w:sz="0" w:space="0" w:color="auto"/>
        <w:left w:val="none" w:sz="0" w:space="0" w:color="auto"/>
        <w:bottom w:val="none" w:sz="0" w:space="0" w:color="auto"/>
        <w:right w:val="none" w:sz="0" w:space="0" w:color="auto"/>
      </w:divBdr>
    </w:div>
    <w:div w:id="531455070">
      <w:bodyDiv w:val="1"/>
      <w:marLeft w:val="0"/>
      <w:marRight w:val="0"/>
      <w:marTop w:val="0"/>
      <w:marBottom w:val="0"/>
      <w:divBdr>
        <w:top w:val="none" w:sz="0" w:space="0" w:color="auto"/>
        <w:left w:val="none" w:sz="0" w:space="0" w:color="auto"/>
        <w:bottom w:val="none" w:sz="0" w:space="0" w:color="auto"/>
        <w:right w:val="none" w:sz="0" w:space="0" w:color="auto"/>
      </w:divBdr>
      <w:divsChild>
        <w:div w:id="1122307587">
          <w:marLeft w:val="360"/>
          <w:marRight w:val="0"/>
          <w:marTop w:val="40"/>
          <w:marBottom w:val="40"/>
          <w:divBdr>
            <w:top w:val="none" w:sz="0" w:space="0" w:color="auto"/>
            <w:left w:val="none" w:sz="0" w:space="0" w:color="auto"/>
            <w:bottom w:val="none" w:sz="0" w:space="0" w:color="auto"/>
            <w:right w:val="none" w:sz="0" w:space="0" w:color="auto"/>
          </w:divBdr>
        </w:div>
      </w:divsChild>
    </w:div>
    <w:div w:id="556235334">
      <w:bodyDiv w:val="1"/>
      <w:marLeft w:val="0"/>
      <w:marRight w:val="0"/>
      <w:marTop w:val="0"/>
      <w:marBottom w:val="0"/>
      <w:divBdr>
        <w:top w:val="none" w:sz="0" w:space="0" w:color="auto"/>
        <w:left w:val="none" w:sz="0" w:space="0" w:color="auto"/>
        <w:bottom w:val="none" w:sz="0" w:space="0" w:color="auto"/>
        <w:right w:val="none" w:sz="0" w:space="0" w:color="auto"/>
      </w:divBdr>
    </w:div>
    <w:div w:id="564071151">
      <w:bodyDiv w:val="1"/>
      <w:marLeft w:val="0"/>
      <w:marRight w:val="0"/>
      <w:marTop w:val="0"/>
      <w:marBottom w:val="0"/>
      <w:divBdr>
        <w:top w:val="none" w:sz="0" w:space="0" w:color="auto"/>
        <w:left w:val="none" w:sz="0" w:space="0" w:color="auto"/>
        <w:bottom w:val="none" w:sz="0" w:space="0" w:color="auto"/>
        <w:right w:val="none" w:sz="0" w:space="0" w:color="auto"/>
      </w:divBdr>
      <w:divsChild>
        <w:div w:id="1348291375">
          <w:marLeft w:val="274"/>
          <w:marRight w:val="0"/>
          <w:marTop w:val="0"/>
          <w:marBottom w:val="0"/>
          <w:divBdr>
            <w:top w:val="none" w:sz="0" w:space="0" w:color="auto"/>
            <w:left w:val="none" w:sz="0" w:space="0" w:color="auto"/>
            <w:bottom w:val="none" w:sz="0" w:space="0" w:color="auto"/>
            <w:right w:val="none" w:sz="0" w:space="0" w:color="auto"/>
          </w:divBdr>
        </w:div>
        <w:div w:id="2074421869">
          <w:marLeft w:val="274"/>
          <w:marRight w:val="0"/>
          <w:marTop w:val="0"/>
          <w:marBottom w:val="0"/>
          <w:divBdr>
            <w:top w:val="none" w:sz="0" w:space="0" w:color="auto"/>
            <w:left w:val="none" w:sz="0" w:space="0" w:color="auto"/>
            <w:bottom w:val="none" w:sz="0" w:space="0" w:color="auto"/>
            <w:right w:val="none" w:sz="0" w:space="0" w:color="auto"/>
          </w:divBdr>
        </w:div>
      </w:divsChild>
    </w:div>
    <w:div w:id="576214339">
      <w:bodyDiv w:val="1"/>
      <w:marLeft w:val="0"/>
      <w:marRight w:val="0"/>
      <w:marTop w:val="0"/>
      <w:marBottom w:val="0"/>
      <w:divBdr>
        <w:top w:val="none" w:sz="0" w:space="0" w:color="auto"/>
        <w:left w:val="none" w:sz="0" w:space="0" w:color="auto"/>
        <w:bottom w:val="none" w:sz="0" w:space="0" w:color="auto"/>
        <w:right w:val="none" w:sz="0" w:space="0" w:color="auto"/>
      </w:divBdr>
      <w:divsChild>
        <w:div w:id="802116200">
          <w:marLeft w:val="274"/>
          <w:marRight w:val="0"/>
          <w:marTop w:val="0"/>
          <w:marBottom w:val="0"/>
          <w:divBdr>
            <w:top w:val="none" w:sz="0" w:space="0" w:color="auto"/>
            <w:left w:val="none" w:sz="0" w:space="0" w:color="auto"/>
            <w:bottom w:val="none" w:sz="0" w:space="0" w:color="auto"/>
            <w:right w:val="none" w:sz="0" w:space="0" w:color="auto"/>
          </w:divBdr>
        </w:div>
        <w:div w:id="352613602">
          <w:marLeft w:val="274"/>
          <w:marRight w:val="0"/>
          <w:marTop w:val="0"/>
          <w:marBottom w:val="0"/>
          <w:divBdr>
            <w:top w:val="none" w:sz="0" w:space="0" w:color="auto"/>
            <w:left w:val="none" w:sz="0" w:space="0" w:color="auto"/>
            <w:bottom w:val="none" w:sz="0" w:space="0" w:color="auto"/>
            <w:right w:val="none" w:sz="0" w:space="0" w:color="auto"/>
          </w:divBdr>
        </w:div>
        <w:div w:id="986283659">
          <w:marLeft w:val="994"/>
          <w:marRight w:val="0"/>
          <w:marTop w:val="0"/>
          <w:marBottom w:val="0"/>
          <w:divBdr>
            <w:top w:val="none" w:sz="0" w:space="0" w:color="auto"/>
            <w:left w:val="none" w:sz="0" w:space="0" w:color="auto"/>
            <w:bottom w:val="none" w:sz="0" w:space="0" w:color="auto"/>
            <w:right w:val="none" w:sz="0" w:space="0" w:color="auto"/>
          </w:divBdr>
        </w:div>
        <w:div w:id="123736903">
          <w:marLeft w:val="994"/>
          <w:marRight w:val="0"/>
          <w:marTop w:val="0"/>
          <w:marBottom w:val="0"/>
          <w:divBdr>
            <w:top w:val="none" w:sz="0" w:space="0" w:color="auto"/>
            <w:left w:val="none" w:sz="0" w:space="0" w:color="auto"/>
            <w:bottom w:val="none" w:sz="0" w:space="0" w:color="auto"/>
            <w:right w:val="none" w:sz="0" w:space="0" w:color="auto"/>
          </w:divBdr>
        </w:div>
      </w:divsChild>
    </w:div>
    <w:div w:id="626544870">
      <w:bodyDiv w:val="1"/>
      <w:marLeft w:val="0"/>
      <w:marRight w:val="0"/>
      <w:marTop w:val="0"/>
      <w:marBottom w:val="0"/>
      <w:divBdr>
        <w:top w:val="none" w:sz="0" w:space="0" w:color="auto"/>
        <w:left w:val="none" w:sz="0" w:space="0" w:color="auto"/>
        <w:bottom w:val="none" w:sz="0" w:space="0" w:color="auto"/>
        <w:right w:val="none" w:sz="0" w:space="0" w:color="auto"/>
      </w:divBdr>
      <w:divsChild>
        <w:div w:id="1418090078">
          <w:marLeft w:val="547"/>
          <w:marRight w:val="0"/>
          <w:marTop w:val="0"/>
          <w:marBottom w:val="0"/>
          <w:divBdr>
            <w:top w:val="none" w:sz="0" w:space="0" w:color="auto"/>
            <w:left w:val="none" w:sz="0" w:space="0" w:color="auto"/>
            <w:bottom w:val="none" w:sz="0" w:space="0" w:color="auto"/>
            <w:right w:val="none" w:sz="0" w:space="0" w:color="auto"/>
          </w:divBdr>
        </w:div>
        <w:div w:id="548995105">
          <w:marLeft w:val="1166"/>
          <w:marRight w:val="0"/>
          <w:marTop w:val="0"/>
          <w:marBottom w:val="0"/>
          <w:divBdr>
            <w:top w:val="none" w:sz="0" w:space="0" w:color="auto"/>
            <w:left w:val="none" w:sz="0" w:space="0" w:color="auto"/>
            <w:bottom w:val="none" w:sz="0" w:space="0" w:color="auto"/>
            <w:right w:val="none" w:sz="0" w:space="0" w:color="auto"/>
          </w:divBdr>
        </w:div>
        <w:div w:id="1871842132">
          <w:marLeft w:val="1166"/>
          <w:marRight w:val="0"/>
          <w:marTop w:val="0"/>
          <w:marBottom w:val="0"/>
          <w:divBdr>
            <w:top w:val="none" w:sz="0" w:space="0" w:color="auto"/>
            <w:left w:val="none" w:sz="0" w:space="0" w:color="auto"/>
            <w:bottom w:val="none" w:sz="0" w:space="0" w:color="auto"/>
            <w:right w:val="none" w:sz="0" w:space="0" w:color="auto"/>
          </w:divBdr>
        </w:div>
      </w:divsChild>
    </w:div>
    <w:div w:id="639309239">
      <w:bodyDiv w:val="1"/>
      <w:marLeft w:val="0"/>
      <w:marRight w:val="0"/>
      <w:marTop w:val="0"/>
      <w:marBottom w:val="0"/>
      <w:divBdr>
        <w:top w:val="none" w:sz="0" w:space="0" w:color="auto"/>
        <w:left w:val="none" w:sz="0" w:space="0" w:color="auto"/>
        <w:bottom w:val="none" w:sz="0" w:space="0" w:color="auto"/>
        <w:right w:val="none" w:sz="0" w:space="0" w:color="auto"/>
      </w:divBdr>
      <w:divsChild>
        <w:div w:id="1555121341">
          <w:marLeft w:val="274"/>
          <w:marRight w:val="0"/>
          <w:marTop w:val="0"/>
          <w:marBottom w:val="0"/>
          <w:divBdr>
            <w:top w:val="none" w:sz="0" w:space="0" w:color="auto"/>
            <w:left w:val="none" w:sz="0" w:space="0" w:color="auto"/>
            <w:bottom w:val="none" w:sz="0" w:space="0" w:color="auto"/>
            <w:right w:val="none" w:sz="0" w:space="0" w:color="auto"/>
          </w:divBdr>
        </w:div>
        <w:div w:id="1313290478">
          <w:marLeft w:val="274"/>
          <w:marRight w:val="0"/>
          <w:marTop w:val="0"/>
          <w:marBottom w:val="0"/>
          <w:divBdr>
            <w:top w:val="none" w:sz="0" w:space="0" w:color="auto"/>
            <w:left w:val="none" w:sz="0" w:space="0" w:color="auto"/>
            <w:bottom w:val="none" w:sz="0" w:space="0" w:color="auto"/>
            <w:right w:val="none" w:sz="0" w:space="0" w:color="auto"/>
          </w:divBdr>
        </w:div>
      </w:divsChild>
    </w:div>
    <w:div w:id="667294875">
      <w:bodyDiv w:val="1"/>
      <w:marLeft w:val="0"/>
      <w:marRight w:val="0"/>
      <w:marTop w:val="0"/>
      <w:marBottom w:val="0"/>
      <w:divBdr>
        <w:top w:val="none" w:sz="0" w:space="0" w:color="auto"/>
        <w:left w:val="none" w:sz="0" w:space="0" w:color="auto"/>
        <w:bottom w:val="none" w:sz="0" w:space="0" w:color="auto"/>
        <w:right w:val="none" w:sz="0" w:space="0" w:color="auto"/>
      </w:divBdr>
      <w:divsChild>
        <w:div w:id="1367490356">
          <w:marLeft w:val="274"/>
          <w:marRight w:val="0"/>
          <w:marTop w:val="0"/>
          <w:marBottom w:val="0"/>
          <w:divBdr>
            <w:top w:val="none" w:sz="0" w:space="0" w:color="auto"/>
            <w:left w:val="none" w:sz="0" w:space="0" w:color="auto"/>
            <w:bottom w:val="none" w:sz="0" w:space="0" w:color="auto"/>
            <w:right w:val="none" w:sz="0" w:space="0" w:color="auto"/>
          </w:divBdr>
        </w:div>
        <w:div w:id="2104064736">
          <w:marLeft w:val="274"/>
          <w:marRight w:val="0"/>
          <w:marTop w:val="0"/>
          <w:marBottom w:val="0"/>
          <w:divBdr>
            <w:top w:val="none" w:sz="0" w:space="0" w:color="auto"/>
            <w:left w:val="none" w:sz="0" w:space="0" w:color="auto"/>
            <w:bottom w:val="none" w:sz="0" w:space="0" w:color="auto"/>
            <w:right w:val="none" w:sz="0" w:space="0" w:color="auto"/>
          </w:divBdr>
        </w:div>
        <w:div w:id="134219923">
          <w:marLeft w:val="274"/>
          <w:marRight w:val="0"/>
          <w:marTop w:val="0"/>
          <w:marBottom w:val="0"/>
          <w:divBdr>
            <w:top w:val="none" w:sz="0" w:space="0" w:color="auto"/>
            <w:left w:val="none" w:sz="0" w:space="0" w:color="auto"/>
            <w:bottom w:val="none" w:sz="0" w:space="0" w:color="auto"/>
            <w:right w:val="none" w:sz="0" w:space="0" w:color="auto"/>
          </w:divBdr>
        </w:div>
        <w:div w:id="1097211657">
          <w:marLeft w:val="274"/>
          <w:marRight w:val="0"/>
          <w:marTop w:val="0"/>
          <w:marBottom w:val="0"/>
          <w:divBdr>
            <w:top w:val="none" w:sz="0" w:space="0" w:color="auto"/>
            <w:left w:val="none" w:sz="0" w:space="0" w:color="auto"/>
            <w:bottom w:val="none" w:sz="0" w:space="0" w:color="auto"/>
            <w:right w:val="none" w:sz="0" w:space="0" w:color="auto"/>
          </w:divBdr>
        </w:div>
      </w:divsChild>
    </w:div>
    <w:div w:id="696081176">
      <w:bodyDiv w:val="1"/>
      <w:marLeft w:val="0"/>
      <w:marRight w:val="0"/>
      <w:marTop w:val="0"/>
      <w:marBottom w:val="0"/>
      <w:divBdr>
        <w:top w:val="none" w:sz="0" w:space="0" w:color="auto"/>
        <w:left w:val="none" w:sz="0" w:space="0" w:color="auto"/>
        <w:bottom w:val="none" w:sz="0" w:space="0" w:color="auto"/>
        <w:right w:val="none" w:sz="0" w:space="0" w:color="auto"/>
      </w:divBdr>
      <w:divsChild>
        <w:div w:id="854926293">
          <w:marLeft w:val="274"/>
          <w:marRight w:val="0"/>
          <w:marTop w:val="0"/>
          <w:marBottom w:val="0"/>
          <w:divBdr>
            <w:top w:val="none" w:sz="0" w:space="0" w:color="auto"/>
            <w:left w:val="none" w:sz="0" w:space="0" w:color="auto"/>
            <w:bottom w:val="none" w:sz="0" w:space="0" w:color="auto"/>
            <w:right w:val="none" w:sz="0" w:space="0" w:color="auto"/>
          </w:divBdr>
        </w:div>
      </w:divsChild>
    </w:div>
    <w:div w:id="733166223">
      <w:bodyDiv w:val="1"/>
      <w:marLeft w:val="0"/>
      <w:marRight w:val="0"/>
      <w:marTop w:val="0"/>
      <w:marBottom w:val="0"/>
      <w:divBdr>
        <w:top w:val="none" w:sz="0" w:space="0" w:color="auto"/>
        <w:left w:val="none" w:sz="0" w:space="0" w:color="auto"/>
        <w:bottom w:val="none" w:sz="0" w:space="0" w:color="auto"/>
        <w:right w:val="none" w:sz="0" w:space="0" w:color="auto"/>
      </w:divBdr>
      <w:divsChild>
        <w:div w:id="74592879">
          <w:marLeft w:val="274"/>
          <w:marRight w:val="0"/>
          <w:marTop w:val="0"/>
          <w:marBottom w:val="0"/>
          <w:divBdr>
            <w:top w:val="none" w:sz="0" w:space="0" w:color="auto"/>
            <w:left w:val="none" w:sz="0" w:space="0" w:color="auto"/>
            <w:bottom w:val="none" w:sz="0" w:space="0" w:color="auto"/>
            <w:right w:val="none" w:sz="0" w:space="0" w:color="auto"/>
          </w:divBdr>
        </w:div>
        <w:div w:id="404687029">
          <w:marLeft w:val="1022"/>
          <w:marRight w:val="0"/>
          <w:marTop w:val="0"/>
          <w:marBottom w:val="0"/>
          <w:divBdr>
            <w:top w:val="none" w:sz="0" w:space="0" w:color="auto"/>
            <w:left w:val="none" w:sz="0" w:space="0" w:color="auto"/>
            <w:bottom w:val="none" w:sz="0" w:space="0" w:color="auto"/>
            <w:right w:val="none" w:sz="0" w:space="0" w:color="auto"/>
          </w:divBdr>
        </w:div>
        <w:div w:id="411201920">
          <w:marLeft w:val="274"/>
          <w:marRight w:val="0"/>
          <w:marTop w:val="0"/>
          <w:marBottom w:val="0"/>
          <w:divBdr>
            <w:top w:val="none" w:sz="0" w:space="0" w:color="auto"/>
            <w:left w:val="none" w:sz="0" w:space="0" w:color="auto"/>
            <w:bottom w:val="none" w:sz="0" w:space="0" w:color="auto"/>
            <w:right w:val="none" w:sz="0" w:space="0" w:color="auto"/>
          </w:divBdr>
        </w:div>
        <w:div w:id="1623339280">
          <w:marLeft w:val="274"/>
          <w:marRight w:val="0"/>
          <w:marTop w:val="0"/>
          <w:marBottom w:val="0"/>
          <w:divBdr>
            <w:top w:val="none" w:sz="0" w:space="0" w:color="auto"/>
            <w:left w:val="none" w:sz="0" w:space="0" w:color="auto"/>
            <w:bottom w:val="none" w:sz="0" w:space="0" w:color="auto"/>
            <w:right w:val="none" w:sz="0" w:space="0" w:color="auto"/>
          </w:divBdr>
        </w:div>
        <w:div w:id="570501058">
          <w:marLeft w:val="274"/>
          <w:marRight w:val="0"/>
          <w:marTop w:val="0"/>
          <w:marBottom w:val="0"/>
          <w:divBdr>
            <w:top w:val="none" w:sz="0" w:space="0" w:color="auto"/>
            <w:left w:val="none" w:sz="0" w:space="0" w:color="auto"/>
            <w:bottom w:val="none" w:sz="0" w:space="0" w:color="auto"/>
            <w:right w:val="none" w:sz="0" w:space="0" w:color="auto"/>
          </w:divBdr>
        </w:div>
        <w:div w:id="1076825930">
          <w:marLeft w:val="994"/>
          <w:marRight w:val="0"/>
          <w:marTop w:val="0"/>
          <w:marBottom w:val="0"/>
          <w:divBdr>
            <w:top w:val="none" w:sz="0" w:space="0" w:color="auto"/>
            <w:left w:val="none" w:sz="0" w:space="0" w:color="auto"/>
            <w:bottom w:val="none" w:sz="0" w:space="0" w:color="auto"/>
            <w:right w:val="none" w:sz="0" w:space="0" w:color="auto"/>
          </w:divBdr>
        </w:div>
        <w:div w:id="1007169586">
          <w:marLeft w:val="994"/>
          <w:marRight w:val="0"/>
          <w:marTop w:val="0"/>
          <w:marBottom w:val="0"/>
          <w:divBdr>
            <w:top w:val="none" w:sz="0" w:space="0" w:color="auto"/>
            <w:left w:val="none" w:sz="0" w:space="0" w:color="auto"/>
            <w:bottom w:val="none" w:sz="0" w:space="0" w:color="auto"/>
            <w:right w:val="none" w:sz="0" w:space="0" w:color="auto"/>
          </w:divBdr>
        </w:div>
        <w:div w:id="413935234">
          <w:marLeft w:val="274"/>
          <w:marRight w:val="0"/>
          <w:marTop w:val="0"/>
          <w:marBottom w:val="0"/>
          <w:divBdr>
            <w:top w:val="none" w:sz="0" w:space="0" w:color="auto"/>
            <w:left w:val="none" w:sz="0" w:space="0" w:color="auto"/>
            <w:bottom w:val="none" w:sz="0" w:space="0" w:color="auto"/>
            <w:right w:val="none" w:sz="0" w:space="0" w:color="auto"/>
          </w:divBdr>
        </w:div>
        <w:div w:id="841700679">
          <w:marLeft w:val="994"/>
          <w:marRight w:val="0"/>
          <w:marTop w:val="0"/>
          <w:marBottom w:val="0"/>
          <w:divBdr>
            <w:top w:val="none" w:sz="0" w:space="0" w:color="auto"/>
            <w:left w:val="none" w:sz="0" w:space="0" w:color="auto"/>
            <w:bottom w:val="none" w:sz="0" w:space="0" w:color="auto"/>
            <w:right w:val="none" w:sz="0" w:space="0" w:color="auto"/>
          </w:divBdr>
        </w:div>
        <w:div w:id="568224026">
          <w:marLeft w:val="994"/>
          <w:marRight w:val="0"/>
          <w:marTop w:val="0"/>
          <w:marBottom w:val="0"/>
          <w:divBdr>
            <w:top w:val="none" w:sz="0" w:space="0" w:color="auto"/>
            <w:left w:val="none" w:sz="0" w:space="0" w:color="auto"/>
            <w:bottom w:val="none" w:sz="0" w:space="0" w:color="auto"/>
            <w:right w:val="none" w:sz="0" w:space="0" w:color="auto"/>
          </w:divBdr>
        </w:div>
        <w:div w:id="1562865642">
          <w:marLeft w:val="994"/>
          <w:marRight w:val="0"/>
          <w:marTop w:val="0"/>
          <w:marBottom w:val="0"/>
          <w:divBdr>
            <w:top w:val="none" w:sz="0" w:space="0" w:color="auto"/>
            <w:left w:val="none" w:sz="0" w:space="0" w:color="auto"/>
            <w:bottom w:val="none" w:sz="0" w:space="0" w:color="auto"/>
            <w:right w:val="none" w:sz="0" w:space="0" w:color="auto"/>
          </w:divBdr>
        </w:div>
        <w:div w:id="439646551">
          <w:marLeft w:val="1714"/>
          <w:marRight w:val="0"/>
          <w:marTop w:val="0"/>
          <w:marBottom w:val="0"/>
          <w:divBdr>
            <w:top w:val="none" w:sz="0" w:space="0" w:color="auto"/>
            <w:left w:val="none" w:sz="0" w:space="0" w:color="auto"/>
            <w:bottom w:val="none" w:sz="0" w:space="0" w:color="auto"/>
            <w:right w:val="none" w:sz="0" w:space="0" w:color="auto"/>
          </w:divBdr>
        </w:div>
        <w:div w:id="665597389">
          <w:marLeft w:val="1714"/>
          <w:marRight w:val="0"/>
          <w:marTop w:val="0"/>
          <w:marBottom w:val="0"/>
          <w:divBdr>
            <w:top w:val="none" w:sz="0" w:space="0" w:color="auto"/>
            <w:left w:val="none" w:sz="0" w:space="0" w:color="auto"/>
            <w:bottom w:val="none" w:sz="0" w:space="0" w:color="auto"/>
            <w:right w:val="none" w:sz="0" w:space="0" w:color="auto"/>
          </w:divBdr>
        </w:div>
        <w:div w:id="169174985">
          <w:marLeft w:val="1714"/>
          <w:marRight w:val="0"/>
          <w:marTop w:val="0"/>
          <w:marBottom w:val="0"/>
          <w:divBdr>
            <w:top w:val="none" w:sz="0" w:space="0" w:color="auto"/>
            <w:left w:val="none" w:sz="0" w:space="0" w:color="auto"/>
            <w:bottom w:val="none" w:sz="0" w:space="0" w:color="auto"/>
            <w:right w:val="none" w:sz="0" w:space="0" w:color="auto"/>
          </w:divBdr>
        </w:div>
        <w:div w:id="1244681628">
          <w:marLeft w:val="274"/>
          <w:marRight w:val="0"/>
          <w:marTop w:val="0"/>
          <w:marBottom w:val="0"/>
          <w:divBdr>
            <w:top w:val="none" w:sz="0" w:space="0" w:color="auto"/>
            <w:left w:val="none" w:sz="0" w:space="0" w:color="auto"/>
            <w:bottom w:val="none" w:sz="0" w:space="0" w:color="auto"/>
            <w:right w:val="none" w:sz="0" w:space="0" w:color="auto"/>
          </w:divBdr>
        </w:div>
        <w:div w:id="1817450876">
          <w:marLeft w:val="274"/>
          <w:marRight w:val="0"/>
          <w:marTop w:val="0"/>
          <w:marBottom w:val="0"/>
          <w:divBdr>
            <w:top w:val="none" w:sz="0" w:space="0" w:color="auto"/>
            <w:left w:val="none" w:sz="0" w:space="0" w:color="auto"/>
            <w:bottom w:val="none" w:sz="0" w:space="0" w:color="auto"/>
            <w:right w:val="none" w:sz="0" w:space="0" w:color="auto"/>
          </w:divBdr>
        </w:div>
        <w:div w:id="1582442915">
          <w:marLeft w:val="274"/>
          <w:marRight w:val="0"/>
          <w:marTop w:val="0"/>
          <w:marBottom w:val="0"/>
          <w:divBdr>
            <w:top w:val="none" w:sz="0" w:space="0" w:color="auto"/>
            <w:left w:val="none" w:sz="0" w:space="0" w:color="auto"/>
            <w:bottom w:val="none" w:sz="0" w:space="0" w:color="auto"/>
            <w:right w:val="none" w:sz="0" w:space="0" w:color="auto"/>
          </w:divBdr>
        </w:div>
        <w:div w:id="1119647604">
          <w:marLeft w:val="274"/>
          <w:marRight w:val="0"/>
          <w:marTop w:val="0"/>
          <w:marBottom w:val="0"/>
          <w:divBdr>
            <w:top w:val="none" w:sz="0" w:space="0" w:color="auto"/>
            <w:left w:val="none" w:sz="0" w:space="0" w:color="auto"/>
            <w:bottom w:val="none" w:sz="0" w:space="0" w:color="auto"/>
            <w:right w:val="none" w:sz="0" w:space="0" w:color="auto"/>
          </w:divBdr>
        </w:div>
        <w:div w:id="1390961027">
          <w:marLeft w:val="274"/>
          <w:marRight w:val="0"/>
          <w:marTop w:val="0"/>
          <w:marBottom w:val="0"/>
          <w:divBdr>
            <w:top w:val="none" w:sz="0" w:space="0" w:color="auto"/>
            <w:left w:val="none" w:sz="0" w:space="0" w:color="auto"/>
            <w:bottom w:val="none" w:sz="0" w:space="0" w:color="auto"/>
            <w:right w:val="none" w:sz="0" w:space="0" w:color="auto"/>
          </w:divBdr>
        </w:div>
        <w:div w:id="673415066">
          <w:marLeft w:val="274"/>
          <w:marRight w:val="0"/>
          <w:marTop w:val="0"/>
          <w:marBottom w:val="0"/>
          <w:divBdr>
            <w:top w:val="none" w:sz="0" w:space="0" w:color="auto"/>
            <w:left w:val="none" w:sz="0" w:space="0" w:color="auto"/>
            <w:bottom w:val="none" w:sz="0" w:space="0" w:color="auto"/>
            <w:right w:val="none" w:sz="0" w:space="0" w:color="auto"/>
          </w:divBdr>
        </w:div>
        <w:div w:id="1388065202">
          <w:marLeft w:val="274"/>
          <w:marRight w:val="0"/>
          <w:marTop w:val="0"/>
          <w:marBottom w:val="0"/>
          <w:divBdr>
            <w:top w:val="none" w:sz="0" w:space="0" w:color="auto"/>
            <w:left w:val="none" w:sz="0" w:space="0" w:color="auto"/>
            <w:bottom w:val="none" w:sz="0" w:space="0" w:color="auto"/>
            <w:right w:val="none" w:sz="0" w:space="0" w:color="auto"/>
          </w:divBdr>
        </w:div>
        <w:div w:id="1499157011">
          <w:marLeft w:val="274"/>
          <w:marRight w:val="0"/>
          <w:marTop w:val="0"/>
          <w:marBottom w:val="0"/>
          <w:divBdr>
            <w:top w:val="none" w:sz="0" w:space="0" w:color="auto"/>
            <w:left w:val="none" w:sz="0" w:space="0" w:color="auto"/>
            <w:bottom w:val="none" w:sz="0" w:space="0" w:color="auto"/>
            <w:right w:val="none" w:sz="0" w:space="0" w:color="auto"/>
          </w:divBdr>
        </w:div>
        <w:div w:id="951669014">
          <w:marLeft w:val="274"/>
          <w:marRight w:val="0"/>
          <w:marTop w:val="0"/>
          <w:marBottom w:val="0"/>
          <w:divBdr>
            <w:top w:val="none" w:sz="0" w:space="0" w:color="auto"/>
            <w:left w:val="none" w:sz="0" w:space="0" w:color="auto"/>
            <w:bottom w:val="none" w:sz="0" w:space="0" w:color="auto"/>
            <w:right w:val="none" w:sz="0" w:space="0" w:color="auto"/>
          </w:divBdr>
        </w:div>
        <w:div w:id="1882354149">
          <w:marLeft w:val="274"/>
          <w:marRight w:val="0"/>
          <w:marTop w:val="0"/>
          <w:marBottom w:val="0"/>
          <w:divBdr>
            <w:top w:val="none" w:sz="0" w:space="0" w:color="auto"/>
            <w:left w:val="none" w:sz="0" w:space="0" w:color="auto"/>
            <w:bottom w:val="none" w:sz="0" w:space="0" w:color="auto"/>
            <w:right w:val="none" w:sz="0" w:space="0" w:color="auto"/>
          </w:divBdr>
        </w:div>
      </w:divsChild>
    </w:div>
    <w:div w:id="769279956">
      <w:bodyDiv w:val="1"/>
      <w:marLeft w:val="0"/>
      <w:marRight w:val="0"/>
      <w:marTop w:val="0"/>
      <w:marBottom w:val="0"/>
      <w:divBdr>
        <w:top w:val="none" w:sz="0" w:space="0" w:color="auto"/>
        <w:left w:val="none" w:sz="0" w:space="0" w:color="auto"/>
        <w:bottom w:val="none" w:sz="0" w:space="0" w:color="auto"/>
        <w:right w:val="none" w:sz="0" w:space="0" w:color="auto"/>
      </w:divBdr>
      <w:divsChild>
        <w:div w:id="861094677">
          <w:marLeft w:val="274"/>
          <w:marRight w:val="0"/>
          <w:marTop w:val="0"/>
          <w:marBottom w:val="0"/>
          <w:divBdr>
            <w:top w:val="none" w:sz="0" w:space="0" w:color="auto"/>
            <w:left w:val="none" w:sz="0" w:space="0" w:color="auto"/>
            <w:bottom w:val="none" w:sz="0" w:space="0" w:color="auto"/>
            <w:right w:val="none" w:sz="0" w:space="0" w:color="auto"/>
          </w:divBdr>
        </w:div>
        <w:div w:id="1643316028">
          <w:marLeft w:val="274"/>
          <w:marRight w:val="0"/>
          <w:marTop w:val="0"/>
          <w:marBottom w:val="0"/>
          <w:divBdr>
            <w:top w:val="none" w:sz="0" w:space="0" w:color="auto"/>
            <w:left w:val="none" w:sz="0" w:space="0" w:color="auto"/>
            <w:bottom w:val="none" w:sz="0" w:space="0" w:color="auto"/>
            <w:right w:val="none" w:sz="0" w:space="0" w:color="auto"/>
          </w:divBdr>
        </w:div>
        <w:div w:id="2092196722">
          <w:marLeft w:val="994"/>
          <w:marRight w:val="0"/>
          <w:marTop w:val="0"/>
          <w:marBottom w:val="0"/>
          <w:divBdr>
            <w:top w:val="none" w:sz="0" w:space="0" w:color="auto"/>
            <w:left w:val="none" w:sz="0" w:space="0" w:color="auto"/>
            <w:bottom w:val="none" w:sz="0" w:space="0" w:color="auto"/>
            <w:right w:val="none" w:sz="0" w:space="0" w:color="auto"/>
          </w:divBdr>
        </w:div>
        <w:div w:id="1514228651">
          <w:marLeft w:val="274"/>
          <w:marRight w:val="0"/>
          <w:marTop w:val="0"/>
          <w:marBottom w:val="0"/>
          <w:divBdr>
            <w:top w:val="none" w:sz="0" w:space="0" w:color="auto"/>
            <w:left w:val="none" w:sz="0" w:space="0" w:color="auto"/>
            <w:bottom w:val="none" w:sz="0" w:space="0" w:color="auto"/>
            <w:right w:val="none" w:sz="0" w:space="0" w:color="auto"/>
          </w:divBdr>
        </w:div>
        <w:div w:id="1556307085">
          <w:marLeft w:val="274"/>
          <w:marRight w:val="0"/>
          <w:marTop w:val="0"/>
          <w:marBottom w:val="0"/>
          <w:divBdr>
            <w:top w:val="none" w:sz="0" w:space="0" w:color="auto"/>
            <w:left w:val="none" w:sz="0" w:space="0" w:color="auto"/>
            <w:bottom w:val="none" w:sz="0" w:space="0" w:color="auto"/>
            <w:right w:val="none" w:sz="0" w:space="0" w:color="auto"/>
          </w:divBdr>
        </w:div>
        <w:div w:id="990253031">
          <w:marLeft w:val="994"/>
          <w:marRight w:val="0"/>
          <w:marTop w:val="0"/>
          <w:marBottom w:val="0"/>
          <w:divBdr>
            <w:top w:val="none" w:sz="0" w:space="0" w:color="auto"/>
            <w:left w:val="none" w:sz="0" w:space="0" w:color="auto"/>
            <w:bottom w:val="none" w:sz="0" w:space="0" w:color="auto"/>
            <w:right w:val="none" w:sz="0" w:space="0" w:color="auto"/>
          </w:divBdr>
        </w:div>
        <w:div w:id="1342003772">
          <w:marLeft w:val="994"/>
          <w:marRight w:val="0"/>
          <w:marTop w:val="0"/>
          <w:marBottom w:val="0"/>
          <w:divBdr>
            <w:top w:val="none" w:sz="0" w:space="0" w:color="auto"/>
            <w:left w:val="none" w:sz="0" w:space="0" w:color="auto"/>
            <w:bottom w:val="none" w:sz="0" w:space="0" w:color="auto"/>
            <w:right w:val="none" w:sz="0" w:space="0" w:color="auto"/>
          </w:divBdr>
        </w:div>
        <w:div w:id="835848814">
          <w:marLeft w:val="994"/>
          <w:marRight w:val="0"/>
          <w:marTop w:val="0"/>
          <w:marBottom w:val="0"/>
          <w:divBdr>
            <w:top w:val="none" w:sz="0" w:space="0" w:color="auto"/>
            <w:left w:val="none" w:sz="0" w:space="0" w:color="auto"/>
            <w:bottom w:val="none" w:sz="0" w:space="0" w:color="auto"/>
            <w:right w:val="none" w:sz="0" w:space="0" w:color="auto"/>
          </w:divBdr>
        </w:div>
        <w:div w:id="1664431479">
          <w:marLeft w:val="994"/>
          <w:marRight w:val="0"/>
          <w:marTop w:val="0"/>
          <w:marBottom w:val="0"/>
          <w:divBdr>
            <w:top w:val="none" w:sz="0" w:space="0" w:color="auto"/>
            <w:left w:val="none" w:sz="0" w:space="0" w:color="auto"/>
            <w:bottom w:val="none" w:sz="0" w:space="0" w:color="auto"/>
            <w:right w:val="none" w:sz="0" w:space="0" w:color="auto"/>
          </w:divBdr>
        </w:div>
        <w:div w:id="2007055863">
          <w:marLeft w:val="994"/>
          <w:marRight w:val="0"/>
          <w:marTop w:val="0"/>
          <w:marBottom w:val="0"/>
          <w:divBdr>
            <w:top w:val="none" w:sz="0" w:space="0" w:color="auto"/>
            <w:left w:val="none" w:sz="0" w:space="0" w:color="auto"/>
            <w:bottom w:val="none" w:sz="0" w:space="0" w:color="auto"/>
            <w:right w:val="none" w:sz="0" w:space="0" w:color="auto"/>
          </w:divBdr>
        </w:div>
        <w:div w:id="1015960263">
          <w:marLeft w:val="274"/>
          <w:marRight w:val="0"/>
          <w:marTop w:val="0"/>
          <w:marBottom w:val="0"/>
          <w:divBdr>
            <w:top w:val="none" w:sz="0" w:space="0" w:color="auto"/>
            <w:left w:val="none" w:sz="0" w:space="0" w:color="auto"/>
            <w:bottom w:val="none" w:sz="0" w:space="0" w:color="auto"/>
            <w:right w:val="none" w:sz="0" w:space="0" w:color="auto"/>
          </w:divBdr>
        </w:div>
        <w:div w:id="467477045">
          <w:marLeft w:val="274"/>
          <w:marRight w:val="0"/>
          <w:marTop w:val="0"/>
          <w:marBottom w:val="0"/>
          <w:divBdr>
            <w:top w:val="none" w:sz="0" w:space="0" w:color="auto"/>
            <w:left w:val="none" w:sz="0" w:space="0" w:color="auto"/>
            <w:bottom w:val="none" w:sz="0" w:space="0" w:color="auto"/>
            <w:right w:val="none" w:sz="0" w:space="0" w:color="auto"/>
          </w:divBdr>
        </w:div>
        <w:div w:id="1674255606">
          <w:marLeft w:val="994"/>
          <w:marRight w:val="0"/>
          <w:marTop w:val="0"/>
          <w:marBottom w:val="0"/>
          <w:divBdr>
            <w:top w:val="none" w:sz="0" w:space="0" w:color="auto"/>
            <w:left w:val="none" w:sz="0" w:space="0" w:color="auto"/>
            <w:bottom w:val="none" w:sz="0" w:space="0" w:color="auto"/>
            <w:right w:val="none" w:sz="0" w:space="0" w:color="auto"/>
          </w:divBdr>
        </w:div>
        <w:div w:id="2059939855">
          <w:marLeft w:val="274"/>
          <w:marRight w:val="0"/>
          <w:marTop w:val="0"/>
          <w:marBottom w:val="0"/>
          <w:divBdr>
            <w:top w:val="none" w:sz="0" w:space="0" w:color="auto"/>
            <w:left w:val="none" w:sz="0" w:space="0" w:color="auto"/>
            <w:bottom w:val="none" w:sz="0" w:space="0" w:color="auto"/>
            <w:right w:val="none" w:sz="0" w:space="0" w:color="auto"/>
          </w:divBdr>
        </w:div>
        <w:div w:id="1279221638">
          <w:marLeft w:val="274"/>
          <w:marRight w:val="0"/>
          <w:marTop w:val="0"/>
          <w:marBottom w:val="0"/>
          <w:divBdr>
            <w:top w:val="none" w:sz="0" w:space="0" w:color="auto"/>
            <w:left w:val="none" w:sz="0" w:space="0" w:color="auto"/>
            <w:bottom w:val="none" w:sz="0" w:space="0" w:color="auto"/>
            <w:right w:val="none" w:sz="0" w:space="0" w:color="auto"/>
          </w:divBdr>
        </w:div>
        <w:div w:id="1878083550">
          <w:marLeft w:val="274"/>
          <w:marRight w:val="0"/>
          <w:marTop w:val="0"/>
          <w:marBottom w:val="0"/>
          <w:divBdr>
            <w:top w:val="none" w:sz="0" w:space="0" w:color="auto"/>
            <w:left w:val="none" w:sz="0" w:space="0" w:color="auto"/>
            <w:bottom w:val="none" w:sz="0" w:space="0" w:color="auto"/>
            <w:right w:val="none" w:sz="0" w:space="0" w:color="auto"/>
          </w:divBdr>
        </w:div>
        <w:div w:id="1158376349">
          <w:marLeft w:val="274"/>
          <w:marRight w:val="0"/>
          <w:marTop w:val="0"/>
          <w:marBottom w:val="0"/>
          <w:divBdr>
            <w:top w:val="none" w:sz="0" w:space="0" w:color="auto"/>
            <w:left w:val="none" w:sz="0" w:space="0" w:color="auto"/>
            <w:bottom w:val="none" w:sz="0" w:space="0" w:color="auto"/>
            <w:right w:val="none" w:sz="0" w:space="0" w:color="auto"/>
          </w:divBdr>
        </w:div>
        <w:div w:id="950823931">
          <w:marLeft w:val="994"/>
          <w:marRight w:val="0"/>
          <w:marTop w:val="0"/>
          <w:marBottom w:val="0"/>
          <w:divBdr>
            <w:top w:val="none" w:sz="0" w:space="0" w:color="auto"/>
            <w:left w:val="none" w:sz="0" w:space="0" w:color="auto"/>
            <w:bottom w:val="none" w:sz="0" w:space="0" w:color="auto"/>
            <w:right w:val="none" w:sz="0" w:space="0" w:color="auto"/>
          </w:divBdr>
        </w:div>
        <w:div w:id="472019719">
          <w:marLeft w:val="994"/>
          <w:marRight w:val="0"/>
          <w:marTop w:val="0"/>
          <w:marBottom w:val="0"/>
          <w:divBdr>
            <w:top w:val="none" w:sz="0" w:space="0" w:color="auto"/>
            <w:left w:val="none" w:sz="0" w:space="0" w:color="auto"/>
            <w:bottom w:val="none" w:sz="0" w:space="0" w:color="auto"/>
            <w:right w:val="none" w:sz="0" w:space="0" w:color="auto"/>
          </w:divBdr>
        </w:div>
        <w:div w:id="1410925505">
          <w:marLeft w:val="994"/>
          <w:marRight w:val="0"/>
          <w:marTop w:val="0"/>
          <w:marBottom w:val="0"/>
          <w:divBdr>
            <w:top w:val="none" w:sz="0" w:space="0" w:color="auto"/>
            <w:left w:val="none" w:sz="0" w:space="0" w:color="auto"/>
            <w:bottom w:val="none" w:sz="0" w:space="0" w:color="auto"/>
            <w:right w:val="none" w:sz="0" w:space="0" w:color="auto"/>
          </w:divBdr>
        </w:div>
        <w:div w:id="1505048658">
          <w:marLeft w:val="274"/>
          <w:marRight w:val="0"/>
          <w:marTop w:val="0"/>
          <w:marBottom w:val="0"/>
          <w:divBdr>
            <w:top w:val="none" w:sz="0" w:space="0" w:color="auto"/>
            <w:left w:val="none" w:sz="0" w:space="0" w:color="auto"/>
            <w:bottom w:val="none" w:sz="0" w:space="0" w:color="auto"/>
            <w:right w:val="none" w:sz="0" w:space="0" w:color="auto"/>
          </w:divBdr>
        </w:div>
      </w:divsChild>
    </w:div>
    <w:div w:id="827749450">
      <w:bodyDiv w:val="1"/>
      <w:marLeft w:val="0"/>
      <w:marRight w:val="0"/>
      <w:marTop w:val="0"/>
      <w:marBottom w:val="0"/>
      <w:divBdr>
        <w:top w:val="none" w:sz="0" w:space="0" w:color="auto"/>
        <w:left w:val="none" w:sz="0" w:space="0" w:color="auto"/>
        <w:bottom w:val="none" w:sz="0" w:space="0" w:color="auto"/>
        <w:right w:val="none" w:sz="0" w:space="0" w:color="auto"/>
      </w:divBdr>
    </w:div>
    <w:div w:id="850408837">
      <w:bodyDiv w:val="1"/>
      <w:marLeft w:val="0"/>
      <w:marRight w:val="0"/>
      <w:marTop w:val="0"/>
      <w:marBottom w:val="0"/>
      <w:divBdr>
        <w:top w:val="none" w:sz="0" w:space="0" w:color="auto"/>
        <w:left w:val="none" w:sz="0" w:space="0" w:color="auto"/>
        <w:bottom w:val="none" w:sz="0" w:space="0" w:color="auto"/>
        <w:right w:val="none" w:sz="0" w:space="0" w:color="auto"/>
      </w:divBdr>
    </w:div>
    <w:div w:id="853497059">
      <w:bodyDiv w:val="1"/>
      <w:marLeft w:val="0"/>
      <w:marRight w:val="0"/>
      <w:marTop w:val="0"/>
      <w:marBottom w:val="0"/>
      <w:divBdr>
        <w:top w:val="none" w:sz="0" w:space="0" w:color="auto"/>
        <w:left w:val="none" w:sz="0" w:space="0" w:color="auto"/>
        <w:bottom w:val="none" w:sz="0" w:space="0" w:color="auto"/>
        <w:right w:val="none" w:sz="0" w:space="0" w:color="auto"/>
      </w:divBdr>
    </w:div>
    <w:div w:id="916014288">
      <w:bodyDiv w:val="1"/>
      <w:marLeft w:val="0"/>
      <w:marRight w:val="0"/>
      <w:marTop w:val="0"/>
      <w:marBottom w:val="0"/>
      <w:divBdr>
        <w:top w:val="none" w:sz="0" w:space="0" w:color="auto"/>
        <w:left w:val="none" w:sz="0" w:space="0" w:color="auto"/>
        <w:bottom w:val="none" w:sz="0" w:space="0" w:color="auto"/>
        <w:right w:val="none" w:sz="0" w:space="0" w:color="auto"/>
      </w:divBdr>
      <w:divsChild>
        <w:div w:id="1780683385">
          <w:marLeft w:val="274"/>
          <w:marRight w:val="0"/>
          <w:marTop w:val="0"/>
          <w:marBottom w:val="0"/>
          <w:divBdr>
            <w:top w:val="none" w:sz="0" w:space="0" w:color="auto"/>
            <w:left w:val="none" w:sz="0" w:space="0" w:color="auto"/>
            <w:bottom w:val="none" w:sz="0" w:space="0" w:color="auto"/>
            <w:right w:val="none" w:sz="0" w:space="0" w:color="auto"/>
          </w:divBdr>
        </w:div>
      </w:divsChild>
    </w:div>
    <w:div w:id="923302305">
      <w:bodyDiv w:val="1"/>
      <w:marLeft w:val="0"/>
      <w:marRight w:val="0"/>
      <w:marTop w:val="0"/>
      <w:marBottom w:val="0"/>
      <w:divBdr>
        <w:top w:val="none" w:sz="0" w:space="0" w:color="auto"/>
        <w:left w:val="none" w:sz="0" w:space="0" w:color="auto"/>
        <w:bottom w:val="none" w:sz="0" w:space="0" w:color="auto"/>
        <w:right w:val="none" w:sz="0" w:space="0" w:color="auto"/>
      </w:divBdr>
    </w:div>
    <w:div w:id="924656834">
      <w:bodyDiv w:val="1"/>
      <w:marLeft w:val="0"/>
      <w:marRight w:val="0"/>
      <w:marTop w:val="0"/>
      <w:marBottom w:val="0"/>
      <w:divBdr>
        <w:top w:val="none" w:sz="0" w:space="0" w:color="auto"/>
        <w:left w:val="none" w:sz="0" w:space="0" w:color="auto"/>
        <w:bottom w:val="none" w:sz="0" w:space="0" w:color="auto"/>
        <w:right w:val="none" w:sz="0" w:space="0" w:color="auto"/>
      </w:divBdr>
      <w:divsChild>
        <w:div w:id="1434595981">
          <w:marLeft w:val="734"/>
          <w:marRight w:val="0"/>
          <w:marTop w:val="40"/>
          <w:marBottom w:val="40"/>
          <w:divBdr>
            <w:top w:val="none" w:sz="0" w:space="0" w:color="auto"/>
            <w:left w:val="none" w:sz="0" w:space="0" w:color="auto"/>
            <w:bottom w:val="none" w:sz="0" w:space="0" w:color="auto"/>
            <w:right w:val="none" w:sz="0" w:space="0" w:color="auto"/>
          </w:divBdr>
        </w:div>
        <w:div w:id="1618372723">
          <w:marLeft w:val="1454"/>
          <w:marRight w:val="0"/>
          <w:marTop w:val="40"/>
          <w:marBottom w:val="40"/>
          <w:divBdr>
            <w:top w:val="none" w:sz="0" w:space="0" w:color="auto"/>
            <w:left w:val="none" w:sz="0" w:space="0" w:color="auto"/>
            <w:bottom w:val="none" w:sz="0" w:space="0" w:color="auto"/>
            <w:right w:val="none" w:sz="0" w:space="0" w:color="auto"/>
          </w:divBdr>
        </w:div>
      </w:divsChild>
    </w:div>
    <w:div w:id="948513626">
      <w:bodyDiv w:val="1"/>
      <w:marLeft w:val="0"/>
      <w:marRight w:val="0"/>
      <w:marTop w:val="0"/>
      <w:marBottom w:val="0"/>
      <w:divBdr>
        <w:top w:val="none" w:sz="0" w:space="0" w:color="auto"/>
        <w:left w:val="none" w:sz="0" w:space="0" w:color="auto"/>
        <w:bottom w:val="none" w:sz="0" w:space="0" w:color="auto"/>
        <w:right w:val="none" w:sz="0" w:space="0" w:color="auto"/>
      </w:divBdr>
      <w:divsChild>
        <w:div w:id="64765014">
          <w:marLeft w:val="274"/>
          <w:marRight w:val="0"/>
          <w:marTop w:val="0"/>
          <w:marBottom w:val="0"/>
          <w:divBdr>
            <w:top w:val="none" w:sz="0" w:space="0" w:color="auto"/>
            <w:left w:val="none" w:sz="0" w:space="0" w:color="auto"/>
            <w:bottom w:val="none" w:sz="0" w:space="0" w:color="auto"/>
            <w:right w:val="none" w:sz="0" w:space="0" w:color="auto"/>
          </w:divBdr>
        </w:div>
        <w:div w:id="585580780">
          <w:marLeft w:val="274"/>
          <w:marRight w:val="0"/>
          <w:marTop w:val="0"/>
          <w:marBottom w:val="0"/>
          <w:divBdr>
            <w:top w:val="none" w:sz="0" w:space="0" w:color="auto"/>
            <w:left w:val="none" w:sz="0" w:space="0" w:color="auto"/>
            <w:bottom w:val="none" w:sz="0" w:space="0" w:color="auto"/>
            <w:right w:val="none" w:sz="0" w:space="0" w:color="auto"/>
          </w:divBdr>
        </w:div>
      </w:divsChild>
    </w:div>
    <w:div w:id="967007619">
      <w:bodyDiv w:val="1"/>
      <w:marLeft w:val="0"/>
      <w:marRight w:val="0"/>
      <w:marTop w:val="0"/>
      <w:marBottom w:val="0"/>
      <w:divBdr>
        <w:top w:val="none" w:sz="0" w:space="0" w:color="auto"/>
        <w:left w:val="none" w:sz="0" w:space="0" w:color="auto"/>
        <w:bottom w:val="none" w:sz="0" w:space="0" w:color="auto"/>
        <w:right w:val="none" w:sz="0" w:space="0" w:color="auto"/>
      </w:divBdr>
      <w:divsChild>
        <w:div w:id="1261522631">
          <w:marLeft w:val="446"/>
          <w:marRight w:val="0"/>
          <w:marTop w:val="0"/>
          <w:marBottom w:val="120"/>
          <w:divBdr>
            <w:top w:val="none" w:sz="0" w:space="0" w:color="auto"/>
            <w:left w:val="none" w:sz="0" w:space="0" w:color="auto"/>
            <w:bottom w:val="none" w:sz="0" w:space="0" w:color="auto"/>
            <w:right w:val="none" w:sz="0" w:space="0" w:color="auto"/>
          </w:divBdr>
        </w:div>
        <w:div w:id="1936739822">
          <w:marLeft w:val="446"/>
          <w:marRight w:val="0"/>
          <w:marTop w:val="0"/>
          <w:marBottom w:val="120"/>
          <w:divBdr>
            <w:top w:val="none" w:sz="0" w:space="0" w:color="auto"/>
            <w:left w:val="none" w:sz="0" w:space="0" w:color="auto"/>
            <w:bottom w:val="none" w:sz="0" w:space="0" w:color="auto"/>
            <w:right w:val="none" w:sz="0" w:space="0" w:color="auto"/>
          </w:divBdr>
        </w:div>
      </w:divsChild>
    </w:div>
    <w:div w:id="976227490">
      <w:bodyDiv w:val="1"/>
      <w:marLeft w:val="0"/>
      <w:marRight w:val="0"/>
      <w:marTop w:val="0"/>
      <w:marBottom w:val="0"/>
      <w:divBdr>
        <w:top w:val="none" w:sz="0" w:space="0" w:color="auto"/>
        <w:left w:val="none" w:sz="0" w:space="0" w:color="auto"/>
        <w:bottom w:val="none" w:sz="0" w:space="0" w:color="auto"/>
        <w:right w:val="none" w:sz="0" w:space="0" w:color="auto"/>
      </w:divBdr>
      <w:divsChild>
        <w:div w:id="359667625">
          <w:marLeft w:val="274"/>
          <w:marRight w:val="0"/>
          <w:marTop w:val="0"/>
          <w:marBottom w:val="0"/>
          <w:divBdr>
            <w:top w:val="none" w:sz="0" w:space="0" w:color="auto"/>
            <w:left w:val="none" w:sz="0" w:space="0" w:color="auto"/>
            <w:bottom w:val="none" w:sz="0" w:space="0" w:color="auto"/>
            <w:right w:val="none" w:sz="0" w:space="0" w:color="auto"/>
          </w:divBdr>
        </w:div>
      </w:divsChild>
    </w:div>
    <w:div w:id="1005012957">
      <w:bodyDiv w:val="1"/>
      <w:marLeft w:val="0"/>
      <w:marRight w:val="0"/>
      <w:marTop w:val="0"/>
      <w:marBottom w:val="0"/>
      <w:divBdr>
        <w:top w:val="none" w:sz="0" w:space="0" w:color="auto"/>
        <w:left w:val="none" w:sz="0" w:space="0" w:color="auto"/>
        <w:bottom w:val="none" w:sz="0" w:space="0" w:color="auto"/>
        <w:right w:val="none" w:sz="0" w:space="0" w:color="auto"/>
      </w:divBdr>
      <w:divsChild>
        <w:div w:id="1136068368">
          <w:marLeft w:val="274"/>
          <w:marRight w:val="0"/>
          <w:marTop w:val="0"/>
          <w:marBottom w:val="0"/>
          <w:divBdr>
            <w:top w:val="none" w:sz="0" w:space="0" w:color="auto"/>
            <w:left w:val="none" w:sz="0" w:space="0" w:color="auto"/>
            <w:bottom w:val="none" w:sz="0" w:space="0" w:color="auto"/>
            <w:right w:val="none" w:sz="0" w:space="0" w:color="auto"/>
          </w:divBdr>
        </w:div>
        <w:div w:id="89276328">
          <w:marLeft w:val="274"/>
          <w:marRight w:val="0"/>
          <w:marTop w:val="0"/>
          <w:marBottom w:val="0"/>
          <w:divBdr>
            <w:top w:val="none" w:sz="0" w:space="0" w:color="auto"/>
            <w:left w:val="none" w:sz="0" w:space="0" w:color="auto"/>
            <w:bottom w:val="none" w:sz="0" w:space="0" w:color="auto"/>
            <w:right w:val="none" w:sz="0" w:space="0" w:color="auto"/>
          </w:divBdr>
        </w:div>
        <w:div w:id="20519717">
          <w:marLeft w:val="274"/>
          <w:marRight w:val="0"/>
          <w:marTop w:val="0"/>
          <w:marBottom w:val="0"/>
          <w:divBdr>
            <w:top w:val="none" w:sz="0" w:space="0" w:color="auto"/>
            <w:left w:val="none" w:sz="0" w:space="0" w:color="auto"/>
            <w:bottom w:val="none" w:sz="0" w:space="0" w:color="auto"/>
            <w:right w:val="none" w:sz="0" w:space="0" w:color="auto"/>
          </w:divBdr>
        </w:div>
        <w:div w:id="1596094133">
          <w:marLeft w:val="994"/>
          <w:marRight w:val="0"/>
          <w:marTop w:val="0"/>
          <w:marBottom w:val="0"/>
          <w:divBdr>
            <w:top w:val="none" w:sz="0" w:space="0" w:color="auto"/>
            <w:left w:val="none" w:sz="0" w:space="0" w:color="auto"/>
            <w:bottom w:val="none" w:sz="0" w:space="0" w:color="auto"/>
            <w:right w:val="none" w:sz="0" w:space="0" w:color="auto"/>
          </w:divBdr>
        </w:div>
        <w:div w:id="155808644">
          <w:marLeft w:val="994"/>
          <w:marRight w:val="0"/>
          <w:marTop w:val="0"/>
          <w:marBottom w:val="0"/>
          <w:divBdr>
            <w:top w:val="none" w:sz="0" w:space="0" w:color="auto"/>
            <w:left w:val="none" w:sz="0" w:space="0" w:color="auto"/>
            <w:bottom w:val="none" w:sz="0" w:space="0" w:color="auto"/>
            <w:right w:val="none" w:sz="0" w:space="0" w:color="auto"/>
          </w:divBdr>
        </w:div>
        <w:div w:id="852957118">
          <w:marLeft w:val="994"/>
          <w:marRight w:val="0"/>
          <w:marTop w:val="0"/>
          <w:marBottom w:val="0"/>
          <w:divBdr>
            <w:top w:val="none" w:sz="0" w:space="0" w:color="auto"/>
            <w:left w:val="none" w:sz="0" w:space="0" w:color="auto"/>
            <w:bottom w:val="none" w:sz="0" w:space="0" w:color="auto"/>
            <w:right w:val="none" w:sz="0" w:space="0" w:color="auto"/>
          </w:divBdr>
        </w:div>
        <w:div w:id="1850942998">
          <w:marLeft w:val="994"/>
          <w:marRight w:val="0"/>
          <w:marTop w:val="0"/>
          <w:marBottom w:val="0"/>
          <w:divBdr>
            <w:top w:val="none" w:sz="0" w:space="0" w:color="auto"/>
            <w:left w:val="none" w:sz="0" w:space="0" w:color="auto"/>
            <w:bottom w:val="none" w:sz="0" w:space="0" w:color="auto"/>
            <w:right w:val="none" w:sz="0" w:space="0" w:color="auto"/>
          </w:divBdr>
        </w:div>
      </w:divsChild>
    </w:div>
    <w:div w:id="1006130977">
      <w:bodyDiv w:val="1"/>
      <w:marLeft w:val="0"/>
      <w:marRight w:val="0"/>
      <w:marTop w:val="0"/>
      <w:marBottom w:val="0"/>
      <w:divBdr>
        <w:top w:val="none" w:sz="0" w:space="0" w:color="auto"/>
        <w:left w:val="none" w:sz="0" w:space="0" w:color="auto"/>
        <w:bottom w:val="none" w:sz="0" w:space="0" w:color="auto"/>
        <w:right w:val="none" w:sz="0" w:space="0" w:color="auto"/>
      </w:divBdr>
      <w:divsChild>
        <w:div w:id="2004890210">
          <w:marLeft w:val="274"/>
          <w:marRight w:val="0"/>
          <w:marTop w:val="0"/>
          <w:marBottom w:val="0"/>
          <w:divBdr>
            <w:top w:val="none" w:sz="0" w:space="0" w:color="auto"/>
            <w:left w:val="none" w:sz="0" w:space="0" w:color="auto"/>
            <w:bottom w:val="none" w:sz="0" w:space="0" w:color="auto"/>
            <w:right w:val="none" w:sz="0" w:space="0" w:color="auto"/>
          </w:divBdr>
        </w:div>
        <w:div w:id="203179542">
          <w:marLeft w:val="274"/>
          <w:marRight w:val="0"/>
          <w:marTop w:val="0"/>
          <w:marBottom w:val="0"/>
          <w:divBdr>
            <w:top w:val="none" w:sz="0" w:space="0" w:color="auto"/>
            <w:left w:val="none" w:sz="0" w:space="0" w:color="auto"/>
            <w:bottom w:val="none" w:sz="0" w:space="0" w:color="auto"/>
            <w:right w:val="none" w:sz="0" w:space="0" w:color="auto"/>
          </w:divBdr>
        </w:div>
        <w:div w:id="255410621">
          <w:marLeft w:val="994"/>
          <w:marRight w:val="0"/>
          <w:marTop w:val="0"/>
          <w:marBottom w:val="0"/>
          <w:divBdr>
            <w:top w:val="none" w:sz="0" w:space="0" w:color="auto"/>
            <w:left w:val="none" w:sz="0" w:space="0" w:color="auto"/>
            <w:bottom w:val="none" w:sz="0" w:space="0" w:color="auto"/>
            <w:right w:val="none" w:sz="0" w:space="0" w:color="auto"/>
          </w:divBdr>
        </w:div>
        <w:div w:id="1219245882">
          <w:marLeft w:val="994"/>
          <w:marRight w:val="0"/>
          <w:marTop w:val="0"/>
          <w:marBottom w:val="0"/>
          <w:divBdr>
            <w:top w:val="none" w:sz="0" w:space="0" w:color="auto"/>
            <w:left w:val="none" w:sz="0" w:space="0" w:color="auto"/>
            <w:bottom w:val="none" w:sz="0" w:space="0" w:color="auto"/>
            <w:right w:val="none" w:sz="0" w:space="0" w:color="auto"/>
          </w:divBdr>
        </w:div>
        <w:div w:id="863130658">
          <w:marLeft w:val="274"/>
          <w:marRight w:val="0"/>
          <w:marTop w:val="0"/>
          <w:marBottom w:val="0"/>
          <w:divBdr>
            <w:top w:val="none" w:sz="0" w:space="0" w:color="auto"/>
            <w:left w:val="none" w:sz="0" w:space="0" w:color="auto"/>
            <w:bottom w:val="none" w:sz="0" w:space="0" w:color="auto"/>
            <w:right w:val="none" w:sz="0" w:space="0" w:color="auto"/>
          </w:divBdr>
        </w:div>
        <w:div w:id="1182283498">
          <w:marLeft w:val="274"/>
          <w:marRight w:val="0"/>
          <w:marTop w:val="0"/>
          <w:marBottom w:val="0"/>
          <w:divBdr>
            <w:top w:val="none" w:sz="0" w:space="0" w:color="auto"/>
            <w:left w:val="none" w:sz="0" w:space="0" w:color="auto"/>
            <w:bottom w:val="none" w:sz="0" w:space="0" w:color="auto"/>
            <w:right w:val="none" w:sz="0" w:space="0" w:color="auto"/>
          </w:divBdr>
        </w:div>
        <w:div w:id="84427662">
          <w:marLeft w:val="274"/>
          <w:marRight w:val="0"/>
          <w:marTop w:val="0"/>
          <w:marBottom w:val="0"/>
          <w:divBdr>
            <w:top w:val="none" w:sz="0" w:space="0" w:color="auto"/>
            <w:left w:val="none" w:sz="0" w:space="0" w:color="auto"/>
            <w:bottom w:val="none" w:sz="0" w:space="0" w:color="auto"/>
            <w:right w:val="none" w:sz="0" w:space="0" w:color="auto"/>
          </w:divBdr>
        </w:div>
        <w:div w:id="1147624651">
          <w:marLeft w:val="994"/>
          <w:marRight w:val="0"/>
          <w:marTop w:val="0"/>
          <w:marBottom w:val="0"/>
          <w:divBdr>
            <w:top w:val="none" w:sz="0" w:space="0" w:color="auto"/>
            <w:left w:val="none" w:sz="0" w:space="0" w:color="auto"/>
            <w:bottom w:val="none" w:sz="0" w:space="0" w:color="auto"/>
            <w:right w:val="none" w:sz="0" w:space="0" w:color="auto"/>
          </w:divBdr>
        </w:div>
        <w:div w:id="514611793">
          <w:marLeft w:val="994"/>
          <w:marRight w:val="0"/>
          <w:marTop w:val="0"/>
          <w:marBottom w:val="0"/>
          <w:divBdr>
            <w:top w:val="none" w:sz="0" w:space="0" w:color="auto"/>
            <w:left w:val="none" w:sz="0" w:space="0" w:color="auto"/>
            <w:bottom w:val="none" w:sz="0" w:space="0" w:color="auto"/>
            <w:right w:val="none" w:sz="0" w:space="0" w:color="auto"/>
          </w:divBdr>
        </w:div>
        <w:div w:id="620764289">
          <w:marLeft w:val="994"/>
          <w:marRight w:val="0"/>
          <w:marTop w:val="0"/>
          <w:marBottom w:val="0"/>
          <w:divBdr>
            <w:top w:val="none" w:sz="0" w:space="0" w:color="auto"/>
            <w:left w:val="none" w:sz="0" w:space="0" w:color="auto"/>
            <w:bottom w:val="none" w:sz="0" w:space="0" w:color="auto"/>
            <w:right w:val="none" w:sz="0" w:space="0" w:color="auto"/>
          </w:divBdr>
        </w:div>
        <w:div w:id="1786731725">
          <w:marLeft w:val="994"/>
          <w:marRight w:val="0"/>
          <w:marTop w:val="0"/>
          <w:marBottom w:val="0"/>
          <w:divBdr>
            <w:top w:val="none" w:sz="0" w:space="0" w:color="auto"/>
            <w:left w:val="none" w:sz="0" w:space="0" w:color="auto"/>
            <w:bottom w:val="none" w:sz="0" w:space="0" w:color="auto"/>
            <w:right w:val="none" w:sz="0" w:space="0" w:color="auto"/>
          </w:divBdr>
        </w:div>
        <w:div w:id="484051634">
          <w:marLeft w:val="994"/>
          <w:marRight w:val="0"/>
          <w:marTop w:val="0"/>
          <w:marBottom w:val="0"/>
          <w:divBdr>
            <w:top w:val="none" w:sz="0" w:space="0" w:color="auto"/>
            <w:left w:val="none" w:sz="0" w:space="0" w:color="auto"/>
            <w:bottom w:val="none" w:sz="0" w:space="0" w:color="auto"/>
            <w:right w:val="none" w:sz="0" w:space="0" w:color="auto"/>
          </w:divBdr>
        </w:div>
        <w:div w:id="87233257">
          <w:marLeft w:val="274"/>
          <w:marRight w:val="0"/>
          <w:marTop w:val="0"/>
          <w:marBottom w:val="0"/>
          <w:divBdr>
            <w:top w:val="none" w:sz="0" w:space="0" w:color="auto"/>
            <w:left w:val="none" w:sz="0" w:space="0" w:color="auto"/>
            <w:bottom w:val="none" w:sz="0" w:space="0" w:color="auto"/>
            <w:right w:val="none" w:sz="0" w:space="0" w:color="auto"/>
          </w:divBdr>
        </w:div>
        <w:div w:id="1288241812">
          <w:marLeft w:val="274"/>
          <w:marRight w:val="0"/>
          <w:marTop w:val="0"/>
          <w:marBottom w:val="0"/>
          <w:divBdr>
            <w:top w:val="none" w:sz="0" w:space="0" w:color="auto"/>
            <w:left w:val="none" w:sz="0" w:space="0" w:color="auto"/>
            <w:bottom w:val="none" w:sz="0" w:space="0" w:color="auto"/>
            <w:right w:val="none" w:sz="0" w:space="0" w:color="auto"/>
          </w:divBdr>
        </w:div>
        <w:div w:id="856431311">
          <w:marLeft w:val="994"/>
          <w:marRight w:val="0"/>
          <w:marTop w:val="0"/>
          <w:marBottom w:val="0"/>
          <w:divBdr>
            <w:top w:val="none" w:sz="0" w:space="0" w:color="auto"/>
            <w:left w:val="none" w:sz="0" w:space="0" w:color="auto"/>
            <w:bottom w:val="none" w:sz="0" w:space="0" w:color="auto"/>
            <w:right w:val="none" w:sz="0" w:space="0" w:color="auto"/>
          </w:divBdr>
        </w:div>
        <w:div w:id="211385878">
          <w:marLeft w:val="994"/>
          <w:marRight w:val="0"/>
          <w:marTop w:val="0"/>
          <w:marBottom w:val="0"/>
          <w:divBdr>
            <w:top w:val="none" w:sz="0" w:space="0" w:color="auto"/>
            <w:left w:val="none" w:sz="0" w:space="0" w:color="auto"/>
            <w:bottom w:val="none" w:sz="0" w:space="0" w:color="auto"/>
            <w:right w:val="none" w:sz="0" w:space="0" w:color="auto"/>
          </w:divBdr>
        </w:div>
        <w:div w:id="435515783">
          <w:marLeft w:val="274"/>
          <w:marRight w:val="0"/>
          <w:marTop w:val="0"/>
          <w:marBottom w:val="0"/>
          <w:divBdr>
            <w:top w:val="none" w:sz="0" w:space="0" w:color="auto"/>
            <w:left w:val="none" w:sz="0" w:space="0" w:color="auto"/>
            <w:bottom w:val="none" w:sz="0" w:space="0" w:color="auto"/>
            <w:right w:val="none" w:sz="0" w:space="0" w:color="auto"/>
          </w:divBdr>
        </w:div>
        <w:div w:id="408622933">
          <w:marLeft w:val="274"/>
          <w:marRight w:val="0"/>
          <w:marTop w:val="0"/>
          <w:marBottom w:val="0"/>
          <w:divBdr>
            <w:top w:val="none" w:sz="0" w:space="0" w:color="auto"/>
            <w:left w:val="none" w:sz="0" w:space="0" w:color="auto"/>
            <w:bottom w:val="none" w:sz="0" w:space="0" w:color="auto"/>
            <w:right w:val="none" w:sz="0" w:space="0" w:color="auto"/>
          </w:divBdr>
        </w:div>
        <w:div w:id="1586915866">
          <w:marLeft w:val="274"/>
          <w:marRight w:val="0"/>
          <w:marTop w:val="0"/>
          <w:marBottom w:val="0"/>
          <w:divBdr>
            <w:top w:val="none" w:sz="0" w:space="0" w:color="auto"/>
            <w:left w:val="none" w:sz="0" w:space="0" w:color="auto"/>
            <w:bottom w:val="none" w:sz="0" w:space="0" w:color="auto"/>
            <w:right w:val="none" w:sz="0" w:space="0" w:color="auto"/>
          </w:divBdr>
        </w:div>
        <w:div w:id="1173957913">
          <w:marLeft w:val="274"/>
          <w:marRight w:val="0"/>
          <w:marTop w:val="0"/>
          <w:marBottom w:val="0"/>
          <w:divBdr>
            <w:top w:val="none" w:sz="0" w:space="0" w:color="auto"/>
            <w:left w:val="none" w:sz="0" w:space="0" w:color="auto"/>
            <w:bottom w:val="none" w:sz="0" w:space="0" w:color="auto"/>
            <w:right w:val="none" w:sz="0" w:space="0" w:color="auto"/>
          </w:divBdr>
        </w:div>
        <w:div w:id="1089237105">
          <w:marLeft w:val="274"/>
          <w:marRight w:val="0"/>
          <w:marTop w:val="0"/>
          <w:marBottom w:val="0"/>
          <w:divBdr>
            <w:top w:val="none" w:sz="0" w:space="0" w:color="auto"/>
            <w:left w:val="none" w:sz="0" w:space="0" w:color="auto"/>
            <w:bottom w:val="none" w:sz="0" w:space="0" w:color="auto"/>
            <w:right w:val="none" w:sz="0" w:space="0" w:color="auto"/>
          </w:divBdr>
        </w:div>
        <w:div w:id="225385014">
          <w:marLeft w:val="994"/>
          <w:marRight w:val="0"/>
          <w:marTop w:val="0"/>
          <w:marBottom w:val="0"/>
          <w:divBdr>
            <w:top w:val="none" w:sz="0" w:space="0" w:color="auto"/>
            <w:left w:val="none" w:sz="0" w:space="0" w:color="auto"/>
            <w:bottom w:val="none" w:sz="0" w:space="0" w:color="auto"/>
            <w:right w:val="none" w:sz="0" w:space="0" w:color="auto"/>
          </w:divBdr>
        </w:div>
        <w:div w:id="2136487567">
          <w:marLeft w:val="994"/>
          <w:marRight w:val="0"/>
          <w:marTop w:val="0"/>
          <w:marBottom w:val="0"/>
          <w:divBdr>
            <w:top w:val="none" w:sz="0" w:space="0" w:color="auto"/>
            <w:left w:val="none" w:sz="0" w:space="0" w:color="auto"/>
            <w:bottom w:val="none" w:sz="0" w:space="0" w:color="auto"/>
            <w:right w:val="none" w:sz="0" w:space="0" w:color="auto"/>
          </w:divBdr>
        </w:div>
        <w:div w:id="1198346667">
          <w:marLeft w:val="994"/>
          <w:marRight w:val="0"/>
          <w:marTop w:val="0"/>
          <w:marBottom w:val="0"/>
          <w:divBdr>
            <w:top w:val="none" w:sz="0" w:space="0" w:color="auto"/>
            <w:left w:val="none" w:sz="0" w:space="0" w:color="auto"/>
            <w:bottom w:val="none" w:sz="0" w:space="0" w:color="auto"/>
            <w:right w:val="none" w:sz="0" w:space="0" w:color="auto"/>
          </w:divBdr>
        </w:div>
        <w:div w:id="1675841617">
          <w:marLeft w:val="994"/>
          <w:marRight w:val="0"/>
          <w:marTop w:val="0"/>
          <w:marBottom w:val="0"/>
          <w:divBdr>
            <w:top w:val="none" w:sz="0" w:space="0" w:color="auto"/>
            <w:left w:val="none" w:sz="0" w:space="0" w:color="auto"/>
            <w:bottom w:val="none" w:sz="0" w:space="0" w:color="auto"/>
            <w:right w:val="none" w:sz="0" w:space="0" w:color="auto"/>
          </w:divBdr>
        </w:div>
        <w:div w:id="256254984">
          <w:marLeft w:val="274"/>
          <w:marRight w:val="0"/>
          <w:marTop w:val="0"/>
          <w:marBottom w:val="0"/>
          <w:divBdr>
            <w:top w:val="none" w:sz="0" w:space="0" w:color="auto"/>
            <w:left w:val="none" w:sz="0" w:space="0" w:color="auto"/>
            <w:bottom w:val="none" w:sz="0" w:space="0" w:color="auto"/>
            <w:right w:val="none" w:sz="0" w:space="0" w:color="auto"/>
          </w:divBdr>
        </w:div>
        <w:div w:id="1148939777">
          <w:marLeft w:val="274"/>
          <w:marRight w:val="0"/>
          <w:marTop w:val="0"/>
          <w:marBottom w:val="0"/>
          <w:divBdr>
            <w:top w:val="none" w:sz="0" w:space="0" w:color="auto"/>
            <w:left w:val="none" w:sz="0" w:space="0" w:color="auto"/>
            <w:bottom w:val="none" w:sz="0" w:space="0" w:color="auto"/>
            <w:right w:val="none" w:sz="0" w:space="0" w:color="auto"/>
          </w:divBdr>
        </w:div>
      </w:divsChild>
    </w:div>
    <w:div w:id="1013612542">
      <w:bodyDiv w:val="1"/>
      <w:marLeft w:val="0"/>
      <w:marRight w:val="0"/>
      <w:marTop w:val="0"/>
      <w:marBottom w:val="0"/>
      <w:divBdr>
        <w:top w:val="none" w:sz="0" w:space="0" w:color="auto"/>
        <w:left w:val="none" w:sz="0" w:space="0" w:color="auto"/>
        <w:bottom w:val="none" w:sz="0" w:space="0" w:color="auto"/>
        <w:right w:val="none" w:sz="0" w:space="0" w:color="auto"/>
      </w:divBdr>
      <w:divsChild>
        <w:div w:id="1946618360">
          <w:marLeft w:val="547"/>
          <w:marRight w:val="0"/>
          <w:marTop w:val="0"/>
          <w:marBottom w:val="0"/>
          <w:divBdr>
            <w:top w:val="none" w:sz="0" w:space="0" w:color="auto"/>
            <w:left w:val="none" w:sz="0" w:space="0" w:color="auto"/>
            <w:bottom w:val="none" w:sz="0" w:space="0" w:color="auto"/>
            <w:right w:val="none" w:sz="0" w:space="0" w:color="auto"/>
          </w:divBdr>
        </w:div>
        <w:div w:id="574977913">
          <w:marLeft w:val="1166"/>
          <w:marRight w:val="0"/>
          <w:marTop w:val="0"/>
          <w:marBottom w:val="0"/>
          <w:divBdr>
            <w:top w:val="none" w:sz="0" w:space="0" w:color="auto"/>
            <w:left w:val="none" w:sz="0" w:space="0" w:color="auto"/>
            <w:bottom w:val="none" w:sz="0" w:space="0" w:color="auto"/>
            <w:right w:val="none" w:sz="0" w:space="0" w:color="auto"/>
          </w:divBdr>
        </w:div>
        <w:div w:id="168058209">
          <w:marLeft w:val="1166"/>
          <w:marRight w:val="0"/>
          <w:marTop w:val="0"/>
          <w:marBottom w:val="0"/>
          <w:divBdr>
            <w:top w:val="none" w:sz="0" w:space="0" w:color="auto"/>
            <w:left w:val="none" w:sz="0" w:space="0" w:color="auto"/>
            <w:bottom w:val="none" w:sz="0" w:space="0" w:color="auto"/>
            <w:right w:val="none" w:sz="0" w:space="0" w:color="auto"/>
          </w:divBdr>
        </w:div>
        <w:div w:id="1912693385">
          <w:marLeft w:val="547"/>
          <w:marRight w:val="0"/>
          <w:marTop w:val="0"/>
          <w:marBottom w:val="0"/>
          <w:divBdr>
            <w:top w:val="none" w:sz="0" w:space="0" w:color="auto"/>
            <w:left w:val="none" w:sz="0" w:space="0" w:color="auto"/>
            <w:bottom w:val="none" w:sz="0" w:space="0" w:color="auto"/>
            <w:right w:val="none" w:sz="0" w:space="0" w:color="auto"/>
          </w:divBdr>
        </w:div>
        <w:div w:id="1710835756">
          <w:marLeft w:val="1166"/>
          <w:marRight w:val="0"/>
          <w:marTop w:val="0"/>
          <w:marBottom w:val="0"/>
          <w:divBdr>
            <w:top w:val="none" w:sz="0" w:space="0" w:color="auto"/>
            <w:left w:val="none" w:sz="0" w:space="0" w:color="auto"/>
            <w:bottom w:val="none" w:sz="0" w:space="0" w:color="auto"/>
            <w:right w:val="none" w:sz="0" w:space="0" w:color="auto"/>
          </w:divBdr>
        </w:div>
        <w:div w:id="1856729053">
          <w:marLeft w:val="1166"/>
          <w:marRight w:val="0"/>
          <w:marTop w:val="0"/>
          <w:marBottom w:val="0"/>
          <w:divBdr>
            <w:top w:val="none" w:sz="0" w:space="0" w:color="auto"/>
            <w:left w:val="none" w:sz="0" w:space="0" w:color="auto"/>
            <w:bottom w:val="none" w:sz="0" w:space="0" w:color="auto"/>
            <w:right w:val="none" w:sz="0" w:space="0" w:color="auto"/>
          </w:divBdr>
        </w:div>
        <w:div w:id="1215040689">
          <w:marLeft w:val="547"/>
          <w:marRight w:val="0"/>
          <w:marTop w:val="0"/>
          <w:marBottom w:val="0"/>
          <w:divBdr>
            <w:top w:val="none" w:sz="0" w:space="0" w:color="auto"/>
            <w:left w:val="none" w:sz="0" w:space="0" w:color="auto"/>
            <w:bottom w:val="none" w:sz="0" w:space="0" w:color="auto"/>
            <w:right w:val="none" w:sz="0" w:space="0" w:color="auto"/>
          </w:divBdr>
        </w:div>
        <w:div w:id="554659874">
          <w:marLeft w:val="1166"/>
          <w:marRight w:val="0"/>
          <w:marTop w:val="0"/>
          <w:marBottom w:val="0"/>
          <w:divBdr>
            <w:top w:val="none" w:sz="0" w:space="0" w:color="auto"/>
            <w:left w:val="none" w:sz="0" w:space="0" w:color="auto"/>
            <w:bottom w:val="none" w:sz="0" w:space="0" w:color="auto"/>
            <w:right w:val="none" w:sz="0" w:space="0" w:color="auto"/>
          </w:divBdr>
        </w:div>
        <w:div w:id="1580552075">
          <w:marLeft w:val="547"/>
          <w:marRight w:val="0"/>
          <w:marTop w:val="0"/>
          <w:marBottom w:val="0"/>
          <w:divBdr>
            <w:top w:val="none" w:sz="0" w:space="0" w:color="auto"/>
            <w:left w:val="none" w:sz="0" w:space="0" w:color="auto"/>
            <w:bottom w:val="none" w:sz="0" w:space="0" w:color="auto"/>
            <w:right w:val="none" w:sz="0" w:space="0" w:color="auto"/>
          </w:divBdr>
        </w:div>
        <w:div w:id="257569327">
          <w:marLeft w:val="1166"/>
          <w:marRight w:val="0"/>
          <w:marTop w:val="0"/>
          <w:marBottom w:val="0"/>
          <w:divBdr>
            <w:top w:val="none" w:sz="0" w:space="0" w:color="auto"/>
            <w:left w:val="none" w:sz="0" w:space="0" w:color="auto"/>
            <w:bottom w:val="none" w:sz="0" w:space="0" w:color="auto"/>
            <w:right w:val="none" w:sz="0" w:space="0" w:color="auto"/>
          </w:divBdr>
        </w:div>
        <w:div w:id="84154540">
          <w:marLeft w:val="1166"/>
          <w:marRight w:val="0"/>
          <w:marTop w:val="0"/>
          <w:marBottom w:val="0"/>
          <w:divBdr>
            <w:top w:val="none" w:sz="0" w:space="0" w:color="auto"/>
            <w:left w:val="none" w:sz="0" w:space="0" w:color="auto"/>
            <w:bottom w:val="none" w:sz="0" w:space="0" w:color="auto"/>
            <w:right w:val="none" w:sz="0" w:space="0" w:color="auto"/>
          </w:divBdr>
        </w:div>
        <w:div w:id="1306080949">
          <w:marLeft w:val="547"/>
          <w:marRight w:val="0"/>
          <w:marTop w:val="0"/>
          <w:marBottom w:val="0"/>
          <w:divBdr>
            <w:top w:val="none" w:sz="0" w:space="0" w:color="auto"/>
            <w:left w:val="none" w:sz="0" w:space="0" w:color="auto"/>
            <w:bottom w:val="none" w:sz="0" w:space="0" w:color="auto"/>
            <w:right w:val="none" w:sz="0" w:space="0" w:color="auto"/>
          </w:divBdr>
        </w:div>
        <w:div w:id="2065332724">
          <w:marLeft w:val="1166"/>
          <w:marRight w:val="0"/>
          <w:marTop w:val="0"/>
          <w:marBottom w:val="0"/>
          <w:divBdr>
            <w:top w:val="none" w:sz="0" w:space="0" w:color="auto"/>
            <w:left w:val="none" w:sz="0" w:space="0" w:color="auto"/>
            <w:bottom w:val="none" w:sz="0" w:space="0" w:color="auto"/>
            <w:right w:val="none" w:sz="0" w:space="0" w:color="auto"/>
          </w:divBdr>
        </w:div>
      </w:divsChild>
    </w:div>
    <w:div w:id="1017851748">
      <w:bodyDiv w:val="1"/>
      <w:marLeft w:val="0"/>
      <w:marRight w:val="0"/>
      <w:marTop w:val="0"/>
      <w:marBottom w:val="0"/>
      <w:divBdr>
        <w:top w:val="none" w:sz="0" w:space="0" w:color="auto"/>
        <w:left w:val="none" w:sz="0" w:space="0" w:color="auto"/>
        <w:bottom w:val="none" w:sz="0" w:space="0" w:color="auto"/>
        <w:right w:val="none" w:sz="0" w:space="0" w:color="auto"/>
      </w:divBdr>
    </w:div>
    <w:div w:id="1105998087">
      <w:bodyDiv w:val="1"/>
      <w:marLeft w:val="0"/>
      <w:marRight w:val="0"/>
      <w:marTop w:val="0"/>
      <w:marBottom w:val="0"/>
      <w:divBdr>
        <w:top w:val="none" w:sz="0" w:space="0" w:color="auto"/>
        <w:left w:val="none" w:sz="0" w:space="0" w:color="auto"/>
        <w:bottom w:val="none" w:sz="0" w:space="0" w:color="auto"/>
        <w:right w:val="none" w:sz="0" w:space="0" w:color="auto"/>
      </w:divBdr>
    </w:div>
    <w:div w:id="1112825311">
      <w:bodyDiv w:val="1"/>
      <w:marLeft w:val="0"/>
      <w:marRight w:val="0"/>
      <w:marTop w:val="0"/>
      <w:marBottom w:val="0"/>
      <w:divBdr>
        <w:top w:val="none" w:sz="0" w:space="0" w:color="auto"/>
        <w:left w:val="none" w:sz="0" w:space="0" w:color="auto"/>
        <w:bottom w:val="none" w:sz="0" w:space="0" w:color="auto"/>
        <w:right w:val="none" w:sz="0" w:space="0" w:color="auto"/>
      </w:divBdr>
    </w:div>
    <w:div w:id="1190415890">
      <w:bodyDiv w:val="1"/>
      <w:marLeft w:val="0"/>
      <w:marRight w:val="0"/>
      <w:marTop w:val="0"/>
      <w:marBottom w:val="0"/>
      <w:divBdr>
        <w:top w:val="none" w:sz="0" w:space="0" w:color="auto"/>
        <w:left w:val="none" w:sz="0" w:space="0" w:color="auto"/>
        <w:bottom w:val="none" w:sz="0" w:space="0" w:color="auto"/>
        <w:right w:val="none" w:sz="0" w:space="0" w:color="auto"/>
      </w:divBdr>
      <w:divsChild>
        <w:div w:id="93787584">
          <w:marLeft w:val="274"/>
          <w:marRight w:val="0"/>
          <w:marTop w:val="0"/>
          <w:marBottom w:val="0"/>
          <w:divBdr>
            <w:top w:val="none" w:sz="0" w:space="0" w:color="auto"/>
            <w:left w:val="none" w:sz="0" w:space="0" w:color="auto"/>
            <w:bottom w:val="none" w:sz="0" w:space="0" w:color="auto"/>
            <w:right w:val="none" w:sz="0" w:space="0" w:color="auto"/>
          </w:divBdr>
        </w:div>
        <w:div w:id="1129129185">
          <w:marLeft w:val="274"/>
          <w:marRight w:val="0"/>
          <w:marTop w:val="0"/>
          <w:marBottom w:val="0"/>
          <w:divBdr>
            <w:top w:val="none" w:sz="0" w:space="0" w:color="auto"/>
            <w:left w:val="none" w:sz="0" w:space="0" w:color="auto"/>
            <w:bottom w:val="none" w:sz="0" w:space="0" w:color="auto"/>
            <w:right w:val="none" w:sz="0" w:space="0" w:color="auto"/>
          </w:divBdr>
        </w:div>
        <w:div w:id="1724209897">
          <w:marLeft w:val="274"/>
          <w:marRight w:val="0"/>
          <w:marTop w:val="0"/>
          <w:marBottom w:val="0"/>
          <w:divBdr>
            <w:top w:val="none" w:sz="0" w:space="0" w:color="auto"/>
            <w:left w:val="none" w:sz="0" w:space="0" w:color="auto"/>
            <w:bottom w:val="none" w:sz="0" w:space="0" w:color="auto"/>
            <w:right w:val="none" w:sz="0" w:space="0" w:color="auto"/>
          </w:divBdr>
        </w:div>
      </w:divsChild>
    </w:div>
    <w:div w:id="1269701151">
      <w:bodyDiv w:val="1"/>
      <w:marLeft w:val="0"/>
      <w:marRight w:val="0"/>
      <w:marTop w:val="0"/>
      <w:marBottom w:val="0"/>
      <w:divBdr>
        <w:top w:val="none" w:sz="0" w:space="0" w:color="auto"/>
        <w:left w:val="none" w:sz="0" w:space="0" w:color="auto"/>
        <w:bottom w:val="none" w:sz="0" w:space="0" w:color="auto"/>
        <w:right w:val="none" w:sz="0" w:space="0" w:color="auto"/>
      </w:divBdr>
    </w:div>
    <w:div w:id="1288581277">
      <w:bodyDiv w:val="1"/>
      <w:marLeft w:val="0"/>
      <w:marRight w:val="0"/>
      <w:marTop w:val="0"/>
      <w:marBottom w:val="0"/>
      <w:divBdr>
        <w:top w:val="none" w:sz="0" w:space="0" w:color="auto"/>
        <w:left w:val="none" w:sz="0" w:space="0" w:color="auto"/>
        <w:bottom w:val="none" w:sz="0" w:space="0" w:color="auto"/>
        <w:right w:val="none" w:sz="0" w:space="0" w:color="auto"/>
      </w:divBdr>
      <w:divsChild>
        <w:div w:id="1463301738">
          <w:marLeft w:val="360"/>
          <w:marRight w:val="0"/>
          <w:marTop w:val="0"/>
          <w:marBottom w:val="0"/>
          <w:divBdr>
            <w:top w:val="none" w:sz="0" w:space="0" w:color="auto"/>
            <w:left w:val="none" w:sz="0" w:space="0" w:color="auto"/>
            <w:bottom w:val="none" w:sz="0" w:space="0" w:color="auto"/>
            <w:right w:val="none" w:sz="0" w:space="0" w:color="auto"/>
          </w:divBdr>
        </w:div>
        <w:div w:id="1661695067">
          <w:marLeft w:val="360"/>
          <w:marRight w:val="0"/>
          <w:marTop w:val="0"/>
          <w:marBottom w:val="0"/>
          <w:divBdr>
            <w:top w:val="none" w:sz="0" w:space="0" w:color="auto"/>
            <w:left w:val="none" w:sz="0" w:space="0" w:color="auto"/>
            <w:bottom w:val="none" w:sz="0" w:space="0" w:color="auto"/>
            <w:right w:val="none" w:sz="0" w:space="0" w:color="auto"/>
          </w:divBdr>
        </w:div>
        <w:div w:id="1150445679">
          <w:marLeft w:val="360"/>
          <w:marRight w:val="0"/>
          <w:marTop w:val="0"/>
          <w:marBottom w:val="0"/>
          <w:divBdr>
            <w:top w:val="none" w:sz="0" w:space="0" w:color="auto"/>
            <w:left w:val="none" w:sz="0" w:space="0" w:color="auto"/>
            <w:bottom w:val="none" w:sz="0" w:space="0" w:color="auto"/>
            <w:right w:val="none" w:sz="0" w:space="0" w:color="auto"/>
          </w:divBdr>
        </w:div>
        <w:div w:id="1834955315">
          <w:marLeft w:val="360"/>
          <w:marRight w:val="0"/>
          <w:marTop w:val="0"/>
          <w:marBottom w:val="0"/>
          <w:divBdr>
            <w:top w:val="none" w:sz="0" w:space="0" w:color="auto"/>
            <w:left w:val="none" w:sz="0" w:space="0" w:color="auto"/>
            <w:bottom w:val="none" w:sz="0" w:space="0" w:color="auto"/>
            <w:right w:val="none" w:sz="0" w:space="0" w:color="auto"/>
          </w:divBdr>
        </w:div>
        <w:div w:id="1043334644">
          <w:marLeft w:val="360"/>
          <w:marRight w:val="0"/>
          <w:marTop w:val="0"/>
          <w:marBottom w:val="0"/>
          <w:divBdr>
            <w:top w:val="none" w:sz="0" w:space="0" w:color="auto"/>
            <w:left w:val="none" w:sz="0" w:space="0" w:color="auto"/>
            <w:bottom w:val="none" w:sz="0" w:space="0" w:color="auto"/>
            <w:right w:val="none" w:sz="0" w:space="0" w:color="auto"/>
          </w:divBdr>
        </w:div>
        <w:div w:id="1422752235">
          <w:marLeft w:val="360"/>
          <w:marRight w:val="0"/>
          <w:marTop w:val="0"/>
          <w:marBottom w:val="0"/>
          <w:divBdr>
            <w:top w:val="none" w:sz="0" w:space="0" w:color="auto"/>
            <w:left w:val="none" w:sz="0" w:space="0" w:color="auto"/>
            <w:bottom w:val="none" w:sz="0" w:space="0" w:color="auto"/>
            <w:right w:val="none" w:sz="0" w:space="0" w:color="auto"/>
          </w:divBdr>
        </w:div>
      </w:divsChild>
    </w:div>
    <w:div w:id="1334645604">
      <w:bodyDiv w:val="1"/>
      <w:marLeft w:val="0"/>
      <w:marRight w:val="0"/>
      <w:marTop w:val="0"/>
      <w:marBottom w:val="0"/>
      <w:divBdr>
        <w:top w:val="none" w:sz="0" w:space="0" w:color="auto"/>
        <w:left w:val="none" w:sz="0" w:space="0" w:color="auto"/>
        <w:bottom w:val="none" w:sz="0" w:space="0" w:color="auto"/>
        <w:right w:val="none" w:sz="0" w:space="0" w:color="auto"/>
      </w:divBdr>
    </w:div>
    <w:div w:id="1343236401">
      <w:bodyDiv w:val="1"/>
      <w:marLeft w:val="0"/>
      <w:marRight w:val="0"/>
      <w:marTop w:val="0"/>
      <w:marBottom w:val="0"/>
      <w:divBdr>
        <w:top w:val="none" w:sz="0" w:space="0" w:color="auto"/>
        <w:left w:val="none" w:sz="0" w:space="0" w:color="auto"/>
        <w:bottom w:val="none" w:sz="0" w:space="0" w:color="auto"/>
        <w:right w:val="none" w:sz="0" w:space="0" w:color="auto"/>
      </w:divBdr>
      <w:divsChild>
        <w:div w:id="864094451">
          <w:marLeft w:val="274"/>
          <w:marRight w:val="0"/>
          <w:marTop w:val="0"/>
          <w:marBottom w:val="0"/>
          <w:divBdr>
            <w:top w:val="none" w:sz="0" w:space="0" w:color="auto"/>
            <w:left w:val="none" w:sz="0" w:space="0" w:color="auto"/>
            <w:bottom w:val="none" w:sz="0" w:space="0" w:color="auto"/>
            <w:right w:val="none" w:sz="0" w:space="0" w:color="auto"/>
          </w:divBdr>
        </w:div>
      </w:divsChild>
    </w:div>
    <w:div w:id="1383401318">
      <w:bodyDiv w:val="1"/>
      <w:marLeft w:val="0"/>
      <w:marRight w:val="0"/>
      <w:marTop w:val="0"/>
      <w:marBottom w:val="0"/>
      <w:divBdr>
        <w:top w:val="none" w:sz="0" w:space="0" w:color="auto"/>
        <w:left w:val="none" w:sz="0" w:space="0" w:color="auto"/>
        <w:bottom w:val="none" w:sz="0" w:space="0" w:color="auto"/>
        <w:right w:val="none" w:sz="0" w:space="0" w:color="auto"/>
      </w:divBdr>
      <w:divsChild>
        <w:div w:id="806166497">
          <w:marLeft w:val="446"/>
          <w:marRight w:val="0"/>
          <w:marTop w:val="0"/>
          <w:marBottom w:val="0"/>
          <w:divBdr>
            <w:top w:val="none" w:sz="0" w:space="0" w:color="auto"/>
            <w:left w:val="none" w:sz="0" w:space="0" w:color="auto"/>
            <w:bottom w:val="none" w:sz="0" w:space="0" w:color="auto"/>
            <w:right w:val="none" w:sz="0" w:space="0" w:color="auto"/>
          </w:divBdr>
        </w:div>
        <w:div w:id="408817015">
          <w:marLeft w:val="446"/>
          <w:marRight w:val="0"/>
          <w:marTop w:val="0"/>
          <w:marBottom w:val="0"/>
          <w:divBdr>
            <w:top w:val="none" w:sz="0" w:space="0" w:color="auto"/>
            <w:left w:val="none" w:sz="0" w:space="0" w:color="auto"/>
            <w:bottom w:val="none" w:sz="0" w:space="0" w:color="auto"/>
            <w:right w:val="none" w:sz="0" w:space="0" w:color="auto"/>
          </w:divBdr>
        </w:div>
        <w:div w:id="169492540">
          <w:marLeft w:val="1152"/>
          <w:marRight w:val="0"/>
          <w:marTop w:val="0"/>
          <w:marBottom w:val="0"/>
          <w:divBdr>
            <w:top w:val="none" w:sz="0" w:space="0" w:color="auto"/>
            <w:left w:val="none" w:sz="0" w:space="0" w:color="auto"/>
            <w:bottom w:val="none" w:sz="0" w:space="0" w:color="auto"/>
            <w:right w:val="none" w:sz="0" w:space="0" w:color="auto"/>
          </w:divBdr>
        </w:div>
        <w:div w:id="430009725">
          <w:marLeft w:val="1152"/>
          <w:marRight w:val="0"/>
          <w:marTop w:val="0"/>
          <w:marBottom w:val="0"/>
          <w:divBdr>
            <w:top w:val="none" w:sz="0" w:space="0" w:color="auto"/>
            <w:left w:val="none" w:sz="0" w:space="0" w:color="auto"/>
            <w:bottom w:val="none" w:sz="0" w:space="0" w:color="auto"/>
            <w:right w:val="none" w:sz="0" w:space="0" w:color="auto"/>
          </w:divBdr>
        </w:div>
        <w:div w:id="1821192515">
          <w:marLeft w:val="1152"/>
          <w:marRight w:val="0"/>
          <w:marTop w:val="0"/>
          <w:marBottom w:val="0"/>
          <w:divBdr>
            <w:top w:val="none" w:sz="0" w:space="0" w:color="auto"/>
            <w:left w:val="none" w:sz="0" w:space="0" w:color="auto"/>
            <w:bottom w:val="none" w:sz="0" w:space="0" w:color="auto"/>
            <w:right w:val="none" w:sz="0" w:space="0" w:color="auto"/>
          </w:divBdr>
        </w:div>
        <w:div w:id="385184319">
          <w:marLeft w:val="446"/>
          <w:marRight w:val="0"/>
          <w:marTop w:val="0"/>
          <w:marBottom w:val="0"/>
          <w:divBdr>
            <w:top w:val="none" w:sz="0" w:space="0" w:color="auto"/>
            <w:left w:val="none" w:sz="0" w:space="0" w:color="auto"/>
            <w:bottom w:val="none" w:sz="0" w:space="0" w:color="auto"/>
            <w:right w:val="none" w:sz="0" w:space="0" w:color="auto"/>
          </w:divBdr>
        </w:div>
        <w:div w:id="1362321270">
          <w:marLeft w:val="446"/>
          <w:marRight w:val="0"/>
          <w:marTop w:val="0"/>
          <w:marBottom w:val="0"/>
          <w:divBdr>
            <w:top w:val="none" w:sz="0" w:space="0" w:color="auto"/>
            <w:left w:val="none" w:sz="0" w:space="0" w:color="auto"/>
            <w:bottom w:val="none" w:sz="0" w:space="0" w:color="auto"/>
            <w:right w:val="none" w:sz="0" w:space="0" w:color="auto"/>
          </w:divBdr>
        </w:div>
      </w:divsChild>
    </w:div>
    <w:div w:id="1395273272">
      <w:bodyDiv w:val="1"/>
      <w:marLeft w:val="0"/>
      <w:marRight w:val="0"/>
      <w:marTop w:val="0"/>
      <w:marBottom w:val="0"/>
      <w:divBdr>
        <w:top w:val="none" w:sz="0" w:space="0" w:color="auto"/>
        <w:left w:val="none" w:sz="0" w:space="0" w:color="auto"/>
        <w:bottom w:val="none" w:sz="0" w:space="0" w:color="auto"/>
        <w:right w:val="none" w:sz="0" w:space="0" w:color="auto"/>
      </w:divBdr>
    </w:div>
    <w:div w:id="1443304057">
      <w:bodyDiv w:val="1"/>
      <w:marLeft w:val="0"/>
      <w:marRight w:val="0"/>
      <w:marTop w:val="0"/>
      <w:marBottom w:val="0"/>
      <w:divBdr>
        <w:top w:val="none" w:sz="0" w:space="0" w:color="auto"/>
        <w:left w:val="none" w:sz="0" w:space="0" w:color="auto"/>
        <w:bottom w:val="none" w:sz="0" w:space="0" w:color="auto"/>
        <w:right w:val="none" w:sz="0" w:space="0" w:color="auto"/>
      </w:divBdr>
      <w:divsChild>
        <w:div w:id="363331645">
          <w:marLeft w:val="360"/>
          <w:marRight w:val="0"/>
          <w:marTop w:val="40"/>
          <w:marBottom w:val="40"/>
          <w:divBdr>
            <w:top w:val="none" w:sz="0" w:space="0" w:color="auto"/>
            <w:left w:val="none" w:sz="0" w:space="0" w:color="auto"/>
            <w:bottom w:val="none" w:sz="0" w:space="0" w:color="auto"/>
            <w:right w:val="none" w:sz="0" w:space="0" w:color="auto"/>
          </w:divBdr>
        </w:div>
        <w:div w:id="1434593040">
          <w:marLeft w:val="1080"/>
          <w:marRight w:val="0"/>
          <w:marTop w:val="40"/>
          <w:marBottom w:val="40"/>
          <w:divBdr>
            <w:top w:val="none" w:sz="0" w:space="0" w:color="auto"/>
            <w:left w:val="none" w:sz="0" w:space="0" w:color="auto"/>
            <w:bottom w:val="none" w:sz="0" w:space="0" w:color="auto"/>
            <w:right w:val="none" w:sz="0" w:space="0" w:color="auto"/>
          </w:divBdr>
        </w:div>
        <w:div w:id="1640762607">
          <w:marLeft w:val="1080"/>
          <w:marRight w:val="0"/>
          <w:marTop w:val="40"/>
          <w:marBottom w:val="40"/>
          <w:divBdr>
            <w:top w:val="none" w:sz="0" w:space="0" w:color="auto"/>
            <w:left w:val="none" w:sz="0" w:space="0" w:color="auto"/>
            <w:bottom w:val="none" w:sz="0" w:space="0" w:color="auto"/>
            <w:right w:val="none" w:sz="0" w:space="0" w:color="auto"/>
          </w:divBdr>
        </w:div>
        <w:div w:id="495729214">
          <w:marLeft w:val="1080"/>
          <w:marRight w:val="0"/>
          <w:marTop w:val="40"/>
          <w:marBottom w:val="40"/>
          <w:divBdr>
            <w:top w:val="none" w:sz="0" w:space="0" w:color="auto"/>
            <w:left w:val="none" w:sz="0" w:space="0" w:color="auto"/>
            <w:bottom w:val="none" w:sz="0" w:space="0" w:color="auto"/>
            <w:right w:val="none" w:sz="0" w:space="0" w:color="auto"/>
          </w:divBdr>
        </w:div>
        <w:div w:id="369302946">
          <w:marLeft w:val="1080"/>
          <w:marRight w:val="0"/>
          <w:marTop w:val="40"/>
          <w:marBottom w:val="40"/>
          <w:divBdr>
            <w:top w:val="none" w:sz="0" w:space="0" w:color="auto"/>
            <w:left w:val="none" w:sz="0" w:space="0" w:color="auto"/>
            <w:bottom w:val="none" w:sz="0" w:space="0" w:color="auto"/>
            <w:right w:val="none" w:sz="0" w:space="0" w:color="auto"/>
          </w:divBdr>
        </w:div>
      </w:divsChild>
    </w:div>
    <w:div w:id="1454591780">
      <w:bodyDiv w:val="1"/>
      <w:marLeft w:val="0"/>
      <w:marRight w:val="0"/>
      <w:marTop w:val="0"/>
      <w:marBottom w:val="0"/>
      <w:divBdr>
        <w:top w:val="none" w:sz="0" w:space="0" w:color="auto"/>
        <w:left w:val="none" w:sz="0" w:space="0" w:color="auto"/>
        <w:bottom w:val="none" w:sz="0" w:space="0" w:color="auto"/>
        <w:right w:val="none" w:sz="0" w:space="0" w:color="auto"/>
      </w:divBdr>
    </w:div>
    <w:div w:id="1631591110">
      <w:bodyDiv w:val="1"/>
      <w:marLeft w:val="0"/>
      <w:marRight w:val="0"/>
      <w:marTop w:val="0"/>
      <w:marBottom w:val="0"/>
      <w:divBdr>
        <w:top w:val="none" w:sz="0" w:space="0" w:color="auto"/>
        <w:left w:val="none" w:sz="0" w:space="0" w:color="auto"/>
        <w:bottom w:val="none" w:sz="0" w:space="0" w:color="auto"/>
        <w:right w:val="none" w:sz="0" w:space="0" w:color="auto"/>
      </w:divBdr>
    </w:div>
    <w:div w:id="1660108144">
      <w:bodyDiv w:val="1"/>
      <w:marLeft w:val="0"/>
      <w:marRight w:val="0"/>
      <w:marTop w:val="0"/>
      <w:marBottom w:val="0"/>
      <w:divBdr>
        <w:top w:val="none" w:sz="0" w:space="0" w:color="auto"/>
        <w:left w:val="none" w:sz="0" w:space="0" w:color="auto"/>
        <w:bottom w:val="none" w:sz="0" w:space="0" w:color="auto"/>
        <w:right w:val="none" w:sz="0" w:space="0" w:color="auto"/>
      </w:divBdr>
    </w:div>
    <w:div w:id="1661956998">
      <w:bodyDiv w:val="1"/>
      <w:marLeft w:val="0"/>
      <w:marRight w:val="0"/>
      <w:marTop w:val="0"/>
      <w:marBottom w:val="0"/>
      <w:divBdr>
        <w:top w:val="none" w:sz="0" w:space="0" w:color="auto"/>
        <w:left w:val="none" w:sz="0" w:space="0" w:color="auto"/>
        <w:bottom w:val="none" w:sz="0" w:space="0" w:color="auto"/>
        <w:right w:val="none" w:sz="0" w:space="0" w:color="auto"/>
      </w:divBdr>
      <w:divsChild>
        <w:div w:id="1769276083">
          <w:marLeft w:val="994"/>
          <w:marRight w:val="0"/>
          <w:marTop w:val="0"/>
          <w:marBottom w:val="0"/>
          <w:divBdr>
            <w:top w:val="none" w:sz="0" w:space="0" w:color="auto"/>
            <w:left w:val="none" w:sz="0" w:space="0" w:color="auto"/>
            <w:bottom w:val="none" w:sz="0" w:space="0" w:color="auto"/>
            <w:right w:val="none" w:sz="0" w:space="0" w:color="auto"/>
          </w:divBdr>
        </w:div>
        <w:div w:id="1964576377">
          <w:marLeft w:val="274"/>
          <w:marRight w:val="0"/>
          <w:marTop w:val="0"/>
          <w:marBottom w:val="0"/>
          <w:divBdr>
            <w:top w:val="none" w:sz="0" w:space="0" w:color="auto"/>
            <w:left w:val="none" w:sz="0" w:space="0" w:color="auto"/>
            <w:bottom w:val="none" w:sz="0" w:space="0" w:color="auto"/>
            <w:right w:val="none" w:sz="0" w:space="0" w:color="auto"/>
          </w:divBdr>
        </w:div>
        <w:div w:id="829561686">
          <w:marLeft w:val="994"/>
          <w:marRight w:val="0"/>
          <w:marTop w:val="0"/>
          <w:marBottom w:val="0"/>
          <w:divBdr>
            <w:top w:val="none" w:sz="0" w:space="0" w:color="auto"/>
            <w:left w:val="none" w:sz="0" w:space="0" w:color="auto"/>
            <w:bottom w:val="none" w:sz="0" w:space="0" w:color="auto"/>
            <w:right w:val="none" w:sz="0" w:space="0" w:color="auto"/>
          </w:divBdr>
        </w:div>
        <w:div w:id="1646812294">
          <w:marLeft w:val="994"/>
          <w:marRight w:val="0"/>
          <w:marTop w:val="0"/>
          <w:marBottom w:val="0"/>
          <w:divBdr>
            <w:top w:val="none" w:sz="0" w:space="0" w:color="auto"/>
            <w:left w:val="none" w:sz="0" w:space="0" w:color="auto"/>
            <w:bottom w:val="none" w:sz="0" w:space="0" w:color="auto"/>
            <w:right w:val="none" w:sz="0" w:space="0" w:color="auto"/>
          </w:divBdr>
        </w:div>
        <w:div w:id="289944508">
          <w:marLeft w:val="994"/>
          <w:marRight w:val="0"/>
          <w:marTop w:val="0"/>
          <w:marBottom w:val="0"/>
          <w:divBdr>
            <w:top w:val="none" w:sz="0" w:space="0" w:color="auto"/>
            <w:left w:val="none" w:sz="0" w:space="0" w:color="auto"/>
            <w:bottom w:val="none" w:sz="0" w:space="0" w:color="auto"/>
            <w:right w:val="none" w:sz="0" w:space="0" w:color="auto"/>
          </w:divBdr>
        </w:div>
        <w:div w:id="1678921766">
          <w:marLeft w:val="274"/>
          <w:marRight w:val="0"/>
          <w:marTop w:val="0"/>
          <w:marBottom w:val="0"/>
          <w:divBdr>
            <w:top w:val="none" w:sz="0" w:space="0" w:color="auto"/>
            <w:left w:val="none" w:sz="0" w:space="0" w:color="auto"/>
            <w:bottom w:val="none" w:sz="0" w:space="0" w:color="auto"/>
            <w:right w:val="none" w:sz="0" w:space="0" w:color="auto"/>
          </w:divBdr>
        </w:div>
        <w:div w:id="1509058235">
          <w:marLeft w:val="994"/>
          <w:marRight w:val="0"/>
          <w:marTop w:val="0"/>
          <w:marBottom w:val="0"/>
          <w:divBdr>
            <w:top w:val="none" w:sz="0" w:space="0" w:color="auto"/>
            <w:left w:val="none" w:sz="0" w:space="0" w:color="auto"/>
            <w:bottom w:val="none" w:sz="0" w:space="0" w:color="auto"/>
            <w:right w:val="none" w:sz="0" w:space="0" w:color="auto"/>
          </w:divBdr>
        </w:div>
        <w:div w:id="1843618154">
          <w:marLeft w:val="274"/>
          <w:marRight w:val="0"/>
          <w:marTop w:val="0"/>
          <w:marBottom w:val="0"/>
          <w:divBdr>
            <w:top w:val="none" w:sz="0" w:space="0" w:color="auto"/>
            <w:left w:val="none" w:sz="0" w:space="0" w:color="auto"/>
            <w:bottom w:val="none" w:sz="0" w:space="0" w:color="auto"/>
            <w:right w:val="none" w:sz="0" w:space="0" w:color="auto"/>
          </w:divBdr>
        </w:div>
        <w:div w:id="313721398">
          <w:marLeft w:val="994"/>
          <w:marRight w:val="0"/>
          <w:marTop w:val="0"/>
          <w:marBottom w:val="0"/>
          <w:divBdr>
            <w:top w:val="none" w:sz="0" w:space="0" w:color="auto"/>
            <w:left w:val="none" w:sz="0" w:space="0" w:color="auto"/>
            <w:bottom w:val="none" w:sz="0" w:space="0" w:color="auto"/>
            <w:right w:val="none" w:sz="0" w:space="0" w:color="auto"/>
          </w:divBdr>
        </w:div>
        <w:div w:id="1355570913">
          <w:marLeft w:val="994"/>
          <w:marRight w:val="0"/>
          <w:marTop w:val="0"/>
          <w:marBottom w:val="0"/>
          <w:divBdr>
            <w:top w:val="none" w:sz="0" w:space="0" w:color="auto"/>
            <w:left w:val="none" w:sz="0" w:space="0" w:color="auto"/>
            <w:bottom w:val="none" w:sz="0" w:space="0" w:color="auto"/>
            <w:right w:val="none" w:sz="0" w:space="0" w:color="auto"/>
          </w:divBdr>
        </w:div>
        <w:div w:id="152530326">
          <w:marLeft w:val="274"/>
          <w:marRight w:val="0"/>
          <w:marTop w:val="0"/>
          <w:marBottom w:val="0"/>
          <w:divBdr>
            <w:top w:val="none" w:sz="0" w:space="0" w:color="auto"/>
            <w:left w:val="none" w:sz="0" w:space="0" w:color="auto"/>
            <w:bottom w:val="none" w:sz="0" w:space="0" w:color="auto"/>
            <w:right w:val="none" w:sz="0" w:space="0" w:color="auto"/>
          </w:divBdr>
        </w:div>
      </w:divsChild>
    </w:div>
    <w:div w:id="1685208361">
      <w:bodyDiv w:val="1"/>
      <w:marLeft w:val="0"/>
      <w:marRight w:val="0"/>
      <w:marTop w:val="0"/>
      <w:marBottom w:val="0"/>
      <w:divBdr>
        <w:top w:val="none" w:sz="0" w:space="0" w:color="auto"/>
        <w:left w:val="none" w:sz="0" w:space="0" w:color="auto"/>
        <w:bottom w:val="none" w:sz="0" w:space="0" w:color="auto"/>
        <w:right w:val="none" w:sz="0" w:space="0" w:color="auto"/>
      </w:divBdr>
    </w:div>
    <w:div w:id="1714497276">
      <w:bodyDiv w:val="1"/>
      <w:marLeft w:val="0"/>
      <w:marRight w:val="0"/>
      <w:marTop w:val="0"/>
      <w:marBottom w:val="0"/>
      <w:divBdr>
        <w:top w:val="none" w:sz="0" w:space="0" w:color="auto"/>
        <w:left w:val="none" w:sz="0" w:space="0" w:color="auto"/>
        <w:bottom w:val="none" w:sz="0" w:space="0" w:color="auto"/>
        <w:right w:val="none" w:sz="0" w:space="0" w:color="auto"/>
      </w:divBdr>
      <w:divsChild>
        <w:div w:id="711733337">
          <w:marLeft w:val="274"/>
          <w:marRight w:val="0"/>
          <w:marTop w:val="0"/>
          <w:marBottom w:val="0"/>
          <w:divBdr>
            <w:top w:val="none" w:sz="0" w:space="0" w:color="auto"/>
            <w:left w:val="none" w:sz="0" w:space="0" w:color="auto"/>
            <w:bottom w:val="none" w:sz="0" w:space="0" w:color="auto"/>
            <w:right w:val="none" w:sz="0" w:space="0" w:color="auto"/>
          </w:divBdr>
        </w:div>
        <w:div w:id="951940351">
          <w:marLeft w:val="274"/>
          <w:marRight w:val="0"/>
          <w:marTop w:val="0"/>
          <w:marBottom w:val="0"/>
          <w:divBdr>
            <w:top w:val="none" w:sz="0" w:space="0" w:color="auto"/>
            <w:left w:val="none" w:sz="0" w:space="0" w:color="auto"/>
            <w:bottom w:val="none" w:sz="0" w:space="0" w:color="auto"/>
            <w:right w:val="none" w:sz="0" w:space="0" w:color="auto"/>
          </w:divBdr>
        </w:div>
        <w:div w:id="1923954163">
          <w:marLeft w:val="274"/>
          <w:marRight w:val="0"/>
          <w:marTop w:val="0"/>
          <w:marBottom w:val="0"/>
          <w:divBdr>
            <w:top w:val="none" w:sz="0" w:space="0" w:color="auto"/>
            <w:left w:val="none" w:sz="0" w:space="0" w:color="auto"/>
            <w:bottom w:val="none" w:sz="0" w:space="0" w:color="auto"/>
            <w:right w:val="none" w:sz="0" w:space="0" w:color="auto"/>
          </w:divBdr>
        </w:div>
        <w:div w:id="129984959">
          <w:marLeft w:val="274"/>
          <w:marRight w:val="0"/>
          <w:marTop w:val="0"/>
          <w:marBottom w:val="0"/>
          <w:divBdr>
            <w:top w:val="none" w:sz="0" w:space="0" w:color="auto"/>
            <w:left w:val="none" w:sz="0" w:space="0" w:color="auto"/>
            <w:bottom w:val="none" w:sz="0" w:space="0" w:color="auto"/>
            <w:right w:val="none" w:sz="0" w:space="0" w:color="auto"/>
          </w:divBdr>
        </w:div>
        <w:div w:id="945311272">
          <w:marLeft w:val="274"/>
          <w:marRight w:val="0"/>
          <w:marTop w:val="0"/>
          <w:marBottom w:val="0"/>
          <w:divBdr>
            <w:top w:val="none" w:sz="0" w:space="0" w:color="auto"/>
            <w:left w:val="none" w:sz="0" w:space="0" w:color="auto"/>
            <w:bottom w:val="none" w:sz="0" w:space="0" w:color="auto"/>
            <w:right w:val="none" w:sz="0" w:space="0" w:color="auto"/>
          </w:divBdr>
        </w:div>
      </w:divsChild>
    </w:div>
    <w:div w:id="1767462071">
      <w:bodyDiv w:val="1"/>
      <w:marLeft w:val="0"/>
      <w:marRight w:val="0"/>
      <w:marTop w:val="0"/>
      <w:marBottom w:val="0"/>
      <w:divBdr>
        <w:top w:val="none" w:sz="0" w:space="0" w:color="auto"/>
        <w:left w:val="none" w:sz="0" w:space="0" w:color="auto"/>
        <w:bottom w:val="none" w:sz="0" w:space="0" w:color="auto"/>
        <w:right w:val="none" w:sz="0" w:space="0" w:color="auto"/>
      </w:divBdr>
      <w:divsChild>
        <w:div w:id="1719013775">
          <w:marLeft w:val="274"/>
          <w:marRight w:val="0"/>
          <w:marTop w:val="0"/>
          <w:marBottom w:val="0"/>
          <w:divBdr>
            <w:top w:val="none" w:sz="0" w:space="0" w:color="auto"/>
            <w:left w:val="none" w:sz="0" w:space="0" w:color="auto"/>
            <w:bottom w:val="none" w:sz="0" w:space="0" w:color="auto"/>
            <w:right w:val="none" w:sz="0" w:space="0" w:color="auto"/>
          </w:divBdr>
        </w:div>
        <w:div w:id="1163861764">
          <w:marLeft w:val="1022"/>
          <w:marRight w:val="0"/>
          <w:marTop w:val="0"/>
          <w:marBottom w:val="0"/>
          <w:divBdr>
            <w:top w:val="none" w:sz="0" w:space="0" w:color="auto"/>
            <w:left w:val="none" w:sz="0" w:space="0" w:color="auto"/>
            <w:bottom w:val="none" w:sz="0" w:space="0" w:color="auto"/>
            <w:right w:val="none" w:sz="0" w:space="0" w:color="auto"/>
          </w:divBdr>
        </w:div>
      </w:divsChild>
    </w:div>
    <w:div w:id="1783840922">
      <w:bodyDiv w:val="1"/>
      <w:marLeft w:val="0"/>
      <w:marRight w:val="0"/>
      <w:marTop w:val="0"/>
      <w:marBottom w:val="0"/>
      <w:divBdr>
        <w:top w:val="none" w:sz="0" w:space="0" w:color="auto"/>
        <w:left w:val="none" w:sz="0" w:space="0" w:color="auto"/>
        <w:bottom w:val="none" w:sz="0" w:space="0" w:color="auto"/>
        <w:right w:val="none" w:sz="0" w:space="0" w:color="auto"/>
      </w:divBdr>
    </w:div>
    <w:div w:id="1824084406">
      <w:bodyDiv w:val="1"/>
      <w:marLeft w:val="0"/>
      <w:marRight w:val="0"/>
      <w:marTop w:val="0"/>
      <w:marBottom w:val="0"/>
      <w:divBdr>
        <w:top w:val="none" w:sz="0" w:space="0" w:color="auto"/>
        <w:left w:val="none" w:sz="0" w:space="0" w:color="auto"/>
        <w:bottom w:val="none" w:sz="0" w:space="0" w:color="auto"/>
        <w:right w:val="none" w:sz="0" w:space="0" w:color="auto"/>
      </w:divBdr>
      <w:divsChild>
        <w:div w:id="796727147">
          <w:marLeft w:val="274"/>
          <w:marRight w:val="0"/>
          <w:marTop w:val="0"/>
          <w:marBottom w:val="0"/>
          <w:divBdr>
            <w:top w:val="none" w:sz="0" w:space="0" w:color="auto"/>
            <w:left w:val="none" w:sz="0" w:space="0" w:color="auto"/>
            <w:bottom w:val="none" w:sz="0" w:space="0" w:color="auto"/>
            <w:right w:val="none" w:sz="0" w:space="0" w:color="auto"/>
          </w:divBdr>
        </w:div>
        <w:div w:id="2102214711">
          <w:marLeft w:val="274"/>
          <w:marRight w:val="0"/>
          <w:marTop w:val="0"/>
          <w:marBottom w:val="0"/>
          <w:divBdr>
            <w:top w:val="none" w:sz="0" w:space="0" w:color="auto"/>
            <w:left w:val="none" w:sz="0" w:space="0" w:color="auto"/>
            <w:bottom w:val="none" w:sz="0" w:space="0" w:color="auto"/>
            <w:right w:val="none" w:sz="0" w:space="0" w:color="auto"/>
          </w:divBdr>
        </w:div>
        <w:div w:id="48892154">
          <w:marLeft w:val="274"/>
          <w:marRight w:val="0"/>
          <w:marTop w:val="0"/>
          <w:marBottom w:val="0"/>
          <w:divBdr>
            <w:top w:val="none" w:sz="0" w:space="0" w:color="auto"/>
            <w:left w:val="none" w:sz="0" w:space="0" w:color="auto"/>
            <w:bottom w:val="none" w:sz="0" w:space="0" w:color="auto"/>
            <w:right w:val="none" w:sz="0" w:space="0" w:color="auto"/>
          </w:divBdr>
        </w:div>
        <w:div w:id="266695266">
          <w:marLeft w:val="274"/>
          <w:marRight w:val="0"/>
          <w:marTop w:val="0"/>
          <w:marBottom w:val="0"/>
          <w:divBdr>
            <w:top w:val="none" w:sz="0" w:space="0" w:color="auto"/>
            <w:left w:val="none" w:sz="0" w:space="0" w:color="auto"/>
            <w:bottom w:val="none" w:sz="0" w:space="0" w:color="auto"/>
            <w:right w:val="none" w:sz="0" w:space="0" w:color="auto"/>
          </w:divBdr>
        </w:div>
        <w:div w:id="1496603678">
          <w:marLeft w:val="274"/>
          <w:marRight w:val="0"/>
          <w:marTop w:val="0"/>
          <w:marBottom w:val="0"/>
          <w:divBdr>
            <w:top w:val="none" w:sz="0" w:space="0" w:color="auto"/>
            <w:left w:val="none" w:sz="0" w:space="0" w:color="auto"/>
            <w:bottom w:val="none" w:sz="0" w:space="0" w:color="auto"/>
            <w:right w:val="none" w:sz="0" w:space="0" w:color="auto"/>
          </w:divBdr>
        </w:div>
        <w:div w:id="10879082">
          <w:marLeft w:val="274"/>
          <w:marRight w:val="0"/>
          <w:marTop w:val="0"/>
          <w:marBottom w:val="0"/>
          <w:divBdr>
            <w:top w:val="none" w:sz="0" w:space="0" w:color="auto"/>
            <w:left w:val="none" w:sz="0" w:space="0" w:color="auto"/>
            <w:bottom w:val="none" w:sz="0" w:space="0" w:color="auto"/>
            <w:right w:val="none" w:sz="0" w:space="0" w:color="auto"/>
          </w:divBdr>
        </w:div>
      </w:divsChild>
    </w:div>
    <w:div w:id="1832941465">
      <w:bodyDiv w:val="1"/>
      <w:marLeft w:val="0"/>
      <w:marRight w:val="0"/>
      <w:marTop w:val="0"/>
      <w:marBottom w:val="0"/>
      <w:divBdr>
        <w:top w:val="none" w:sz="0" w:space="0" w:color="auto"/>
        <w:left w:val="none" w:sz="0" w:space="0" w:color="auto"/>
        <w:bottom w:val="none" w:sz="0" w:space="0" w:color="auto"/>
        <w:right w:val="none" w:sz="0" w:space="0" w:color="auto"/>
      </w:divBdr>
    </w:div>
    <w:div w:id="1860392803">
      <w:bodyDiv w:val="1"/>
      <w:marLeft w:val="0"/>
      <w:marRight w:val="0"/>
      <w:marTop w:val="0"/>
      <w:marBottom w:val="0"/>
      <w:divBdr>
        <w:top w:val="none" w:sz="0" w:space="0" w:color="auto"/>
        <w:left w:val="none" w:sz="0" w:space="0" w:color="auto"/>
        <w:bottom w:val="none" w:sz="0" w:space="0" w:color="auto"/>
        <w:right w:val="none" w:sz="0" w:space="0" w:color="auto"/>
      </w:divBdr>
      <w:divsChild>
        <w:div w:id="1041201479">
          <w:marLeft w:val="274"/>
          <w:marRight w:val="0"/>
          <w:marTop w:val="0"/>
          <w:marBottom w:val="0"/>
          <w:divBdr>
            <w:top w:val="none" w:sz="0" w:space="0" w:color="auto"/>
            <w:left w:val="none" w:sz="0" w:space="0" w:color="auto"/>
            <w:bottom w:val="none" w:sz="0" w:space="0" w:color="auto"/>
            <w:right w:val="none" w:sz="0" w:space="0" w:color="auto"/>
          </w:divBdr>
        </w:div>
        <w:div w:id="1340618636">
          <w:marLeft w:val="274"/>
          <w:marRight w:val="0"/>
          <w:marTop w:val="0"/>
          <w:marBottom w:val="0"/>
          <w:divBdr>
            <w:top w:val="none" w:sz="0" w:space="0" w:color="auto"/>
            <w:left w:val="none" w:sz="0" w:space="0" w:color="auto"/>
            <w:bottom w:val="none" w:sz="0" w:space="0" w:color="auto"/>
            <w:right w:val="none" w:sz="0" w:space="0" w:color="auto"/>
          </w:divBdr>
        </w:div>
        <w:div w:id="1022053724">
          <w:marLeft w:val="994"/>
          <w:marRight w:val="0"/>
          <w:marTop w:val="0"/>
          <w:marBottom w:val="0"/>
          <w:divBdr>
            <w:top w:val="none" w:sz="0" w:space="0" w:color="auto"/>
            <w:left w:val="none" w:sz="0" w:space="0" w:color="auto"/>
            <w:bottom w:val="none" w:sz="0" w:space="0" w:color="auto"/>
            <w:right w:val="none" w:sz="0" w:space="0" w:color="auto"/>
          </w:divBdr>
        </w:div>
        <w:div w:id="304043594">
          <w:marLeft w:val="994"/>
          <w:marRight w:val="0"/>
          <w:marTop w:val="0"/>
          <w:marBottom w:val="0"/>
          <w:divBdr>
            <w:top w:val="none" w:sz="0" w:space="0" w:color="auto"/>
            <w:left w:val="none" w:sz="0" w:space="0" w:color="auto"/>
            <w:bottom w:val="none" w:sz="0" w:space="0" w:color="auto"/>
            <w:right w:val="none" w:sz="0" w:space="0" w:color="auto"/>
          </w:divBdr>
        </w:div>
        <w:div w:id="287322037">
          <w:marLeft w:val="274"/>
          <w:marRight w:val="0"/>
          <w:marTop w:val="0"/>
          <w:marBottom w:val="0"/>
          <w:divBdr>
            <w:top w:val="none" w:sz="0" w:space="0" w:color="auto"/>
            <w:left w:val="none" w:sz="0" w:space="0" w:color="auto"/>
            <w:bottom w:val="none" w:sz="0" w:space="0" w:color="auto"/>
            <w:right w:val="none" w:sz="0" w:space="0" w:color="auto"/>
          </w:divBdr>
        </w:div>
        <w:div w:id="1043824472">
          <w:marLeft w:val="274"/>
          <w:marRight w:val="0"/>
          <w:marTop w:val="0"/>
          <w:marBottom w:val="0"/>
          <w:divBdr>
            <w:top w:val="none" w:sz="0" w:space="0" w:color="auto"/>
            <w:left w:val="none" w:sz="0" w:space="0" w:color="auto"/>
            <w:bottom w:val="none" w:sz="0" w:space="0" w:color="auto"/>
            <w:right w:val="none" w:sz="0" w:space="0" w:color="auto"/>
          </w:divBdr>
        </w:div>
        <w:div w:id="2128160371">
          <w:marLeft w:val="274"/>
          <w:marRight w:val="0"/>
          <w:marTop w:val="0"/>
          <w:marBottom w:val="0"/>
          <w:divBdr>
            <w:top w:val="none" w:sz="0" w:space="0" w:color="auto"/>
            <w:left w:val="none" w:sz="0" w:space="0" w:color="auto"/>
            <w:bottom w:val="none" w:sz="0" w:space="0" w:color="auto"/>
            <w:right w:val="none" w:sz="0" w:space="0" w:color="auto"/>
          </w:divBdr>
        </w:div>
        <w:div w:id="1402866518">
          <w:marLeft w:val="994"/>
          <w:marRight w:val="0"/>
          <w:marTop w:val="0"/>
          <w:marBottom w:val="0"/>
          <w:divBdr>
            <w:top w:val="none" w:sz="0" w:space="0" w:color="auto"/>
            <w:left w:val="none" w:sz="0" w:space="0" w:color="auto"/>
            <w:bottom w:val="none" w:sz="0" w:space="0" w:color="auto"/>
            <w:right w:val="none" w:sz="0" w:space="0" w:color="auto"/>
          </w:divBdr>
        </w:div>
        <w:div w:id="1602100611">
          <w:marLeft w:val="994"/>
          <w:marRight w:val="0"/>
          <w:marTop w:val="0"/>
          <w:marBottom w:val="0"/>
          <w:divBdr>
            <w:top w:val="none" w:sz="0" w:space="0" w:color="auto"/>
            <w:left w:val="none" w:sz="0" w:space="0" w:color="auto"/>
            <w:bottom w:val="none" w:sz="0" w:space="0" w:color="auto"/>
            <w:right w:val="none" w:sz="0" w:space="0" w:color="auto"/>
          </w:divBdr>
        </w:div>
        <w:div w:id="330183496">
          <w:marLeft w:val="994"/>
          <w:marRight w:val="0"/>
          <w:marTop w:val="0"/>
          <w:marBottom w:val="0"/>
          <w:divBdr>
            <w:top w:val="none" w:sz="0" w:space="0" w:color="auto"/>
            <w:left w:val="none" w:sz="0" w:space="0" w:color="auto"/>
            <w:bottom w:val="none" w:sz="0" w:space="0" w:color="auto"/>
            <w:right w:val="none" w:sz="0" w:space="0" w:color="auto"/>
          </w:divBdr>
        </w:div>
        <w:div w:id="572131467">
          <w:marLeft w:val="994"/>
          <w:marRight w:val="0"/>
          <w:marTop w:val="0"/>
          <w:marBottom w:val="0"/>
          <w:divBdr>
            <w:top w:val="none" w:sz="0" w:space="0" w:color="auto"/>
            <w:left w:val="none" w:sz="0" w:space="0" w:color="auto"/>
            <w:bottom w:val="none" w:sz="0" w:space="0" w:color="auto"/>
            <w:right w:val="none" w:sz="0" w:space="0" w:color="auto"/>
          </w:divBdr>
        </w:div>
        <w:div w:id="406807071">
          <w:marLeft w:val="994"/>
          <w:marRight w:val="0"/>
          <w:marTop w:val="0"/>
          <w:marBottom w:val="0"/>
          <w:divBdr>
            <w:top w:val="none" w:sz="0" w:space="0" w:color="auto"/>
            <w:left w:val="none" w:sz="0" w:space="0" w:color="auto"/>
            <w:bottom w:val="none" w:sz="0" w:space="0" w:color="auto"/>
            <w:right w:val="none" w:sz="0" w:space="0" w:color="auto"/>
          </w:divBdr>
        </w:div>
        <w:div w:id="440078798">
          <w:marLeft w:val="274"/>
          <w:marRight w:val="0"/>
          <w:marTop w:val="0"/>
          <w:marBottom w:val="0"/>
          <w:divBdr>
            <w:top w:val="none" w:sz="0" w:space="0" w:color="auto"/>
            <w:left w:val="none" w:sz="0" w:space="0" w:color="auto"/>
            <w:bottom w:val="none" w:sz="0" w:space="0" w:color="auto"/>
            <w:right w:val="none" w:sz="0" w:space="0" w:color="auto"/>
          </w:divBdr>
        </w:div>
        <w:div w:id="463425371">
          <w:marLeft w:val="274"/>
          <w:marRight w:val="0"/>
          <w:marTop w:val="0"/>
          <w:marBottom w:val="0"/>
          <w:divBdr>
            <w:top w:val="none" w:sz="0" w:space="0" w:color="auto"/>
            <w:left w:val="none" w:sz="0" w:space="0" w:color="auto"/>
            <w:bottom w:val="none" w:sz="0" w:space="0" w:color="auto"/>
            <w:right w:val="none" w:sz="0" w:space="0" w:color="auto"/>
          </w:divBdr>
        </w:div>
        <w:div w:id="1447312455">
          <w:marLeft w:val="994"/>
          <w:marRight w:val="0"/>
          <w:marTop w:val="0"/>
          <w:marBottom w:val="0"/>
          <w:divBdr>
            <w:top w:val="none" w:sz="0" w:space="0" w:color="auto"/>
            <w:left w:val="none" w:sz="0" w:space="0" w:color="auto"/>
            <w:bottom w:val="none" w:sz="0" w:space="0" w:color="auto"/>
            <w:right w:val="none" w:sz="0" w:space="0" w:color="auto"/>
          </w:divBdr>
        </w:div>
        <w:div w:id="395781020">
          <w:marLeft w:val="994"/>
          <w:marRight w:val="0"/>
          <w:marTop w:val="0"/>
          <w:marBottom w:val="0"/>
          <w:divBdr>
            <w:top w:val="none" w:sz="0" w:space="0" w:color="auto"/>
            <w:left w:val="none" w:sz="0" w:space="0" w:color="auto"/>
            <w:bottom w:val="none" w:sz="0" w:space="0" w:color="auto"/>
            <w:right w:val="none" w:sz="0" w:space="0" w:color="auto"/>
          </w:divBdr>
        </w:div>
        <w:div w:id="747771805">
          <w:marLeft w:val="274"/>
          <w:marRight w:val="0"/>
          <w:marTop w:val="0"/>
          <w:marBottom w:val="0"/>
          <w:divBdr>
            <w:top w:val="none" w:sz="0" w:space="0" w:color="auto"/>
            <w:left w:val="none" w:sz="0" w:space="0" w:color="auto"/>
            <w:bottom w:val="none" w:sz="0" w:space="0" w:color="auto"/>
            <w:right w:val="none" w:sz="0" w:space="0" w:color="auto"/>
          </w:divBdr>
        </w:div>
        <w:div w:id="525483965">
          <w:marLeft w:val="274"/>
          <w:marRight w:val="0"/>
          <w:marTop w:val="0"/>
          <w:marBottom w:val="0"/>
          <w:divBdr>
            <w:top w:val="none" w:sz="0" w:space="0" w:color="auto"/>
            <w:left w:val="none" w:sz="0" w:space="0" w:color="auto"/>
            <w:bottom w:val="none" w:sz="0" w:space="0" w:color="auto"/>
            <w:right w:val="none" w:sz="0" w:space="0" w:color="auto"/>
          </w:divBdr>
        </w:div>
        <w:div w:id="1979653176">
          <w:marLeft w:val="274"/>
          <w:marRight w:val="0"/>
          <w:marTop w:val="0"/>
          <w:marBottom w:val="0"/>
          <w:divBdr>
            <w:top w:val="none" w:sz="0" w:space="0" w:color="auto"/>
            <w:left w:val="none" w:sz="0" w:space="0" w:color="auto"/>
            <w:bottom w:val="none" w:sz="0" w:space="0" w:color="auto"/>
            <w:right w:val="none" w:sz="0" w:space="0" w:color="auto"/>
          </w:divBdr>
        </w:div>
        <w:div w:id="257492941">
          <w:marLeft w:val="274"/>
          <w:marRight w:val="0"/>
          <w:marTop w:val="0"/>
          <w:marBottom w:val="0"/>
          <w:divBdr>
            <w:top w:val="none" w:sz="0" w:space="0" w:color="auto"/>
            <w:left w:val="none" w:sz="0" w:space="0" w:color="auto"/>
            <w:bottom w:val="none" w:sz="0" w:space="0" w:color="auto"/>
            <w:right w:val="none" w:sz="0" w:space="0" w:color="auto"/>
          </w:divBdr>
        </w:div>
        <w:div w:id="538398378">
          <w:marLeft w:val="274"/>
          <w:marRight w:val="0"/>
          <w:marTop w:val="0"/>
          <w:marBottom w:val="0"/>
          <w:divBdr>
            <w:top w:val="none" w:sz="0" w:space="0" w:color="auto"/>
            <w:left w:val="none" w:sz="0" w:space="0" w:color="auto"/>
            <w:bottom w:val="none" w:sz="0" w:space="0" w:color="auto"/>
            <w:right w:val="none" w:sz="0" w:space="0" w:color="auto"/>
          </w:divBdr>
        </w:div>
        <w:div w:id="294260910">
          <w:marLeft w:val="994"/>
          <w:marRight w:val="0"/>
          <w:marTop w:val="0"/>
          <w:marBottom w:val="0"/>
          <w:divBdr>
            <w:top w:val="none" w:sz="0" w:space="0" w:color="auto"/>
            <w:left w:val="none" w:sz="0" w:space="0" w:color="auto"/>
            <w:bottom w:val="none" w:sz="0" w:space="0" w:color="auto"/>
            <w:right w:val="none" w:sz="0" w:space="0" w:color="auto"/>
          </w:divBdr>
        </w:div>
        <w:div w:id="1863742964">
          <w:marLeft w:val="994"/>
          <w:marRight w:val="0"/>
          <w:marTop w:val="0"/>
          <w:marBottom w:val="0"/>
          <w:divBdr>
            <w:top w:val="none" w:sz="0" w:space="0" w:color="auto"/>
            <w:left w:val="none" w:sz="0" w:space="0" w:color="auto"/>
            <w:bottom w:val="none" w:sz="0" w:space="0" w:color="auto"/>
            <w:right w:val="none" w:sz="0" w:space="0" w:color="auto"/>
          </w:divBdr>
        </w:div>
        <w:div w:id="487523735">
          <w:marLeft w:val="994"/>
          <w:marRight w:val="0"/>
          <w:marTop w:val="0"/>
          <w:marBottom w:val="0"/>
          <w:divBdr>
            <w:top w:val="none" w:sz="0" w:space="0" w:color="auto"/>
            <w:left w:val="none" w:sz="0" w:space="0" w:color="auto"/>
            <w:bottom w:val="none" w:sz="0" w:space="0" w:color="auto"/>
            <w:right w:val="none" w:sz="0" w:space="0" w:color="auto"/>
          </w:divBdr>
        </w:div>
        <w:div w:id="2031447888">
          <w:marLeft w:val="994"/>
          <w:marRight w:val="0"/>
          <w:marTop w:val="0"/>
          <w:marBottom w:val="0"/>
          <w:divBdr>
            <w:top w:val="none" w:sz="0" w:space="0" w:color="auto"/>
            <w:left w:val="none" w:sz="0" w:space="0" w:color="auto"/>
            <w:bottom w:val="none" w:sz="0" w:space="0" w:color="auto"/>
            <w:right w:val="none" w:sz="0" w:space="0" w:color="auto"/>
          </w:divBdr>
        </w:div>
        <w:div w:id="1590851849">
          <w:marLeft w:val="274"/>
          <w:marRight w:val="0"/>
          <w:marTop w:val="0"/>
          <w:marBottom w:val="0"/>
          <w:divBdr>
            <w:top w:val="none" w:sz="0" w:space="0" w:color="auto"/>
            <w:left w:val="none" w:sz="0" w:space="0" w:color="auto"/>
            <w:bottom w:val="none" w:sz="0" w:space="0" w:color="auto"/>
            <w:right w:val="none" w:sz="0" w:space="0" w:color="auto"/>
          </w:divBdr>
        </w:div>
        <w:div w:id="1781025521">
          <w:marLeft w:val="274"/>
          <w:marRight w:val="0"/>
          <w:marTop w:val="0"/>
          <w:marBottom w:val="0"/>
          <w:divBdr>
            <w:top w:val="none" w:sz="0" w:space="0" w:color="auto"/>
            <w:left w:val="none" w:sz="0" w:space="0" w:color="auto"/>
            <w:bottom w:val="none" w:sz="0" w:space="0" w:color="auto"/>
            <w:right w:val="none" w:sz="0" w:space="0" w:color="auto"/>
          </w:divBdr>
        </w:div>
      </w:divsChild>
    </w:div>
    <w:div w:id="1892765412">
      <w:bodyDiv w:val="1"/>
      <w:marLeft w:val="0"/>
      <w:marRight w:val="0"/>
      <w:marTop w:val="0"/>
      <w:marBottom w:val="0"/>
      <w:divBdr>
        <w:top w:val="none" w:sz="0" w:space="0" w:color="auto"/>
        <w:left w:val="none" w:sz="0" w:space="0" w:color="auto"/>
        <w:bottom w:val="none" w:sz="0" w:space="0" w:color="auto"/>
        <w:right w:val="none" w:sz="0" w:space="0" w:color="auto"/>
      </w:divBdr>
    </w:div>
    <w:div w:id="1909683220">
      <w:bodyDiv w:val="1"/>
      <w:marLeft w:val="0"/>
      <w:marRight w:val="0"/>
      <w:marTop w:val="0"/>
      <w:marBottom w:val="0"/>
      <w:divBdr>
        <w:top w:val="none" w:sz="0" w:space="0" w:color="auto"/>
        <w:left w:val="none" w:sz="0" w:space="0" w:color="auto"/>
        <w:bottom w:val="none" w:sz="0" w:space="0" w:color="auto"/>
        <w:right w:val="none" w:sz="0" w:space="0" w:color="auto"/>
      </w:divBdr>
    </w:div>
    <w:div w:id="1914124471">
      <w:bodyDiv w:val="1"/>
      <w:marLeft w:val="0"/>
      <w:marRight w:val="0"/>
      <w:marTop w:val="0"/>
      <w:marBottom w:val="0"/>
      <w:divBdr>
        <w:top w:val="none" w:sz="0" w:space="0" w:color="auto"/>
        <w:left w:val="none" w:sz="0" w:space="0" w:color="auto"/>
        <w:bottom w:val="none" w:sz="0" w:space="0" w:color="auto"/>
        <w:right w:val="none" w:sz="0" w:space="0" w:color="auto"/>
      </w:divBdr>
    </w:div>
    <w:div w:id="1949854275">
      <w:bodyDiv w:val="1"/>
      <w:marLeft w:val="0"/>
      <w:marRight w:val="0"/>
      <w:marTop w:val="0"/>
      <w:marBottom w:val="0"/>
      <w:divBdr>
        <w:top w:val="none" w:sz="0" w:space="0" w:color="auto"/>
        <w:left w:val="none" w:sz="0" w:space="0" w:color="auto"/>
        <w:bottom w:val="none" w:sz="0" w:space="0" w:color="auto"/>
        <w:right w:val="none" w:sz="0" w:space="0" w:color="auto"/>
      </w:divBdr>
    </w:div>
    <w:div w:id="1959411741">
      <w:bodyDiv w:val="1"/>
      <w:marLeft w:val="0"/>
      <w:marRight w:val="0"/>
      <w:marTop w:val="0"/>
      <w:marBottom w:val="0"/>
      <w:divBdr>
        <w:top w:val="none" w:sz="0" w:space="0" w:color="auto"/>
        <w:left w:val="none" w:sz="0" w:space="0" w:color="auto"/>
        <w:bottom w:val="none" w:sz="0" w:space="0" w:color="auto"/>
        <w:right w:val="none" w:sz="0" w:space="0" w:color="auto"/>
      </w:divBdr>
      <w:divsChild>
        <w:div w:id="1384135524">
          <w:marLeft w:val="274"/>
          <w:marRight w:val="0"/>
          <w:marTop w:val="0"/>
          <w:marBottom w:val="0"/>
          <w:divBdr>
            <w:top w:val="none" w:sz="0" w:space="0" w:color="auto"/>
            <w:left w:val="none" w:sz="0" w:space="0" w:color="auto"/>
            <w:bottom w:val="none" w:sz="0" w:space="0" w:color="auto"/>
            <w:right w:val="none" w:sz="0" w:space="0" w:color="auto"/>
          </w:divBdr>
        </w:div>
        <w:div w:id="1045956203">
          <w:marLeft w:val="274"/>
          <w:marRight w:val="0"/>
          <w:marTop w:val="0"/>
          <w:marBottom w:val="0"/>
          <w:divBdr>
            <w:top w:val="none" w:sz="0" w:space="0" w:color="auto"/>
            <w:left w:val="none" w:sz="0" w:space="0" w:color="auto"/>
            <w:bottom w:val="none" w:sz="0" w:space="0" w:color="auto"/>
            <w:right w:val="none" w:sz="0" w:space="0" w:color="auto"/>
          </w:divBdr>
        </w:div>
        <w:div w:id="1382557892">
          <w:marLeft w:val="994"/>
          <w:marRight w:val="0"/>
          <w:marTop w:val="0"/>
          <w:marBottom w:val="0"/>
          <w:divBdr>
            <w:top w:val="none" w:sz="0" w:space="0" w:color="auto"/>
            <w:left w:val="none" w:sz="0" w:space="0" w:color="auto"/>
            <w:bottom w:val="none" w:sz="0" w:space="0" w:color="auto"/>
            <w:right w:val="none" w:sz="0" w:space="0" w:color="auto"/>
          </w:divBdr>
        </w:div>
        <w:div w:id="774253999">
          <w:marLeft w:val="274"/>
          <w:marRight w:val="0"/>
          <w:marTop w:val="0"/>
          <w:marBottom w:val="0"/>
          <w:divBdr>
            <w:top w:val="none" w:sz="0" w:space="0" w:color="auto"/>
            <w:left w:val="none" w:sz="0" w:space="0" w:color="auto"/>
            <w:bottom w:val="none" w:sz="0" w:space="0" w:color="auto"/>
            <w:right w:val="none" w:sz="0" w:space="0" w:color="auto"/>
          </w:divBdr>
        </w:div>
      </w:divsChild>
    </w:div>
    <w:div w:id="2013950228">
      <w:bodyDiv w:val="1"/>
      <w:marLeft w:val="0"/>
      <w:marRight w:val="0"/>
      <w:marTop w:val="0"/>
      <w:marBottom w:val="0"/>
      <w:divBdr>
        <w:top w:val="none" w:sz="0" w:space="0" w:color="auto"/>
        <w:left w:val="none" w:sz="0" w:space="0" w:color="auto"/>
        <w:bottom w:val="none" w:sz="0" w:space="0" w:color="auto"/>
        <w:right w:val="none" w:sz="0" w:space="0" w:color="auto"/>
      </w:divBdr>
      <w:divsChild>
        <w:div w:id="959729743">
          <w:marLeft w:val="274"/>
          <w:marRight w:val="0"/>
          <w:marTop w:val="0"/>
          <w:marBottom w:val="0"/>
          <w:divBdr>
            <w:top w:val="none" w:sz="0" w:space="0" w:color="auto"/>
            <w:left w:val="none" w:sz="0" w:space="0" w:color="auto"/>
            <w:bottom w:val="none" w:sz="0" w:space="0" w:color="auto"/>
            <w:right w:val="none" w:sz="0" w:space="0" w:color="auto"/>
          </w:divBdr>
        </w:div>
      </w:divsChild>
    </w:div>
    <w:div w:id="2065713557">
      <w:bodyDiv w:val="1"/>
      <w:marLeft w:val="0"/>
      <w:marRight w:val="0"/>
      <w:marTop w:val="0"/>
      <w:marBottom w:val="0"/>
      <w:divBdr>
        <w:top w:val="none" w:sz="0" w:space="0" w:color="auto"/>
        <w:left w:val="none" w:sz="0" w:space="0" w:color="auto"/>
        <w:bottom w:val="none" w:sz="0" w:space="0" w:color="auto"/>
        <w:right w:val="none" w:sz="0" w:space="0" w:color="auto"/>
      </w:divBdr>
    </w:div>
    <w:div w:id="2096172067">
      <w:bodyDiv w:val="1"/>
      <w:marLeft w:val="0"/>
      <w:marRight w:val="0"/>
      <w:marTop w:val="0"/>
      <w:marBottom w:val="0"/>
      <w:divBdr>
        <w:top w:val="none" w:sz="0" w:space="0" w:color="auto"/>
        <w:left w:val="none" w:sz="0" w:space="0" w:color="auto"/>
        <w:bottom w:val="none" w:sz="0" w:space="0" w:color="auto"/>
        <w:right w:val="none" w:sz="0" w:space="0" w:color="auto"/>
      </w:divBdr>
    </w:div>
    <w:div w:id="2101951609">
      <w:bodyDiv w:val="1"/>
      <w:marLeft w:val="0"/>
      <w:marRight w:val="0"/>
      <w:marTop w:val="0"/>
      <w:marBottom w:val="0"/>
      <w:divBdr>
        <w:top w:val="none" w:sz="0" w:space="0" w:color="auto"/>
        <w:left w:val="none" w:sz="0" w:space="0" w:color="auto"/>
        <w:bottom w:val="none" w:sz="0" w:space="0" w:color="auto"/>
        <w:right w:val="none" w:sz="0" w:space="0" w:color="auto"/>
      </w:divBdr>
      <w:divsChild>
        <w:div w:id="855078786">
          <w:marLeft w:val="274"/>
          <w:marRight w:val="0"/>
          <w:marTop w:val="0"/>
          <w:marBottom w:val="0"/>
          <w:divBdr>
            <w:top w:val="none" w:sz="0" w:space="0" w:color="auto"/>
            <w:left w:val="none" w:sz="0" w:space="0" w:color="auto"/>
            <w:bottom w:val="none" w:sz="0" w:space="0" w:color="auto"/>
            <w:right w:val="none" w:sz="0" w:space="0" w:color="auto"/>
          </w:divBdr>
        </w:div>
        <w:div w:id="889456220">
          <w:marLeft w:val="994"/>
          <w:marRight w:val="0"/>
          <w:marTop w:val="0"/>
          <w:marBottom w:val="0"/>
          <w:divBdr>
            <w:top w:val="none" w:sz="0" w:space="0" w:color="auto"/>
            <w:left w:val="none" w:sz="0" w:space="0" w:color="auto"/>
            <w:bottom w:val="none" w:sz="0" w:space="0" w:color="auto"/>
            <w:right w:val="none" w:sz="0" w:space="0" w:color="auto"/>
          </w:divBdr>
        </w:div>
        <w:div w:id="1785730146">
          <w:marLeft w:val="994"/>
          <w:marRight w:val="0"/>
          <w:marTop w:val="0"/>
          <w:marBottom w:val="0"/>
          <w:divBdr>
            <w:top w:val="none" w:sz="0" w:space="0" w:color="auto"/>
            <w:left w:val="none" w:sz="0" w:space="0" w:color="auto"/>
            <w:bottom w:val="none" w:sz="0" w:space="0" w:color="auto"/>
            <w:right w:val="none" w:sz="0" w:space="0" w:color="auto"/>
          </w:divBdr>
        </w:div>
        <w:div w:id="1953130020">
          <w:marLeft w:val="994"/>
          <w:marRight w:val="0"/>
          <w:marTop w:val="0"/>
          <w:marBottom w:val="0"/>
          <w:divBdr>
            <w:top w:val="none" w:sz="0" w:space="0" w:color="auto"/>
            <w:left w:val="none" w:sz="0" w:space="0" w:color="auto"/>
            <w:bottom w:val="none" w:sz="0" w:space="0" w:color="auto"/>
            <w:right w:val="none" w:sz="0" w:space="0" w:color="auto"/>
          </w:divBdr>
        </w:div>
        <w:div w:id="994532351">
          <w:marLeft w:val="994"/>
          <w:marRight w:val="0"/>
          <w:marTop w:val="0"/>
          <w:marBottom w:val="0"/>
          <w:divBdr>
            <w:top w:val="none" w:sz="0" w:space="0" w:color="auto"/>
            <w:left w:val="none" w:sz="0" w:space="0" w:color="auto"/>
            <w:bottom w:val="none" w:sz="0" w:space="0" w:color="auto"/>
            <w:right w:val="none" w:sz="0" w:space="0" w:color="auto"/>
          </w:divBdr>
        </w:div>
        <w:div w:id="1702128620">
          <w:marLeft w:val="994"/>
          <w:marRight w:val="0"/>
          <w:marTop w:val="0"/>
          <w:marBottom w:val="0"/>
          <w:divBdr>
            <w:top w:val="none" w:sz="0" w:space="0" w:color="auto"/>
            <w:left w:val="none" w:sz="0" w:space="0" w:color="auto"/>
            <w:bottom w:val="none" w:sz="0" w:space="0" w:color="auto"/>
            <w:right w:val="none" w:sz="0" w:space="0" w:color="auto"/>
          </w:divBdr>
        </w:div>
        <w:div w:id="1568759337">
          <w:marLeft w:val="274"/>
          <w:marRight w:val="0"/>
          <w:marTop w:val="0"/>
          <w:marBottom w:val="0"/>
          <w:divBdr>
            <w:top w:val="none" w:sz="0" w:space="0" w:color="auto"/>
            <w:left w:val="none" w:sz="0" w:space="0" w:color="auto"/>
            <w:bottom w:val="none" w:sz="0" w:space="0" w:color="auto"/>
            <w:right w:val="none" w:sz="0" w:space="0" w:color="auto"/>
          </w:divBdr>
        </w:div>
        <w:div w:id="951592607">
          <w:marLeft w:val="274"/>
          <w:marRight w:val="0"/>
          <w:marTop w:val="0"/>
          <w:marBottom w:val="0"/>
          <w:divBdr>
            <w:top w:val="none" w:sz="0" w:space="0" w:color="auto"/>
            <w:left w:val="none" w:sz="0" w:space="0" w:color="auto"/>
            <w:bottom w:val="none" w:sz="0" w:space="0" w:color="auto"/>
            <w:right w:val="none" w:sz="0" w:space="0" w:color="auto"/>
          </w:divBdr>
        </w:div>
        <w:div w:id="322397618">
          <w:marLeft w:val="994"/>
          <w:marRight w:val="0"/>
          <w:marTop w:val="0"/>
          <w:marBottom w:val="0"/>
          <w:divBdr>
            <w:top w:val="none" w:sz="0" w:space="0" w:color="auto"/>
            <w:left w:val="none" w:sz="0" w:space="0" w:color="auto"/>
            <w:bottom w:val="none" w:sz="0" w:space="0" w:color="auto"/>
            <w:right w:val="none" w:sz="0" w:space="0" w:color="auto"/>
          </w:divBdr>
        </w:div>
        <w:div w:id="842859203">
          <w:marLeft w:val="994"/>
          <w:marRight w:val="0"/>
          <w:marTop w:val="0"/>
          <w:marBottom w:val="0"/>
          <w:divBdr>
            <w:top w:val="none" w:sz="0" w:space="0" w:color="auto"/>
            <w:left w:val="none" w:sz="0" w:space="0" w:color="auto"/>
            <w:bottom w:val="none" w:sz="0" w:space="0" w:color="auto"/>
            <w:right w:val="none" w:sz="0" w:space="0" w:color="auto"/>
          </w:divBdr>
        </w:div>
      </w:divsChild>
    </w:div>
    <w:div w:id="2103447291">
      <w:bodyDiv w:val="1"/>
      <w:marLeft w:val="0"/>
      <w:marRight w:val="0"/>
      <w:marTop w:val="0"/>
      <w:marBottom w:val="0"/>
      <w:divBdr>
        <w:top w:val="none" w:sz="0" w:space="0" w:color="auto"/>
        <w:left w:val="none" w:sz="0" w:space="0" w:color="auto"/>
        <w:bottom w:val="none" w:sz="0" w:space="0" w:color="auto"/>
        <w:right w:val="none" w:sz="0" w:space="0" w:color="auto"/>
      </w:divBdr>
      <w:divsChild>
        <w:div w:id="840970375">
          <w:marLeft w:val="274"/>
          <w:marRight w:val="0"/>
          <w:marTop w:val="0"/>
          <w:marBottom w:val="0"/>
          <w:divBdr>
            <w:top w:val="none" w:sz="0" w:space="0" w:color="auto"/>
            <w:left w:val="none" w:sz="0" w:space="0" w:color="auto"/>
            <w:bottom w:val="none" w:sz="0" w:space="0" w:color="auto"/>
            <w:right w:val="none" w:sz="0" w:space="0" w:color="auto"/>
          </w:divBdr>
        </w:div>
        <w:div w:id="1252619790">
          <w:marLeft w:val="274"/>
          <w:marRight w:val="0"/>
          <w:marTop w:val="0"/>
          <w:marBottom w:val="0"/>
          <w:divBdr>
            <w:top w:val="none" w:sz="0" w:space="0" w:color="auto"/>
            <w:left w:val="none" w:sz="0" w:space="0" w:color="auto"/>
            <w:bottom w:val="none" w:sz="0" w:space="0" w:color="auto"/>
            <w:right w:val="none" w:sz="0" w:space="0" w:color="auto"/>
          </w:divBdr>
        </w:div>
        <w:div w:id="582106392">
          <w:marLeft w:val="994"/>
          <w:marRight w:val="0"/>
          <w:marTop w:val="0"/>
          <w:marBottom w:val="0"/>
          <w:divBdr>
            <w:top w:val="none" w:sz="0" w:space="0" w:color="auto"/>
            <w:left w:val="none" w:sz="0" w:space="0" w:color="auto"/>
            <w:bottom w:val="none" w:sz="0" w:space="0" w:color="auto"/>
            <w:right w:val="none" w:sz="0" w:space="0" w:color="auto"/>
          </w:divBdr>
        </w:div>
        <w:div w:id="1897811613">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diagramData" Target="diagrams/data1.xml"/><Relationship Id="rId47" Type="http://schemas.openxmlformats.org/officeDocument/2006/relationships/diagramData" Target="diagrams/data2.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docops.ca.com/ca-test-data-manager/4-2/en/provisioning-test-data/generate-synthetic-test-data/generate-data-using-the-ca-tdm-portal/publish-data-using-the-ca-tdm-portal" TargetMode="External"/><Relationship Id="rId89" Type="http://schemas.openxmlformats.org/officeDocument/2006/relationships/hyperlink" Target="https://docops.ca.com/ca-test-data-manager/4-5/en/getting-started/key-use-cases"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diagramColors" Target="diagrams/colors1.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diagramQuickStyle" Target="diagrams/quickStyle3.xml"/><Relationship Id="rId79" Type="http://schemas.openxmlformats.org/officeDocument/2006/relationships/image" Target="media/image53.png"/><Relationship Id="rId87" Type="http://schemas.openxmlformats.org/officeDocument/2006/relationships/image" Target="media/image58.emf"/><Relationship Id="rId102"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yperlink" Target="https://docops.ca.com/ca-test-data-manager/4-2/en/provisioning-test-data/mask-production-data/fast-data-masker-best-practices" TargetMode="External"/><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cid:image002.jpg@01D40E46.21BAD920"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diagramLayout" Target="diagrams/layout1.xml"/><Relationship Id="rId48" Type="http://schemas.openxmlformats.org/officeDocument/2006/relationships/diagramLayout" Target="diagrams/layout2.xml"/><Relationship Id="rId56" Type="http://schemas.openxmlformats.org/officeDocument/2006/relationships/image" Target="media/image36.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fontTable" Target="fontTable.xml"/><Relationship Id="rId8" Type="http://schemas.openxmlformats.org/officeDocument/2006/relationships/image" Target="media/image1.png"/><Relationship Id="rId51" Type="http://schemas.microsoft.com/office/2007/relationships/diagramDrawing" Target="diagrams/drawing2.xml"/><Relationship Id="rId72" Type="http://schemas.openxmlformats.org/officeDocument/2006/relationships/diagramData" Target="diagrams/data3.xml"/><Relationship Id="rId80" Type="http://schemas.openxmlformats.org/officeDocument/2006/relationships/image" Target="media/image54.png"/><Relationship Id="rId85" Type="http://schemas.openxmlformats.org/officeDocument/2006/relationships/hyperlink" Target="https://docops.ca.com/ca-test-data-manager/4-2/en/provisioning-test-data/generate-synthetic-test-data/generate-data-using-the-ca-tdm-portal/create-data-generation-rules"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cid:image001.jpg@01D40E46.21BAD920" TargetMode="External"/><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diagramDrawing" Target="diagrams/drawing1.xml"/><Relationship Id="rId59" Type="http://schemas.openxmlformats.org/officeDocument/2006/relationships/image" Target="media/image39.emf"/><Relationship Id="rId67" Type="http://schemas.openxmlformats.org/officeDocument/2006/relationships/image" Target="media/image46.png"/><Relationship Id="rId103"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diagramColors" Target="diagrams/colors3.xml"/><Relationship Id="rId83" Type="http://schemas.openxmlformats.org/officeDocument/2006/relationships/image" Target="media/image56.png"/><Relationship Id="rId88" Type="http://schemas.openxmlformats.org/officeDocument/2006/relationships/package" Target="embeddings/Microsoft_Excel_Worksheet.xlsx"/><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diagramQuickStyle" Target="diagrams/quickStyle2.xml"/><Relationship Id="rId57" Type="http://schemas.openxmlformats.org/officeDocument/2006/relationships/image" Target="media/image37.png"/><Relationship Id="rId106" Type="http://schemas.microsoft.com/office/2011/relationships/people" Target="people.xml"/><Relationship Id="rId10" Type="http://schemas.openxmlformats.org/officeDocument/2006/relationships/image" Target="media/image3.png"/><Relationship Id="rId31" Type="http://schemas.openxmlformats.org/officeDocument/2006/relationships/image" Target="cid:image001.jpg@01D455B5.07FE87F0" TargetMode="External"/><Relationship Id="rId44" Type="http://schemas.openxmlformats.org/officeDocument/2006/relationships/diagramQuickStyle" Target="diagrams/quickStyle1.xml"/><Relationship Id="rId52" Type="http://schemas.openxmlformats.org/officeDocument/2006/relationships/image" Target="media/image32.png"/><Relationship Id="rId60" Type="http://schemas.openxmlformats.org/officeDocument/2006/relationships/package" Target="embeddings/Microsoft_Word_Document.docx"/><Relationship Id="rId65" Type="http://schemas.openxmlformats.org/officeDocument/2006/relationships/image" Target="media/image44.png"/><Relationship Id="rId73" Type="http://schemas.openxmlformats.org/officeDocument/2006/relationships/diagramLayout" Target="diagrams/layout3.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diagramColors" Target="diagrams/colors2.xml"/><Relationship Id="rId55" Type="http://schemas.openxmlformats.org/officeDocument/2006/relationships/image" Target="media/image35.png"/><Relationship Id="rId76" Type="http://schemas.microsoft.com/office/2007/relationships/diagramDrawing" Target="diagrams/drawing3.xml"/><Relationship Id="rId97" Type="http://schemas.openxmlformats.org/officeDocument/2006/relationships/image" Target="media/image66.png"/><Relationship Id="rId104"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959C4A-87EF-46F2-9084-D374BE40FEBA}"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08CD999D-02F0-48DD-AD8F-CCAB7F0BC85F}">
      <dgm:prSet phldrT="[Text]" custT="1"/>
      <dgm:spPr/>
      <dgm:t>
        <a:bodyPr/>
        <a:lstStyle/>
        <a:p>
          <a:r>
            <a:rPr lang="en-US" sz="1000" dirty="0">
              <a:latin typeface="Segoe UI" panose="020B0502040204020203" pitchFamily="34" charset="0"/>
              <a:cs typeface="Segoe UI" panose="020B0502040204020203" pitchFamily="34" charset="0"/>
            </a:rPr>
            <a:t>Analyst/QA Framework</a:t>
          </a:r>
        </a:p>
      </dgm:t>
    </dgm:pt>
    <dgm:pt modelId="{7444F57B-B55F-4B84-8DC6-44B5729C31AC}" type="parTrans" cxnId="{429D7A42-F5E3-49A3-8678-74D17EB015EE}">
      <dgm:prSet/>
      <dgm:spPr/>
      <dgm:t>
        <a:bodyPr/>
        <a:lstStyle/>
        <a:p>
          <a:endParaRPr lang="en-US"/>
        </a:p>
      </dgm:t>
    </dgm:pt>
    <dgm:pt modelId="{B0FB14C8-98B1-49FB-A600-CB7DED7F9E8C}" type="sibTrans" cxnId="{429D7A42-F5E3-49A3-8678-74D17EB015EE}">
      <dgm:prSet/>
      <dgm:spPr/>
      <dgm:t>
        <a:bodyPr/>
        <a:lstStyle/>
        <a:p>
          <a:endParaRPr lang="en-US"/>
        </a:p>
      </dgm:t>
    </dgm:pt>
    <dgm:pt modelId="{431647D5-F1B9-44F9-86B5-94D665B7FD1E}">
      <dgm:prSet phldrT="[Text]" custT="1"/>
      <dgm:spPr>
        <a:solidFill>
          <a:schemeClr val="accent5">
            <a:lumMod val="60000"/>
            <a:lumOff val="40000"/>
          </a:schemeClr>
        </a:solidFill>
      </dgm:spPr>
      <dgm:t>
        <a:bodyPr/>
        <a:lstStyle/>
        <a:p>
          <a:r>
            <a:rPr lang="en-US" sz="1000" b="1" dirty="0">
              <a:latin typeface="Segoe UI" panose="020B0502040204020203" pitchFamily="34" charset="0"/>
              <a:cs typeface="Segoe UI" panose="020B0502040204020203" pitchFamily="34" charset="0"/>
            </a:rPr>
            <a:t>Project</a:t>
          </a:r>
        </a:p>
      </dgm:t>
    </dgm:pt>
    <dgm:pt modelId="{683A02E8-B933-4C47-9DF7-230B916D2078}" type="parTrans" cxnId="{5BFD5681-8E15-438F-8417-945E170A6C2E}">
      <dgm:prSet/>
      <dgm:spPr/>
      <dgm:t>
        <a:bodyPr/>
        <a:lstStyle/>
        <a:p>
          <a:endParaRPr lang="en-US"/>
        </a:p>
      </dgm:t>
    </dgm:pt>
    <dgm:pt modelId="{C75D2023-E9FF-44E1-9DA8-096CD57CBEC5}" type="sibTrans" cxnId="{5BFD5681-8E15-438F-8417-945E170A6C2E}">
      <dgm:prSet/>
      <dgm:spPr/>
      <dgm:t>
        <a:bodyPr/>
        <a:lstStyle/>
        <a:p>
          <a:endParaRPr lang="en-US"/>
        </a:p>
      </dgm:t>
    </dgm:pt>
    <dgm:pt modelId="{26BA5D6D-B093-4B94-B2BC-15513B43765B}">
      <dgm:prSet phldrT="[Text]" custT="1"/>
      <dgm:spPr>
        <a:solidFill>
          <a:schemeClr val="accent5">
            <a:lumMod val="60000"/>
            <a:lumOff val="40000"/>
          </a:schemeClr>
        </a:solidFill>
      </dgm:spPr>
      <dgm:t>
        <a:bodyPr/>
        <a:lstStyle/>
        <a:p>
          <a:r>
            <a:rPr lang="en-US" sz="1000" b="1" dirty="0">
              <a:latin typeface="Segoe UI" panose="020B0502040204020203" pitchFamily="34" charset="0"/>
              <a:cs typeface="Segoe UI" panose="020B0502040204020203" pitchFamily="34" charset="0"/>
            </a:rPr>
            <a:t>Release/Sprint</a:t>
          </a:r>
        </a:p>
      </dgm:t>
    </dgm:pt>
    <dgm:pt modelId="{04DB89EA-B218-4B98-BC5F-A9635BEC23DC}" type="parTrans" cxnId="{F3989E4B-D2C6-4E02-8C71-A78229CD1CBC}">
      <dgm:prSet/>
      <dgm:spPr/>
      <dgm:t>
        <a:bodyPr/>
        <a:lstStyle/>
        <a:p>
          <a:endParaRPr lang="en-US"/>
        </a:p>
      </dgm:t>
    </dgm:pt>
    <dgm:pt modelId="{A3B74EF2-4F44-4A00-9DCE-C784BF751DB6}" type="sibTrans" cxnId="{F3989E4B-D2C6-4E02-8C71-A78229CD1CBC}">
      <dgm:prSet/>
      <dgm:spPr/>
      <dgm:t>
        <a:bodyPr/>
        <a:lstStyle/>
        <a:p>
          <a:endParaRPr lang="en-US"/>
        </a:p>
      </dgm:t>
    </dgm:pt>
    <dgm:pt modelId="{0957129A-A9F6-4D73-A004-49D9D459DCFC}">
      <dgm:prSet phldrT="[Text]" custT="1"/>
      <dgm:spPr/>
      <dgm:t>
        <a:bodyPr/>
        <a:lstStyle/>
        <a:p>
          <a:r>
            <a:rPr lang="en-US" sz="800" dirty="0">
              <a:latin typeface="Segoe UI" panose="020B0502040204020203" pitchFamily="34" charset="0"/>
              <a:cs typeface="Segoe UI" panose="020B0502040204020203" pitchFamily="34" charset="0"/>
            </a:rPr>
            <a:t>QA Strategy</a:t>
          </a:r>
        </a:p>
      </dgm:t>
    </dgm:pt>
    <dgm:pt modelId="{38F11645-2FF9-46CE-A139-C9D2CA6F5757}" type="parTrans" cxnId="{E239E112-53A8-4875-80B7-0C8CD18DCB3C}">
      <dgm:prSet/>
      <dgm:spPr/>
      <dgm:t>
        <a:bodyPr/>
        <a:lstStyle/>
        <a:p>
          <a:endParaRPr lang="en-US"/>
        </a:p>
      </dgm:t>
    </dgm:pt>
    <dgm:pt modelId="{5C6C1514-3777-4DB6-8709-0CC2BC8A986B}" type="sibTrans" cxnId="{E239E112-53A8-4875-80B7-0C8CD18DCB3C}">
      <dgm:prSet/>
      <dgm:spPr/>
      <dgm:t>
        <a:bodyPr/>
        <a:lstStyle/>
        <a:p>
          <a:endParaRPr lang="en-US"/>
        </a:p>
      </dgm:t>
    </dgm:pt>
    <dgm:pt modelId="{6625C6E8-C8CC-4279-9174-69D872B26674}">
      <dgm:prSet phldrT="[Text]" custT="1"/>
      <dgm:spPr/>
      <dgm:t>
        <a:bodyPr/>
        <a:lstStyle/>
        <a:p>
          <a:r>
            <a:rPr lang="en-US" sz="800" dirty="0">
              <a:latin typeface="Segoe UI" panose="020B0502040204020203" pitchFamily="34" charset="0"/>
              <a:cs typeface="Segoe UI" panose="020B0502040204020203" pitchFamily="34" charset="0"/>
            </a:rPr>
            <a:t>Test Plan</a:t>
          </a:r>
        </a:p>
      </dgm:t>
    </dgm:pt>
    <dgm:pt modelId="{9F74036C-67D2-457B-8B70-0456006982A6}" type="parTrans" cxnId="{33B6658E-00A4-4B89-A66B-939264D7C8E4}">
      <dgm:prSet/>
      <dgm:spPr/>
      <dgm:t>
        <a:bodyPr/>
        <a:lstStyle/>
        <a:p>
          <a:endParaRPr lang="en-US"/>
        </a:p>
      </dgm:t>
    </dgm:pt>
    <dgm:pt modelId="{0CCAD44F-F8A0-4A56-987D-5046B59FE8FC}" type="sibTrans" cxnId="{33B6658E-00A4-4B89-A66B-939264D7C8E4}">
      <dgm:prSet/>
      <dgm:spPr/>
      <dgm:t>
        <a:bodyPr/>
        <a:lstStyle/>
        <a:p>
          <a:endParaRPr lang="en-US"/>
        </a:p>
      </dgm:t>
    </dgm:pt>
    <dgm:pt modelId="{CECCFD0B-A309-4C2A-8E03-A523ADEB4886}">
      <dgm:prSet phldrT="[Text]" custT="1"/>
      <dgm:spPr/>
      <dgm:t>
        <a:bodyPr/>
        <a:lstStyle/>
        <a:p>
          <a:r>
            <a:rPr lang="en-US" sz="800" dirty="0">
              <a:latin typeface="Segoe UI" panose="020B0502040204020203" pitchFamily="34" charset="0"/>
              <a:cs typeface="Segoe UI" panose="020B0502040204020203" pitchFamily="34" charset="0"/>
            </a:rPr>
            <a:t>Test Coverage</a:t>
          </a:r>
        </a:p>
      </dgm:t>
    </dgm:pt>
    <dgm:pt modelId="{36E22DA6-3705-4072-80E0-C067C61A7989}" type="parTrans" cxnId="{ADA23EB0-B9DD-46F7-9F90-C0E3CEB42EC5}">
      <dgm:prSet/>
      <dgm:spPr/>
      <dgm:t>
        <a:bodyPr/>
        <a:lstStyle/>
        <a:p>
          <a:endParaRPr lang="en-US"/>
        </a:p>
      </dgm:t>
    </dgm:pt>
    <dgm:pt modelId="{1806432D-8F95-4F7B-833F-C642258A9EFA}" type="sibTrans" cxnId="{ADA23EB0-B9DD-46F7-9F90-C0E3CEB42EC5}">
      <dgm:prSet/>
      <dgm:spPr/>
      <dgm:t>
        <a:bodyPr/>
        <a:lstStyle/>
        <a:p>
          <a:endParaRPr lang="en-US"/>
        </a:p>
      </dgm:t>
    </dgm:pt>
    <dgm:pt modelId="{F1DF1BAE-70EB-4908-AC2E-3F3646F40663}">
      <dgm:prSet phldrT="[Text]" custT="1"/>
      <dgm:spPr/>
      <dgm:t>
        <a:bodyPr/>
        <a:lstStyle/>
        <a:p>
          <a:r>
            <a:rPr lang="en-US" sz="800" dirty="0">
              <a:latin typeface="Segoe UI" panose="020B0502040204020203" pitchFamily="34" charset="0"/>
              <a:cs typeface="Segoe UI" panose="020B0502040204020203" pitchFamily="34" charset="0"/>
            </a:rPr>
            <a:t>Epic Level Test Cases </a:t>
          </a:r>
        </a:p>
      </dgm:t>
    </dgm:pt>
    <dgm:pt modelId="{C51A41C8-5F68-4841-8403-1213B99F66DE}" type="parTrans" cxnId="{52380DEF-FDE2-4FE1-8EE1-66695925C039}">
      <dgm:prSet/>
      <dgm:spPr/>
      <dgm:t>
        <a:bodyPr/>
        <a:lstStyle/>
        <a:p>
          <a:endParaRPr lang="en-US"/>
        </a:p>
      </dgm:t>
    </dgm:pt>
    <dgm:pt modelId="{5220E7ED-B75E-419A-8CAC-FF8DFA767D86}" type="sibTrans" cxnId="{52380DEF-FDE2-4FE1-8EE1-66695925C039}">
      <dgm:prSet/>
      <dgm:spPr/>
      <dgm:t>
        <a:bodyPr/>
        <a:lstStyle/>
        <a:p>
          <a:endParaRPr lang="en-US"/>
        </a:p>
      </dgm:t>
    </dgm:pt>
    <dgm:pt modelId="{19655AD7-F0E7-4E53-9136-46D0BAC3FC18}">
      <dgm:prSet phldrT="[Text]" custT="1"/>
      <dgm:spPr/>
      <dgm:t>
        <a:bodyPr/>
        <a:lstStyle/>
        <a:p>
          <a:r>
            <a:rPr lang="en-US" sz="800" dirty="0">
              <a:latin typeface="Segoe UI" panose="020B0502040204020203" pitchFamily="34" charset="0"/>
              <a:cs typeface="Segoe UI" panose="020B0502040204020203" pitchFamily="34" charset="0"/>
            </a:rPr>
            <a:t>User Stories Level Test Cases </a:t>
          </a:r>
        </a:p>
      </dgm:t>
    </dgm:pt>
    <dgm:pt modelId="{3D980C3C-61C5-49FB-A6A3-77D71E121C1A}" type="parTrans" cxnId="{F4EA0DEF-77BC-4654-80A7-091F2A6A20CF}">
      <dgm:prSet/>
      <dgm:spPr/>
      <dgm:t>
        <a:bodyPr/>
        <a:lstStyle/>
        <a:p>
          <a:endParaRPr lang="en-US"/>
        </a:p>
      </dgm:t>
    </dgm:pt>
    <dgm:pt modelId="{80C7AC06-3949-4961-8702-C2955F54A8B2}" type="sibTrans" cxnId="{F4EA0DEF-77BC-4654-80A7-091F2A6A20CF}">
      <dgm:prSet/>
      <dgm:spPr/>
      <dgm:t>
        <a:bodyPr/>
        <a:lstStyle/>
        <a:p>
          <a:endParaRPr lang="en-US"/>
        </a:p>
      </dgm:t>
    </dgm:pt>
    <dgm:pt modelId="{E1B32418-44DF-4E78-91AE-977BBC79D0D9}">
      <dgm:prSet phldrT="[Text]" custT="1"/>
      <dgm:spPr/>
      <dgm:t>
        <a:bodyPr/>
        <a:lstStyle/>
        <a:p>
          <a:r>
            <a:rPr lang="en-US" sz="800" dirty="0">
              <a:latin typeface="Segoe UI" panose="020B0502040204020203" pitchFamily="34" charset="0"/>
              <a:cs typeface="Segoe UI" panose="020B0502040204020203" pitchFamily="34" charset="0"/>
            </a:rPr>
            <a:t>Test Data</a:t>
          </a:r>
        </a:p>
      </dgm:t>
    </dgm:pt>
    <dgm:pt modelId="{5941ACE2-CC94-4950-9993-E1AE2D05C476}" type="parTrans" cxnId="{8154C942-FA05-4494-B664-0BA62EFEDA56}">
      <dgm:prSet/>
      <dgm:spPr/>
      <dgm:t>
        <a:bodyPr/>
        <a:lstStyle/>
        <a:p>
          <a:endParaRPr lang="en-US"/>
        </a:p>
      </dgm:t>
    </dgm:pt>
    <dgm:pt modelId="{D3796591-7003-4939-8847-10E9B5B9D5BA}" type="sibTrans" cxnId="{8154C942-FA05-4494-B664-0BA62EFEDA56}">
      <dgm:prSet/>
      <dgm:spPr/>
      <dgm:t>
        <a:bodyPr/>
        <a:lstStyle/>
        <a:p>
          <a:endParaRPr lang="en-US"/>
        </a:p>
      </dgm:t>
    </dgm:pt>
    <dgm:pt modelId="{0CCB6AA1-C323-4576-940C-DECEA8CA518C}">
      <dgm:prSet phldrT="[Text]" custT="1"/>
      <dgm:spPr/>
      <dgm:t>
        <a:bodyPr/>
        <a:lstStyle/>
        <a:p>
          <a:r>
            <a:rPr lang="en-US" sz="800" dirty="0">
              <a:latin typeface="Segoe UI" panose="020B0502040204020203" pitchFamily="34" charset="0"/>
              <a:cs typeface="Segoe UI" panose="020B0502040204020203" pitchFamily="34" charset="0"/>
            </a:rPr>
            <a:t>Defect Report</a:t>
          </a:r>
        </a:p>
      </dgm:t>
    </dgm:pt>
    <dgm:pt modelId="{079345CE-BCD7-40BE-AF61-EEC489C4BF2D}" type="parTrans" cxnId="{271B5E46-BBCB-4C25-B3B8-AD96947AF21E}">
      <dgm:prSet/>
      <dgm:spPr/>
      <dgm:t>
        <a:bodyPr/>
        <a:lstStyle/>
        <a:p>
          <a:endParaRPr lang="en-US"/>
        </a:p>
      </dgm:t>
    </dgm:pt>
    <dgm:pt modelId="{0C996106-06C8-4697-8ED7-6CA422EFF49C}" type="sibTrans" cxnId="{271B5E46-BBCB-4C25-B3B8-AD96947AF21E}">
      <dgm:prSet/>
      <dgm:spPr/>
      <dgm:t>
        <a:bodyPr/>
        <a:lstStyle/>
        <a:p>
          <a:endParaRPr lang="en-US"/>
        </a:p>
      </dgm:t>
    </dgm:pt>
    <dgm:pt modelId="{DCFB1BC0-648D-40A5-B516-DD2049387413}">
      <dgm:prSet phldrT="[Text]" custT="1"/>
      <dgm:spPr/>
      <dgm:t>
        <a:bodyPr/>
        <a:lstStyle/>
        <a:p>
          <a:r>
            <a:rPr lang="en-US" sz="800" dirty="0">
              <a:latin typeface="Segoe UI" panose="020B0502040204020203" pitchFamily="34" charset="0"/>
              <a:cs typeface="Segoe UI" panose="020B0502040204020203" pitchFamily="34" charset="0"/>
            </a:rPr>
            <a:t>Test Summary / Closure Report</a:t>
          </a:r>
        </a:p>
      </dgm:t>
    </dgm:pt>
    <dgm:pt modelId="{2206915F-5D78-4BF1-9EAF-C2CC297CE686}" type="parTrans" cxnId="{7EFF8E57-A6A6-48BD-9363-4BEEE2C602AC}">
      <dgm:prSet/>
      <dgm:spPr/>
      <dgm:t>
        <a:bodyPr/>
        <a:lstStyle/>
        <a:p>
          <a:endParaRPr lang="en-US"/>
        </a:p>
      </dgm:t>
    </dgm:pt>
    <dgm:pt modelId="{9176F666-8CE3-4619-9105-348A83DD8DFF}" type="sibTrans" cxnId="{7EFF8E57-A6A6-48BD-9363-4BEEE2C602AC}">
      <dgm:prSet/>
      <dgm:spPr/>
      <dgm:t>
        <a:bodyPr/>
        <a:lstStyle/>
        <a:p>
          <a:endParaRPr lang="en-US"/>
        </a:p>
      </dgm:t>
    </dgm:pt>
    <dgm:pt modelId="{9AB90923-A3EB-49BB-BA32-71A630E56E03}">
      <dgm:prSet phldrT="[Text]" custT="1"/>
      <dgm:spPr/>
      <dgm:t>
        <a:bodyPr/>
        <a:lstStyle/>
        <a:p>
          <a:r>
            <a:rPr lang="en-US" sz="800" dirty="0">
              <a:latin typeface="Segoe UI" panose="020B0502040204020203" pitchFamily="34" charset="0"/>
              <a:cs typeface="Segoe UI" panose="020B0502040204020203" pitchFamily="34" charset="0"/>
            </a:rPr>
            <a:t>Sprint Demos</a:t>
          </a:r>
        </a:p>
      </dgm:t>
    </dgm:pt>
    <dgm:pt modelId="{071EB857-A966-430D-A5B6-066614A9F9FE}" type="parTrans" cxnId="{EA1635BB-D145-4EFB-B867-96B1E924D2FF}">
      <dgm:prSet/>
      <dgm:spPr/>
      <dgm:t>
        <a:bodyPr/>
        <a:lstStyle/>
        <a:p>
          <a:endParaRPr lang="en-US"/>
        </a:p>
      </dgm:t>
    </dgm:pt>
    <dgm:pt modelId="{B4BD6720-4154-46A1-9B39-6714B8CA1033}" type="sibTrans" cxnId="{EA1635BB-D145-4EFB-B867-96B1E924D2FF}">
      <dgm:prSet/>
      <dgm:spPr/>
      <dgm:t>
        <a:bodyPr/>
        <a:lstStyle/>
        <a:p>
          <a:endParaRPr lang="en-US"/>
        </a:p>
      </dgm:t>
    </dgm:pt>
    <dgm:pt modelId="{92E54922-091E-44C0-9508-509C4AD81C53}">
      <dgm:prSet phldrT="[Text]" custT="1"/>
      <dgm:spPr/>
      <dgm:t>
        <a:bodyPr/>
        <a:lstStyle/>
        <a:p>
          <a:r>
            <a:rPr lang="en-US" sz="800" dirty="0">
              <a:latin typeface="Segoe UI" panose="020B0502040204020203" pitchFamily="34" charset="0"/>
              <a:cs typeface="Segoe UI" panose="020B0502040204020203" pitchFamily="34" charset="0"/>
            </a:rPr>
            <a:t>Regression review board</a:t>
          </a:r>
        </a:p>
      </dgm:t>
    </dgm:pt>
    <dgm:pt modelId="{A4CD1B8B-2949-4661-B3F1-C1704885F5AE}" type="parTrans" cxnId="{1B32E8B8-9BA4-43A4-905F-32C8582D72C0}">
      <dgm:prSet/>
      <dgm:spPr/>
      <dgm:t>
        <a:bodyPr/>
        <a:lstStyle/>
        <a:p>
          <a:endParaRPr lang="en-US"/>
        </a:p>
      </dgm:t>
    </dgm:pt>
    <dgm:pt modelId="{A3A7CBBE-DBEF-4DE8-8B9B-FBFD9D4F0025}" type="sibTrans" cxnId="{1B32E8B8-9BA4-43A4-905F-32C8582D72C0}">
      <dgm:prSet/>
      <dgm:spPr/>
      <dgm:t>
        <a:bodyPr/>
        <a:lstStyle/>
        <a:p>
          <a:endParaRPr lang="en-US"/>
        </a:p>
      </dgm:t>
    </dgm:pt>
    <dgm:pt modelId="{CEE84C17-DB3E-4883-B57F-99B38D4C4C96}">
      <dgm:prSet phldrT="[Text]" custT="1"/>
      <dgm:spPr/>
      <dgm:t>
        <a:bodyPr/>
        <a:lstStyle/>
        <a:p>
          <a:r>
            <a:rPr lang="en-US" sz="800" dirty="0">
              <a:latin typeface="Segoe UI" panose="020B0502040204020203" pitchFamily="34" charset="0"/>
              <a:cs typeface="Segoe UI" panose="020B0502040204020203" pitchFamily="34" charset="0"/>
            </a:rPr>
            <a:t>Root Cause Analysis</a:t>
          </a:r>
        </a:p>
      </dgm:t>
    </dgm:pt>
    <dgm:pt modelId="{C2E23E07-AC41-41FB-B81A-E58475F76B5A}" type="parTrans" cxnId="{76EBA381-CA5D-43BF-92B9-97CA8212E548}">
      <dgm:prSet/>
      <dgm:spPr/>
      <dgm:t>
        <a:bodyPr/>
        <a:lstStyle/>
        <a:p>
          <a:endParaRPr lang="en-US"/>
        </a:p>
      </dgm:t>
    </dgm:pt>
    <dgm:pt modelId="{E272BB06-C3F9-4587-995F-E11F012C1C2C}" type="sibTrans" cxnId="{76EBA381-CA5D-43BF-92B9-97CA8212E548}">
      <dgm:prSet/>
      <dgm:spPr/>
      <dgm:t>
        <a:bodyPr/>
        <a:lstStyle/>
        <a:p>
          <a:endParaRPr lang="en-US"/>
        </a:p>
      </dgm:t>
    </dgm:pt>
    <dgm:pt modelId="{BEC01145-4589-476E-A8F0-1720BB1C5B64}">
      <dgm:prSet phldrT="[Text]" custT="1"/>
      <dgm:spPr/>
      <dgm:t>
        <a:bodyPr/>
        <a:lstStyle/>
        <a:p>
          <a:r>
            <a:rPr lang="en-US" sz="800" dirty="0">
              <a:latin typeface="Segoe UI" panose="020B0502040204020203" pitchFamily="34" charset="0"/>
              <a:cs typeface="Segoe UI" panose="020B0502040204020203" pitchFamily="34" charset="0"/>
            </a:rPr>
            <a:t>Define Acceptance Criteria</a:t>
          </a:r>
        </a:p>
      </dgm:t>
    </dgm:pt>
    <dgm:pt modelId="{F4EF1C30-3874-457E-86FF-13755755733C}" type="parTrans" cxnId="{A4E2EAA3-9EC6-4B3C-8ACF-383DF990510F}">
      <dgm:prSet/>
      <dgm:spPr/>
      <dgm:t>
        <a:bodyPr/>
        <a:lstStyle/>
        <a:p>
          <a:endParaRPr lang="en-US"/>
        </a:p>
      </dgm:t>
    </dgm:pt>
    <dgm:pt modelId="{9775E77B-A6D1-432C-9AF0-4FAA1DE02589}" type="sibTrans" cxnId="{A4E2EAA3-9EC6-4B3C-8ACF-383DF990510F}">
      <dgm:prSet/>
      <dgm:spPr/>
      <dgm:t>
        <a:bodyPr/>
        <a:lstStyle/>
        <a:p>
          <a:endParaRPr lang="en-US"/>
        </a:p>
      </dgm:t>
    </dgm:pt>
    <dgm:pt modelId="{13089FD7-E1E9-41C6-A658-C1457080B8AB}">
      <dgm:prSet phldrT="[Text]" custT="1"/>
      <dgm:spPr/>
      <dgm:t>
        <a:bodyPr/>
        <a:lstStyle/>
        <a:p>
          <a:r>
            <a:rPr lang="en-US" sz="800" dirty="0">
              <a:latin typeface="Segoe UI" panose="020B0502040204020203" pitchFamily="34" charset="0"/>
              <a:cs typeface="Segoe UI" panose="020B0502040204020203" pitchFamily="34" charset="0"/>
            </a:rPr>
            <a:t>Requirements clarification</a:t>
          </a:r>
        </a:p>
      </dgm:t>
    </dgm:pt>
    <dgm:pt modelId="{A02636AF-266B-4AFD-9198-5025D1082F73}" type="parTrans" cxnId="{A48D944C-BEE4-4C60-9DFD-CD63564CD5FE}">
      <dgm:prSet/>
      <dgm:spPr/>
      <dgm:t>
        <a:bodyPr/>
        <a:lstStyle/>
        <a:p>
          <a:endParaRPr lang="en-US"/>
        </a:p>
      </dgm:t>
    </dgm:pt>
    <dgm:pt modelId="{C30F3E70-CC80-4C17-A183-9EAEF7F8A669}" type="sibTrans" cxnId="{A48D944C-BEE4-4C60-9DFD-CD63564CD5FE}">
      <dgm:prSet/>
      <dgm:spPr/>
      <dgm:t>
        <a:bodyPr/>
        <a:lstStyle/>
        <a:p>
          <a:endParaRPr lang="en-US"/>
        </a:p>
      </dgm:t>
    </dgm:pt>
    <dgm:pt modelId="{7A1F57F0-ED75-4518-9EEE-E666E188EF88}">
      <dgm:prSet phldrT="[Text]" custT="1"/>
      <dgm:spPr/>
      <dgm:t>
        <a:bodyPr/>
        <a:lstStyle/>
        <a:p>
          <a:r>
            <a:rPr lang="en-US" sz="800" dirty="0">
              <a:latin typeface="Segoe UI" panose="020B0502040204020203" pitchFamily="34" charset="0"/>
              <a:cs typeface="Segoe UI" panose="020B0502040204020203" pitchFamily="34" charset="0"/>
            </a:rPr>
            <a:t>Backlog grooming</a:t>
          </a:r>
        </a:p>
      </dgm:t>
    </dgm:pt>
    <dgm:pt modelId="{9598D4A5-9A0A-423D-ACBE-EE709F85C6D5}" type="parTrans" cxnId="{E76A5D03-DEA7-49FB-A055-DD8EAA48297F}">
      <dgm:prSet/>
      <dgm:spPr/>
      <dgm:t>
        <a:bodyPr/>
        <a:lstStyle/>
        <a:p>
          <a:endParaRPr lang="en-US"/>
        </a:p>
      </dgm:t>
    </dgm:pt>
    <dgm:pt modelId="{DB24B747-5671-467F-A89F-CCE1B17E81B4}" type="sibTrans" cxnId="{E76A5D03-DEA7-49FB-A055-DD8EAA48297F}">
      <dgm:prSet/>
      <dgm:spPr/>
      <dgm:t>
        <a:bodyPr/>
        <a:lstStyle/>
        <a:p>
          <a:endParaRPr lang="en-US"/>
        </a:p>
      </dgm:t>
    </dgm:pt>
    <dgm:pt modelId="{A9297331-1A68-4786-A265-042516D1BA38}">
      <dgm:prSet phldrT="[Text]" custT="1"/>
      <dgm:spPr/>
      <dgm:t>
        <a:bodyPr/>
        <a:lstStyle/>
        <a:p>
          <a:r>
            <a:rPr lang="en-US" sz="800" dirty="0">
              <a:latin typeface="Segoe UI" panose="020B0502040204020203" pitchFamily="34" charset="0"/>
              <a:cs typeface="Segoe UI" panose="020B0502040204020203" pitchFamily="34" charset="0"/>
            </a:rPr>
            <a:t>e2e</a:t>
          </a:r>
        </a:p>
      </dgm:t>
    </dgm:pt>
    <dgm:pt modelId="{E1D6F995-3BAE-45B0-8AB5-8D24754ADB2E}" type="parTrans" cxnId="{79A069F4-2656-42C2-B0C0-3A6C09F8D0B3}">
      <dgm:prSet/>
      <dgm:spPr/>
      <dgm:t>
        <a:bodyPr/>
        <a:lstStyle/>
        <a:p>
          <a:endParaRPr lang="en-US"/>
        </a:p>
      </dgm:t>
    </dgm:pt>
    <dgm:pt modelId="{DD5B86D7-6A53-4D93-B108-C6195A407955}" type="sibTrans" cxnId="{79A069F4-2656-42C2-B0C0-3A6C09F8D0B3}">
      <dgm:prSet/>
      <dgm:spPr/>
      <dgm:t>
        <a:bodyPr/>
        <a:lstStyle/>
        <a:p>
          <a:endParaRPr lang="en-US"/>
        </a:p>
      </dgm:t>
    </dgm:pt>
    <dgm:pt modelId="{F89CD4A9-B70A-4EC9-8865-2A34425D17BA}" type="pres">
      <dgm:prSet presAssocID="{40959C4A-87EF-46F2-9084-D374BE40FEBA}" presName="Name0" presStyleCnt="0">
        <dgm:presLayoutVars>
          <dgm:chPref val="1"/>
          <dgm:dir/>
          <dgm:animOne val="branch"/>
          <dgm:animLvl val="lvl"/>
          <dgm:resizeHandles/>
        </dgm:presLayoutVars>
      </dgm:prSet>
      <dgm:spPr/>
    </dgm:pt>
    <dgm:pt modelId="{47239B83-E7C4-45CF-A180-43A44AB845BE}" type="pres">
      <dgm:prSet presAssocID="{08CD999D-02F0-48DD-AD8F-CCAB7F0BC85F}" presName="vertOne" presStyleCnt="0"/>
      <dgm:spPr/>
    </dgm:pt>
    <dgm:pt modelId="{357A186D-02E5-467B-AFB4-767F978FF006}" type="pres">
      <dgm:prSet presAssocID="{08CD999D-02F0-48DD-AD8F-CCAB7F0BC85F}" presName="txOne" presStyleLbl="node0" presStyleIdx="0" presStyleCnt="1">
        <dgm:presLayoutVars>
          <dgm:chPref val="3"/>
        </dgm:presLayoutVars>
      </dgm:prSet>
      <dgm:spPr/>
    </dgm:pt>
    <dgm:pt modelId="{B27D6859-F90A-47F7-819E-A0DD5BB35155}" type="pres">
      <dgm:prSet presAssocID="{08CD999D-02F0-48DD-AD8F-CCAB7F0BC85F}" presName="parTransOne" presStyleCnt="0"/>
      <dgm:spPr/>
    </dgm:pt>
    <dgm:pt modelId="{9380AAC2-6FE2-44C0-B2CD-0830B659153A}" type="pres">
      <dgm:prSet presAssocID="{08CD999D-02F0-48DD-AD8F-CCAB7F0BC85F}" presName="horzOne" presStyleCnt="0"/>
      <dgm:spPr/>
    </dgm:pt>
    <dgm:pt modelId="{3CD4B9D7-0FFC-4528-8A3D-CDA4A22AFB87}" type="pres">
      <dgm:prSet presAssocID="{431647D5-F1B9-44F9-86B5-94D665B7FD1E}" presName="vertTwo" presStyleCnt="0"/>
      <dgm:spPr/>
    </dgm:pt>
    <dgm:pt modelId="{14242E08-EC47-4E00-9B15-A1E743A149C9}" type="pres">
      <dgm:prSet presAssocID="{431647D5-F1B9-44F9-86B5-94D665B7FD1E}" presName="txTwo" presStyleLbl="node2" presStyleIdx="0" presStyleCnt="2">
        <dgm:presLayoutVars>
          <dgm:chPref val="3"/>
        </dgm:presLayoutVars>
      </dgm:prSet>
      <dgm:spPr/>
    </dgm:pt>
    <dgm:pt modelId="{FF3B6BD4-44D4-416B-8DA2-8C561EC237BB}" type="pres">
      <dgm:prSet presAssocID="{431647D5-F1B9-44F9-86B5-94D665B7FD1E}" presName="parTransTwo" presStyleCnt="0"/>
      <dgm:spPr/>
    </dgm:pt>
    <dgm:pt modelId="{A1639F5A-BCBE-43CB-A1AE-3E7B8DE46A55}" type="pres">
      <dgm:prSet presAssocID="{431647D5-F1B9-44F9-86B5-94D665B7FD1E}" presName="horzTwo" presStyleCnt="0"/>
      <dgm:spPr/>
    </dgm:pt>
    <dgm:pt modelId="{760D5B60-7002-47C5-8DD8-6D38A6BBF41C}" type="pres">
      <dgm:prSet presAssocID="{0957129A-A9F6-4D73-A004-49D9D459DCFC}" presName="vertThree" presStyleCnt="0"/>
      <dgm:spPr/>
    </dgm:pt>
    <dgm:pt modelId="{942A7995-F87B-4C1F-9F88-D7FF8A645CF9}" type="pres">
      <dgm:prSet presAssocID="{0957129A-A9F6-4D73-A004-49D9D459DCFC}" presName="txThree" presStyleLbl="node3" presStyleIdx="0" presStyleCnt="15">
        <dgm:presLayoutVars>
          <dgm:chPref val="3"/>
        </dgm:presLayoutVars>
      </dgm:prSet>
      <dgm:spPr/>
    </dgm:pt>
    <dgm:pt modelId="{8CAACC47-E9E5-4AF4-A2A8-74CDE6DBB8A7}" type="pres">
      <dgm:prSet presAssocID="{0957129A-A9F6-4D73-A004-49D9D459DCFC}" presName="horzThree" presStyleCnt="0"/>
      <dgm:spPr/>
    </dgm:pt>
    <dgm:pt modelId="{EC9380A6-B5E3-4F86-ADB5-B99613F0B470}" type="pres">
      <dgm:prSet presAssocID="{5C6C1514-3777-4DB6-8709-0CC2BC8A986B}" presName="sibSpaceThree" presStyleCnt="0"/>
      <dgm:spPr/>
    </dgm:pt>
    <dgm:pt modelId="{7C180CB5-A5D6-4919-9590-3CDFB3A203D0}" type="pres">
      <dgm:prSet presAssocID="{6625C6E8-C8CC-4279-9174-69D872B26674}" presName="vertThree" presStyleCnt="0"/>
      <dgm:spPr/>
    </dgm:pt>
    <dgm:pt modelId="{B8171E84-AC35-4F43-9D55-E079A7E6F78B}" type="pres">
      <dgm:prSet presAssocID="{6625C6E8-C8CC-4279-9174-69D872B26674}" presName="txThree" presStyleLbl="node3" presStyleIdx="1" presStyleCnt="15">
        <dgm:presLayoutVars>
          <dgm:chPref val="3"/>
        </dgm:presLayoutVars>
      </dgm:prSet>
      <dgm:spPr/>
    </dgm:pt>
    <dgm:pt modelId="{BE4E12BC-3CCD-495D-9048-4F934EE1AB14}" type="pres">
      <dgm:prSet presAssocID="{6625C6E8-C8CC-4279-9174-69D872B26674}" presName="horzThree" presStyleCnt="0"/>
      <dgm:spPr/>
    </dgm:pt>
    <dgm:pt modelId="{7BAD70EB-0D07-467C-AC0A-69E1E82990E8}" type="pres">
      <dgm:prSet presAssocID="{0CCAD44F-F8A0-4A56-987D-5046B59FE8FC}" presName="sibSpaceThree" presStyleCnt="0"/>
      <dgm:spPr/>
    </dgm:pt>
    <dgm:pt modelId="{242F0841-F94C-4389-8D20-3C59B7E4B666}" type="pres">
      <dgm:prSet presAssocID="{DCFB1BC0-648D-40A5-B516-DD2049387413}" presName="vertThree" presStyleCnt="0"/>
      <dgm:spPr/>
    </dgm:pt>
    <dgm:pt modelId="{5FC6E2BF-92F5-4AAE-8FA7-02086967A803}" type="pres">
      <dgm:prSet presAssocID="{DCFB1BC0-648D-40A5-B516-DD2049387413}" presName="txThree" presStyleLbl="node3" presStyleIdx="2" presStyleCnt="15">
        <dgm:presLayoutVars>
          <dgm:chPref val="3"/>
        </dgm:presLayoutVars>
      </dgm:prSet>
      <dgm:spPr/>
    </dgm:pt>
    <dgm:pt modelId="{EF5C73FC-5937-4518-827D-7971107AC4BF}" type="pres">
      <dgm:prSet presAssocID="{DCFB1BC0-648D-40A5-B516-DD2049387413}" presName="horzThree" presStyleCnt="0"/>
      <dgm:spPr/>
    </dgm:pt>
    <dgm:pt modelId="{D0B88EC4-4A7B-4D3C-8E6C-4BEB612FD7A1}" type="pres">
      <dgm:prSet presAssocID="{9176F666-8CE3-4619-9105-348A83DD8DFF}" presName="sibSpaceThree" presStyleCnt="0"/>
      <dgm:spPr/>
    </dgm:pt>
    <dgm:pt modelId="{0D624794-66B1-411A-BB56-F75F0D463FB4}" type="pres">
      <dgm:prSet presAssocID="{92E54922-091E-44C0-9508-509C4AD81C53}" presName="vertThree" presStyleCnt="0"/>
      <dgm:spPr/>
    </dgm:pt>
    <dgm:pt modelId="{2C1041E7-8724-4B8C-BFBA-BBF7590C05E0}" type="pres">
      <dgm:prSet presAssocID="{92E54922-091E-44C0-9508-509C4AD81C53}" presName="txThree" presStyleLbl="node3" presStyleIdx="3" presStyleCnt="15">
        <dgm:presLayoutVars>
          <dgm:chPref val="3"/>
        </dgm:presLayoutVars>
      </dgm:prSet>
      <dgm:spPr/>
    </dgm:pt>
    <dgm:pt modelId="{6AA80C44-5548-4390-86A9-90DBBAAA55BD}" type="pres">
      <dgm:prSet presAssocID="{92E54922-091E-44C0-9508-509C4AD81C53}" presName="horzThree" presStyleCnt="0"/>
      <dgm:spPr/>
    </dgm:pt>
    <dgm:pt modelId="{30A004A3-0A38-44DF-AC76-E2CCD418CC1A}" type="pres">
      <dgm:prSet presAssocID="{A3A7CBBE-DBEF-4DE8-8B9B-FBFD9D4F0025}" presName="sibSpaceThree" presStyleCnt="0"/>
      <dgm:spPr/>
    </dgm:pt>
    <dgm:pt modelId="{7F53366E-E41E-4F0E-A997-3B8F3DD499E3}" type="pres">
      <dgm:prSet presAssocID="{A9297331-1A68-4786-A265-042516D1BA38}" presName="vertThree" presStyleCnt="0"/>
      <dgm:spPr/>
    </dgm:pt>
    <dgm:pt modelId="{A55D403D-1B4F-4CB9-B959-F97B5B44C09D}" type="pres">
      <dgm:prSet presAssocID="{A9297331-1A68-4786-A265-042516D1BA38}" presName="txThree" presStyleLbl="node3" presStyleIdx="4" presStyleCnt="15">
        <dgm:presLayoutVars>
          <dgm:chPref val="3"/>
        </dgm:presLayoutVars>
      </dgm:prSet>
      <dgm:spPr/>
    </dgm:pt>
    <dgm:pt modelId="{365C77DD-4D13-4B76-8192-E7581F150904}" type="pres">
      <dgm:prSet presAssocID="{A9297331-1A68-4786-A265-042516D1BA38}" presName="horzThree" presStyleCnt="0"/>
      <dgm:spPr/>
    </dgm:pt>
    <dgm:pt modelId="{DE6BB709-8E19-4CFC-866E-FBFA2F2EA4A0}" type="pres">
      <dgm:prSet presAssocID="{C75D2023-E9FF-44E1-9DA8-096CD57CBEC5}" presName="sibSpaceTwo" presStyleCnt="0"/>
      <dgm:spPr/>
    </dgm:pt>
    <dgm:pt modelId="{B710660C-E2BD-422C-BF0C-B2370758DED2}" type="pres">
      <dgm:prSet presAssocID="{26BA5D6D-B093-4B94-B2BC-15513B43765B}" presName="vertTwo" presStyleCnt="0"/>
      <dgm:spPr/>
    </dgm:pt>
    <dgm:pt modelId="{D1510C39-1502-4188-BE5E-69D879B6D5D6}" type="pres">
      <dgm:prSet presAssocID="{26BA5D6D-B093-4B94-B2BC-15513B43765B}" presName="txTwo" presStyleLbl="node2" presStyleIdx="1" presStyleCnt="2" custLinFactNeighborX="19" custLinFactNeighborY="20729">
        <dgm:presLayoutVars>
          <dgm:chPref val="3"/>
        </dgm:presLayoutVars>
      </dgm:prSet>
      <dgm:spPr/>
    </dgm:pt>
    <dgm:pt modelId="{66B66C4E-C405-4C74-8912-DDD8805C65E1}" type="pres">
      <dgm:prSet presAssocID="{26BA5D6D-B093-4B94-B2BC-15513B43765B}" presName="parTransTwo" presStyleCnt="0"/>
      <dgm:spPr/>
    </dgm:pt>
    <dgm:pt modelId="{0AEE3450-F181-4E59-8538-87831FF9EA80}" type="pres">
      <dgm:prSet presAssocID="{26BA5D6D-B093-4B94-B2BC-15513B43765B}" presName="horzTwo" presStyleCnt="0"/>
      <dgm:spPr/>
    </dgm:pt>
    <dgm:pt modelId="{29939A6F-3DCC-4FC0-91CE-8F1C3BBD0C63}" type="pres">
      <dgm:prSet presAssocID="{BEC01145-4589-476E-A8F0-1720BB1C5B64}" presName="vertThree" presStyleCnt="0"/>
      <dgm:spPr/>
    </dgm:pt>
    <dgm:pt modelId="{DE4AB8F9-6E82-40CA-B499-C5871608AEB4}" type="pres">
      <dgm:prSet presAssocID="{BEC01145-4589-476E-A8F0-1720BB1C5B64}" presName="txThree" presStyleLbl="node3" presStyleIdx="5" presStyleCnt="15">
        <dgm:presLayoutVars>
          <dgm:chPref val="3"/>
        </dgm:presLayoutVars>
      </dgm:prSet>
      <dgm:spPr/>
    </dgm:pt>
    <dgm:pt modelId="{C3CF3051-AF63-4922-BCC2-8DEE5792D576}" type="pres">
      <dgm:prSet presAssocID="{BEC01145-4589-476E-A8F0-1720BB1C5B64}" presName="horzThree" presStyleCnt="0"/>
      <dgm:spPr/>
    </dgm:pt>
    <dgm:pt modelId="{92E4A652-F0EB-4D9E-9013-798796D7C9E8}" type="pres">
      <dgm:prSet presAssocID="{9775E77B-A6D1-432C-9AF0-4FAA1DE02589}" presName="sibSpaceThree" presStyleCnt="0"/>
      <dgm:spPr/>
    </dgm:pt>
    <dgm:pt modelId="{0459B417-E61D-46AD-9C33-ED1E8ACD55A5}" type="pres">
      <dgm:prSet presAssocID="{7A1F57F0-ED75-4518-9EEE-E666E188EF88}" presName="vertThree" presStyleCnt="0"/>
      <dgm:spPr/>
    </dgm:pt>
    <dgm:pt modelId="{682ADD05-C17B-4948-AD2F-459EE635890D}" type="pres">
      <dgm:prSet presAssocID="{7A1F57F0-ED75-4518-9EEE-E666E188EF88}" presName="txThree" presStyleLbl="node3" presStyleIdx="6" presStyleCnt="15">
        <dgm:presLayoutVars>
          <dgm:chPref val="3"/>
        </dgm:presLayoutVars>
      </dgm:prSet>
      <dgm:spPr/>
    </dgm:pt>
    <dgm:pt modelId="{5795FDAC-092E-41CF-B5A2-F47A66ECAF65}" type="pres">
      <dgm:prSet presAssocID="{7A1F57F0-ED75-4518-9EEE-E666E188EF88}" presName="horzThree" presStyleCnt="0"/>
      <dgm:spPr/>
    </dgm:pt>
    <dgm:pt modelId="{A9F32661-F5B7-4910-9F64-37598909AAD7}" type="pres">
      <dgm:prSet presAssocID="{DB24B747-5671-467F-A89F-CCE1B17E81B4}" presName="sibSpaceThree" presStyleCnt="0"/>
      <dgm:spPr/>
    </dgm:pt>
    <dgm:pt modelId="{72FC9AC7-2FCA-4F69-B007-0A49449337CA}" type="pres">
      <dgm:prSet presAssocID="{13089FD7-E1E9-41C6-A658-C1457080B8AB}" presName="vertThree" presStyleCnt="0"/>
      <dgm:spPr/>
    </dgm:pt>
    <dgm:pt modelId="{5F8E1733-0C3D-43B0-9AE7-A893B8C59B49}" type="pres">
      <dgm:prSet presAssocID="{13089FD7-E1E9-41C6-A658-C1457080B8AB}" presName="txThree" presStyleLbl="node3" presStyleIdx="7" presStyleCnt="15">
        <dgm:presLayoutVars>
          <dgm:chPref val="3"/>
        </dgm:presLayoutVars>
      </dgm:prSet>
      <dgm:spPr/>
    </dgm:pt>
    <dgm:pt modelId="{956A53E7-E1B8-4C1E-B347-3E2BF0CCE0CB}" type="pres">
      <dgm:prSet presAssocID="{13089FD7-E1E9-41C6-A658-C1457080B8AB}" presName="horzThree" presStyleCnt="0"/>
      <dgm:spPr/>
    </dgm:pt>
    <dgm:pt modelId="{1E69B679-67DE-434D-AB87-C4BCD45E9B3A}" type="pres">
      <dgm:prSet presAssocID="{C30F3E70-CC80-4C17-A183-9EAEF7F8A669}" presName="sibSpaceThree" presStyleCnt="0"/>
      <dgm:spPr/>
    </dgm:pt>
    <dgm:pt modelId="{DF9B75D8-CE34-42EB-BA06-68DABED31079}" type="pres">
      <dgm:prSet presAssocID="{CECCFD0B-A309-4C2A-8E03-A523ADEB4886}" presName="vertThree" presStyleCnt="0"/>
      <dgm:spPr/>
    </dgm:pt>
    <dgm:pt modelId="{2F8FD0DF-38C2-4CB9-8544-7540034510FE}" type="pres">
      <dgm:prSet presAssocID="{CECCFD0B-A309-4C2A-8E03-A523ADEB4886}" presName="txThree" presStyleLbl="node3" presStyleIdx="8" presStyleCnt="15">
        <dgm:presLayoutVars>
          <dgm:chPref val="3"/>
        </dgm:presLayoutVars>
      </dgm:prSet>
      <dgm:spPr/>
    </dgm:pt>
    <dgm:pt modelId="{4ED87769-349E-406D-95C1-E0B73CF50E37}" type="pres">
      <dgm:prSet presAssocID="{CECCFD0B-A309-4C2A-8E03-A523ADEB4886}" presName="horzThree" presStyleCnt="0"/>
      <dgm:spPr/>
    </dgm:pt>
    <dgm:pt modelId="{343E92DD-F235-4260-847E-8D500DD47C69}" type="pres">
      <dgm:prSet presAssocID="{1806432D-8F95-4F7B-833F-C642258A9EFA}" presName="sibSpaceThree" presStyleCnt="0"/>
      <dgm:spPr/>
    </dgm:pt>
    <dgm:pt modelId="{B2D0E275-1526-4B77-B1E6-E7F6A7FB84FC}" type="pres">
      <dgm:prSet presAssocID="{F1DF1BAE-70EB-4908-AC2E-3F3646F40663}" presName="vertThree" presStyleCnt="0"/>
      <dgm:spPr/>
    </dgm:pt>
    <dgm:pt modelId="{064E4A1D-C2AF-435E-AB42-626311223D08}" type="pres">
      <dgm:prSet presAssocID="{F1DF1BAE-70EB-4908-AC2E-3F3646F40663}" presName="txThree" presStyleLbl="node3" presStyleIdx="9" presStyleCnt="15">
        <dgm:presLayoutVars>
          <dgm:chPref val="3"/>
        </dgm:presLayoutVars>
      </dgm:prSet>
      <dgm:spPr/>
    </dgm:pt>
    <dgm:pt modelId="{37195294-6306-4C74-B0D0-3A392568ED65}" type="pres">
      <dgm:prSet presAssocID="{F1DF1BAE-70EB-4908-AC2E-3F3646F40663}" presName="horzThree" presStyleCnt="0"/>
      <dgm:spPr/>
    </dgm:pt>
    <dgm:pt modelId="{582D328E-7431-4DF6-B5C9-AE7E01503D44}" type="pres">
      <dgm:prSet presAssocID="{5220E7ED-B75E-419A-8CAC-FF8DFA767D86}" presName="sibSpaceThree" presStyleCnt="0"/>
      <dgm:spPr/>
    </dgm:pt>
    <dgm:pt modelId="{E5AFAFB8-D06F-4534-964F-33B554F745EC}" type="pres">
      <dgm:prSet presAssocID="{19655AD7-F0E7-4E53-9136-46D0BAC3FC18}" presName="vertThree" presStyleCnt="0"/>
      <dgm:spPr/>
    </dgm:pt>
    <dgm:pt modelId="{53D0B2EC-92AD-4F2E-9F44-3F48FE70750A}" type="pres">
      <dgm:prSet presAssocID="{19655AD7-F0E7-4E53-9136-46D0BAC3FC18}" presName="txThree" presStyleLbl="node3" presStyleIdx="10" presStyleCnt="15">
        <dgm:presLayoutVars>
          <dgm:chPref val="3"/>
        </dgm:presLayoutVars>
      </dgm:prSet>
      <dgm:spPr/>
    </dgm:pt>
    <dgm:pt modelId="{719CA350-8D0E-4B51-8702-723A8BB63C50}" type="pres">
      <dgm:prSet presAssocID="{19655AD7-F0E7-4E53-9136-46D0BAC3FC18}" presName="horzThree" presStyleCnt="0"/>
      <dgm:spPr/>
    </dgm:pt>
    <dgm:pt modelId="{031B5547-C8BE-4AB3-BAC2-B860B92C1EBA}" type="pres">
      <dgm:prSet presAssocID="{80C7AC06-3949-4961-8702-C2955F54A8B2}" presName="sibSpaceThree" presStyleCnt="0"/>
      <dgm:spPr/>
    </dgm:pt>
    <dgm:pt modelId="{6B68B4BC-9828-4C49-84E6-41BC310BF4DC}" type="pres">
      <dgm:prSet presAssocID="{E1B32418-44DF-4E78-91AE-977BBC79D0D9}" presName="vertThree" presStyleCnt="0"/>
      <dgm:spPr/>
    </dgm:pt>
    <dgm:pt modelId="{8C6407A5-B11F-4310-899F-A8BA9BB63B2B}" type="pres">
      <dgm:prSet presAssocID="{E1B32418-44DF-4E78-91AE-977BBC79D0D9}" presName="txThree" presStyleLbl="node3" presStyleIdx="11" presStyleCnt="15">
        <dgm:presLayoutVars>
          <dgm:chPref val="3"/>
        </dgm:presLayoutVars>
      </dgm:prSet>
      <dgm:spPr/>
    </dgm:pt>
    <dgm:pt modelId="{38CB7BD8-6DB5-479F-A57C-68FA9E789CAF}" type="pres">
      <dgm:prSet presAssocID="{E1B32418-44DF-4E78-91AE-977BBC79D0D9}" presName="horzThree" presStyleCnt="0"/>
      <dgm:spPr/>
    </dgm:pt>
    <dgm:pt modelId="{93F42F39-8360-4403-850E-7C94466B63A2}" type="pres">
      <dgm:prSet presAssocID="{D3796591-7003-4939-8847-10E9B5B9D5BA}" presName="sibSpaceThree" presStyleCnt="0"/>
      <dgm:spPr/>
    </dgm:pt>
    <dgm:pt modelId="{C53ECD9A-80C2-4760-8BAE-96F98E57D024}" type="pres">
      <dgm:prSet presAssocID="{0CCB6AA1-C323-4576-940C-DECEA8CA518C}" presName="vertThree" presStyleCnt="0"/>
      <dgm:spPr/>
    </dgm:pt>
    <dgm:pt modelId="{D8777DBC-7639-4444-81F4-E1DA84030B75}" type="pres">
      <dgm:prSet presAssocID="{0CCB6AA1-C323-4576-940C-DECEA8CA518C}" presName="txThree" presStyleLbl="node3" presStyleIdx="12" presStyleCnt="15">
        <dgm:presLayoutVars>
          <dgm:chPref val="3"/>
        </dgm:presLayoutVars>
      </dgm:prSet>
      <dgm:spPr/>
    </dgm:pt>
    <dgm:pt modelId="{5D5E5B4B-5B92-4B9C-B411-D013AE4F8D50}" type="pres">
      <dgm:prSet presAssocID="{0CCB6AA1-C323-4576-940C-DECEA8CA518C}" presName="horzThree" presStyleCnt="0"/>
      <dgm:spPr/>
    </dgm:pt>
    <dgm:pt modelId="{791D693B-2ADF-483D-A312-2B88F42EE24B}" type="pres">
      <dgm:prSet presAssocID="{0C996106-06C8-4697-8ED7-6CA422EFF49C}" presName="sibSpaceThree" presStyleCnt="0"/>
      <dgm:spPr/>
    </dgm:pt>
    <dgm:pt modelId="{1B96B876-DB1F-4E3D-A9F3-8E0D23073A21}" type="pres">
      <dgm:prSet presAssocID="{9AB90923-A3EB-49BB-BA32-71A630E56E03}" presName="vertThree" presStyleCnt="0"/>
      <dgm:spPr/>
    </dgm:pt>
    <dgm:pt modelId="{2213E102-D70D-4A7A-9C85-756650B789B3}" type="pres">
      <dgm:prSet presAssocID="{9AB90923-A3EB-49BB-BA32-71A630E56E03}" presName="txThree" presStyleLbl="node3" presStyleIdx="13" presStyleCnt="15">
        <dgm:presLayoutVars>
          <dgm:chPref val="3"/>
        </dgm:presLayoutVars>
      </dgm:prSet>
      <dgm:spPr/>
    </dgm:pt>
    <dgm:pt modelId="{DCE797C1-AAFB-45F8-9FF4-ED37EC0EDEE5}" type="pres">
      <dgm:prSet presAssocID="{9AB90923-A3EB-49BB-BA32-71A630E56E03}" presName="horzThree" presStyleCnt="0"/>
      <dgm:spPr/>
    </dgm:pt>
    <dgm:pt modelId="{BF5F1F0B-28B5-47F1-8C17-A49C31174CD0}" type="pres">
      <dgm:prSet presAssocID="{B4BD6720-4154-46A1-9B39-6714B8CA1033}" presName="sibSpaceThree" presStyleCnt="0"/>
      <dgm:spPr/>
    </dgm:pt>
    <dgm:pt modelId="{0D339712-AB6F-4C4A-B545-ED75157ABB17}" type="pres">
      <dgm:prSet presAssocID="{CEE84C17-DB3E-4883-B57F-99B38D4C4C96}" presName="vertThree" presStyleCnt="0"/>
      <dgm:spPr/>
    </dgm:pt>
    <dgm:pt modelId="{8B54E38A-E65E-40F0-A4CF-52AE9DC91E2C}" type="pres">
      <dgm:prSet presAssocID="{CEE84C17-DB3E-4883-B57F-99B38D4C4C96}" presName="txThree" presStyleLbl="node3" presStyleIdx="14" presStyleCnt="15">
        <dgm:presLayoutVars>
          <dgm:chPref val="3"/>
        </dgm:presLayoutVars>
      </dgm:prSet>
      <dgm:spPr/>
    </dgm:pt>
    <dgm:pt modelId="{AB276BB3-F386-4355-BE8E-2C91FB861C09}" type="pres">
      <dgm:prSet presAssocID="{CEE84C17-DB3E-4883-B57F-99B38D4C4C96}" presName="horzThree" presStyleCnt="0"/>
      <dgm:spPr/>
    </dgm:pt>
  </dgm:ptLst>
  <dgm:cxnLst>
    <dgm:cxn modelId="{E76A5D03-DEA7-49FB-A055-DD8EAA48297F}" srcId="{26BA5D6D-B093-4B94-B2BC-15513B43765B}" destId="{7A1F57F0-ED75-4518-9EEE-E666E188EF88}" srcOrd="1" destOrd="0" parTransId="{9598D4A5-9A0A-423D-ACBE-EE709F85C6D5}" sibTransId="{DB24B747-5671-467F-A89F-CCE1B17E81B4}"/>
    <dgm:cxn modelId="{E239E112-53A8-4875-80B7-0C8CD18DCB3C}" srcId="{431647D5-F1B9-44F9-86B5-94D665B7FD1E}" destId="{0957129A-A9F6-4D73-A004-49D9D459DCFC}" srcOrd="0" destOrd="0" parTransId="{38F11645-2FF9-46CE-A139-C9D2CA6F5757}" sibTransId="{5C6C1514-3777-4DB6-8709-0CC2BC8A986B}"/>
    <dgm:cxn modelId="{E716461D-DD57-4FA9-95BC-3671A40042C1}" type="presOf" srcId="{19655AD7-F0E7-4E53-9136-46D0BAC3FC18}" destId="{53D0B2EC-92AD-4F2E-9F44-3F48FE70750A}" srcOrd="0" destOrd="0" presId="urn:microsoft.com/office/officeart/2005/8/layout/hierarchy4"/>
    <dgm:cxn modelId="{6CB9901F-0480-4B0C-BE72-F6CF369AA0DD}" type="presOf" srcId="{26BA5D6D-B093-4B94-B2BC-15513B43765B}" destId="{D1510C39-1502-4188-BE5E-69D879B6D5D6}" srcOrd="0" destOrd="0" presId="urn:microsoft.com/office/officeart/2005/8/layout/hierarchy4"/>
    <dgm:cxn modelId="{41724B25-D902-4BFA-BF18-3DD7900BAA4A}" type="presOf" srcId="{6625C6E8-C8CC-4279-9174-69D872B26674}" destId="{B8171E84-AC35-4F43-9D55-E079A7E6F78B}" srcOrd="0" destOrd="0" presId="urn:microsoft.com/office/officeart/2005/8/layout/hierarchy4"/>
    <dgm:cxn modelId="{E70A1D32-4AD0-4B11-A97B-3787255C9B8C}" type="presOf" srcId="{CEE84C17-DB3E-4883-B57F-99B38D4C4C96}" destId="{8B54E38A-E65E-40F0-A4CF-52AE9DC91E2C}" srcOrd="0" destOrd="0" presId="urn:microsoft.com/office/officeart/2005/8/layout/hierarchy4"/>
    <dgm:cxn modelId="{127CD03B-57CA-4564-9C60-93E5740AB4EC}" type="presOf" srcId="{40959C4A-87EF-46F2-9084-D374BE40FEBA}" destId="{F89CD4A9-B70A-4EC9-8865-2A34425D17BA}" srcOrd="0" destOrd="0" presId="urn:microsoft.com/office/officeart/2005/8/layout/hierarchy4"/>
    <dgm:cxn modelId="{D05E023D-E349-45CC-B817-76BB807C7F92}" type="presOf" srcId="{431647D5-F1B9-44F9-86B5-94D665B7FD1E}" destId="{14242E08-EC47-4E00-9B15-A1E743A149C9}" srcOrd="0" destOrd="0" presId="urn:microsoft.com/office/officeart/2005/8/layout/hierarchy4"/>
    <dgm:cxn modelId="{429D7A42-F5E3-49A3-8678-74D17EB015EE}" srcId="{40959C4A-87EF-46F2-9084-D374BE40FEBA}" destId="{08CD999D-02F0-48DD-AD8F-CCAB7F0BC85F}" srcOrd="0" destOrd="0" parTransId="{7444F57B-B55F-4B84-8DC6-44B5729C31AC}" sibTransId="{B0FB14C8-98B1-49FB-A600-CB7DED7F9E8C}"/>
    <dgm:cxn modelId="{8154C942-FA05-4494-B664-0BA62EFEDA56}" srcId="{26BA5D6D-B093-4B94-B2BC-15513B43765B}" destId="{E1B32418-44DF-4E78-91AE-977BBC79D0D9}" srcOrd="6" destOrd="0" parTransId="{5941ACE2-CC94-4950-9993-E1AE2D05C476}" sibTransId="{D3796591-7003-4939-8847-10E9B5B9D5BA}"/>
    <dgm:cxn modelId="{271B5E46-BBCB-4C25-B3B8-AD96947AF21E}" srcId="{26BA5D6D-B093-4B94-B2BC-15513B43765B}" destId="{0CCB6AA1-C323-4576-940C-DECEA8CA518C}" srcOrd="7" destOrd="0" parTransId="{079345CE-BCD7-40BE-AF61-EEC489C4BF2D}" sibTransId="{0C996106-06C8-4697-8ED7-6CA422EFF49C}"/>
    <dgm:cxn modelId="{D6105569-B052-4B5E-8B4D-EC98BC2FE34E}" type="presOf" srcId="{E1B32418-44DF-4E78-91AE-977BBC79D0D9}" destId="{8C6407A5-B11F-4310-899F-A8BA9BB63B2B}" srcOrd="0" destOrd="0" presId="urn:microsoft.com/office/officeart/2005/8/layout/hierarchy4"/>
    <dgm:cxn modelId="{735D656B-9D8C-40CB-AAD0-9D540FDE21CA}" type="presOf" srcId="{9AB90923-A3EB-49BB-BA32-71A630E56E03}" destId="{2213E102-D70D-4A7A-9C85-756650B789B3}" srcOrd="0" destOrd="0" presId="urn:microsoft.com/office/officeart/2005/8/layout/hierarchy4"/>
    <dgm:cxn modelId="{F3989E4B-D2C6-4E02-8C71-A78229CD1CBC}" srcId="{08CD999D-02F0-48DD-AD8F-CCAB7F0BC85F}" destId="{26BA5D6D-B093-4B94-B2BC-15513B43765B}" srcOrd="1" destOrd="0" parTransId="{04DB89EA-B218-4B98-BC5F-A9635BEC23DC}" sibTransId="{A3B74EF2-4F44-4A00-9DCE-C784BF751DB6}"/>
    <dgm:cxn modelId="{A48D944C-BEE4-4C60-9DFD-CD63564CD5FE}" srcId="{26BA5D6D-B093-4B94-B2BC-15513B43765B}" destId="{13089FD7-E1E9-41C6-A658-C1457080B8AB}" srcOrd="2" destOrd="0" parTransId="{A02636AF-266B-4AFD-9198-5025D1082F73}" sibTransId="{C30F3E70-CC80-4C17-A183-9EAEF7F8A669}"/>
    <dgm:cxn modelId="{0A08E14C-066B-4AA6-B35E-C9B3000D3B89}" type="presOf" srcId="{92E54922-091E-44C0-9508-509C4AD81C53}" destId="{2C1041E7-8724-4B8C-BFBA-BBF7590C05E0}" srcOrd="0" destOrd="0" presId="urn:microsoft.com/office/officeart/2005/8/layout/hierarchy4"/>
    <dgm:cxn modelId="{3F51B452-256E-4E74-8FF2-39824CDC550C}" type="presOf" srcId="{BEC01145-4589-476E-A8F0-1720BB1C5B64}" destId="{DE4AB8F9-6E82-40CA-B499-C5871608AEB4}" srcOrd="0" destOrd="0" presId="urn:microsoft.com/office/officeart/2005/8/layout/hierarchy4"/>
    <dgm:cxn modelId="{E85C2E74-AF42-4E5D-9932-22BC48E0BEAA}" type="presOf" srcId="{0CCB6AA1-C323-4576-940C-DECEA8CA518C}" destId="{D8777DBC-7639-4444-81F4-E1DA84030B75}" srcOrd="0" destOrd="0" presId="urn:microsoft.com/office/officeart/2005/8/layout/hierarchy4"/>
    <dgm:cxn modelId="{7EFF8E57-A6A6-48BD-9363-4BEEE2C602AC}" srcId="{431647D5-F1B9-44F9-86B5-94D665B7FD1E}" destId="{DCFB1BC0-648D-40A5-B516-DD2049387413}" srcOrd="2" destOrd="0" parTransId="{2206915F-5D78-4BF1-9EAF-C2CC297CE686}" sibTransId="{9176F666-8CE3-4619-9105-348A83DD8DFF}"/>
    <dgm:cxn modelId="{6571E37E-2DA9-43BC-9843-B2662A18FEAD}" type="presOf" srcId="{DCFB1BC0-648D-40A5-B516-DD2049387413}" destId="{5FC6E2BF-92F5-4AAE-8FA7-02086967A803}" srcOrd="0" destOrd="0" presId="urn:microsoft.com/office/officeart/2005/8/layout/hierarchy4"/>
    <dgm:cxn modelId="{5BFD5681-8E15-438F-8417-945E170A6C2E}" srcId="{08CD999D-02F0-48DD-AD8F-CCAB7F0BC85F}" destId="{431647D5-F1B9-44F9-86B5-94D665B7FD1E}" srcOrd="0" destOrd="0" parTransId="{683A02E8-B933-4C47-9DF7-230B916D2078}" sibTransId="{C75D2023-E9FF-44E1-9DA8-096CD57CBEC5}"/>
    <dgm:cxn modelId="{76EBA381-CA5D-43BF-92B9-97CA8212E548}" srcId="{26BA5D6D-B093-4B94-B2BC-15513B43765B}" destId="{CEE84C17-DB3E-4883-B57F-99B38D4C4C96}" srcOrd="9" destOrd="0" parTransId="{C2E23E07-AC41-41FB-B81A-E58475F76B5A}" sibTransId="{E272BB06-C3F9-4587-995F-E11F012C1C2C}"/>
    <dgm:cxn modelId="{FEEE5187-A433-4957-9D53-147E406ED5FC}" type="presOf" srcId="{F1DF1BAE-70EB-4908-AC2E-3F3646F40663}" destId="{064E4A1D-C2AF-435E-AB42-626311223D08}" srcOrd="0" destOrd="0" presId="urn:microsoft.com/office/officeart/2005/8/layout/hierarchy4"/>
    <dgm:cxn modelId="{33B6658E-00A4-4B89-A66B-939264D7C8E4}" srcId="{431647D5-F1B9-44F9-86B5-94D665B7FD1E}" destId="{6625C6E8-C8CC-4279-9174-69D872B26674}" srcOrd="1" destOrd="0" parTransId="{9F74036C-67D2-457B-8B70-0456006982A6}" sibTransId="{0CCAD44F-F8A0-4A56-987D-5046B59FE8FC}"/>
    <dgm:cxn modelId="{13256C97-4531-499A-8907-00533B232B36}" type="presOf" srcId="{0957129A-A9F6-4D73-A004-49D9D459DCFC}" destId="{942A7995-F87B-4C1F-9F88-D7FF8A645CF9}" srcOrd="0" destOrd="0" presId="urn:microsoft.com/office/officeart/2005/8/layout/hierarchy4"/>
    <dgm:cxn modelId="{DC82D89A-5CC4-4B6C-840F-C08B1FB27D91}" type="presOf" srcId="{08CD999D-02F0-48DD-AD8F-CCAB7F0BC85F}" destId="{357A186D-02E5-467B-AFB4-767F978FF006}" srcOrd="0" destOrd="0" presId="urn:microsoft.com/office/officeart/2005/8/layout/hierarchy4"/>
    <dgm:cxn modelId="{A4E2EAA3-9EC6-4B3C-8ACF-383DF990510F}" srcId="{26BA5D6D-B093-4B94-B2BC-15513B43765B}" destId="{BEC01145-4589-476E-A8F0-1720BB1C5B64}" srcOrd="0" destOrd="0" parTransId="{F4EF1C30-3874-457E-86FF-13755755733C}" sibTransId="{9775E77B-A6D1-432C-9AF0-4FAA1DE02589}"/>
    <dgm:cxn modelId="{ADA23EB0-B9DD-46F7-9F90-C0E3CEB42EC5}" srcId="{26BA5D6D-B093-4B94-B2BC-15513B43765B}" destId="{CECCFD0B-A309-4C2A-8E03-A523ADEB4886}" srcOrd="3" destOrd="0" parTransId="{36E22DA6-3705-4072-80E0-C067C61A7989}" sibTransId="{1806432D-8F95-4F7B-833F-C642258A9EFA}"/>
    <dgm:cxn modelId="{1B32E8B8-9BA4-43A4-905F-32C8582D72C0}" srcId="{431647D5-F1B9-44F9-86B5-94D665B7FD1E}" destId="{92E54922-091E-44C0-9508-509C4AD81C53}" srcOrd="3" destOrd="0" parTransId="{A4CD1B8B-2949-4661-B3F1-C1704885F5AE}" sibTransId="{A3A7CBBE-DBEF-4DE8-8B9B-FBFD9D4F0025}"/>
    <dgm:cxn modelId="{EA1635BB-D145-4EFB-B867-96B1E924D2FF}" srcId="{26BA5D6D-B093-4B94-B2BC-15513B43765B}" destId="{9AB90923-A3EB-49BB-BA32-71A630E56E03}" srcOrd="8" destOrd="0" parTransId="{071EB857-A966-430D-A5B6-066614A9F9FE}" sibTransId="{B4BD6720-4154-46A1-9B39-6714B8CA1033}"/>
    <dgm:cxn modelId="{863CABC3-ED26-43D5-BE60-6B64752B189C}" type="presOf" srcId="{13089FD7-E1E9-41C6-A658-C1457080B8AB}" destId="{5F8E1733-0C3D-43B0-9AE7-A893B8C59B49}" srcOrd="0" destOrd="0" presId="urn:microsoft.com/office/officeart/2005/8/layout/hierarchy4"/>
    <dgm:cxn modelId="{A44732DE-1F40-4E70-98D0-90C1BBCEAE0B}" type="presOf" srcId="{A9297331-1A68-4786-A265-042516D1BA38}" destId="{A55D403D-1B4F-4CB9-B959-F97B5B44C09D}" srcOrd="0" destOrd="0" presId="urn:microsoft.com/office/officeart/2005/8/layout/hierarchy4"/>
    <dgm:cxn modelId="{52380DEF-FDE2-4FE1-8EE1-66695925C039}" srcId="{26BA5D6D-B093-4B94-B2BC-15513B43765B}" destId="{F1DF1BAE-70EB-4908-AC2E-3F3646F40663}" srcOrd="4" destOrd="0" parTransId="{C51A41C8-5F68-4841-8403-1213B99F66DE}" sibTransId="{5220E7ED-B75E-419A-8CAC-FF8DFA767D86}"/>
    <dgm:cxn modelId="{F4EA0DEF-77BC-4654-80A7-091F2A6A20CF}" srcId="{26BA5D6D-B093-4B94-B2BC-15513B43765B}" destId="{19655AD7-F0E7-4E53-9136-46D0BAC3FC18}" srcOrd="5" destOrd="0" parTransId="{3D980C3C-61C5-49FB-A6A3-77D71E121C1A}" sibTransId="{80C7AC06-3949-4961-8702-C2955F54A8B2}"/>
    <dgm:cxn modelId="{79A069F4-2656-42C2-B0C0-3A6C09F8D0B3}" srcId="{431647D5-F1B9-44F9-86B5-94D665B7FD1E}" destId="{A9297331-1A68-4786-A265-042516D1BA38}" srcOrd="4" destOrd="0" parTransId="{E1D6F995-3BAE-45B0-8AB5-8D24754ADB2E}" sibTransId="{DD5B86D7-6A53-4D93-B108-C6195A407955}"/>
    <dgm:cxn modelId="{752D10FB-CCF0-418C-84C9-56C8AA6A6CF5}" type="presOf" srcId="{CECCFD0B-A309-4C2A-8E03-A523ADEB4886}" destId="{2F8FD0DF-38C2-4CB9-8544-7540034510FE}" srcOrd="0" destOrd="0" presId="urn:microsoft.com/office/officeart/2005/8/layout/hierarchy4"/>
    <dgm:cxn modelId="{A20B42FC-FA0D-4F72-8E54-4B2CF45210A1}" type="presOf" srcId="{7A1F57F0-ED75-4518-9EEE-E666E188EF88}" destId="{682ADD05-C17B-4948-AD2F-459EE635890D}" srcOrd="0" destOrd="0" presId="urn:microsoft.com/office/officeart/2005/8/layout/hierarchy4"/>
    <dgm:cxn modelId="{B6F31062-3129-4BCD-BDB2-57B4AF58423A}" type="presParOf" srcId="{F89CD4A9-B70A-4EC9-8865-2A34425D17BA}" destId="{47239B83-E7C4-45CF-A180-43A44AB845BE}" srcOrd="0" destOrd="0" presId="urn:microsoft.com/office/officeart/2005/8/layout/hierarchy4"/>
    <dgm:cxn modelId="{64ECE388-A6A0-42A8-898D-4624B4117D40}" type="presParOf" srcId="{47239B83-E7C4-45CF-A180-43A44AB845BE}" destId="{357A186D-02E5-467B-AFB4-767F978FF006}" srcOrd="0" destOrd="0" presId="urn:microsoft.com/office/officeart/2005/8/layout/hierarchy4"/>
    <dgm:cxn modelId="{1708EE8A-4DE7-4657-B7A7-C831896FB8F2}" type="presParOf" srcId="{47239B83-E7C4-45CF-A180-43A44AB845BE}" destId="{B27D6859-F90A-47F7-819E-A0DD5BB35155}" srcOrd="1" destOrd="0" presId="urn:microsoft.com/office/officeart/2005/8/layout/hierarchy4"/>
    <dgm:cxn modelId="{1CAC7855-7B37-4E78-A14A-B15F1547CBA8}" type="presParOf" srcId="{47239B83-E7C4-45CF-A180-43A44AB845BE}" destId="{9380AAC2-6FE2-44C0-B2CD-0830B659153A}" srcOrd="2" destOrd="0" presId="urn:microsoft.com/office/officeart/2005/8/layout/hierarchy4"/>
    <dgm:cxn modelId="{516C1D40-B915-4003-8E44-061C7CF35219}" type="presParOf" srcId="{9380AAC2-6FE2-44C0-B2CD-0830B659153A}" destId="{3CD4B9D7-0FFC-4528-8A3D-CDA4A22AFB87}" srcOrd="0" destOrd="0" presId="urn:microsoft.com/office/officeart/2005/8/layout/hierarchy4"/>
    <dgm:cxn modelId="{1D68FAA9-B23C-416D-8995-238490C1161C}" type="presParOf" srcId="{3CD4B9D7-0FFC-4528-8A3D-CDA4A22AFB87}" destId="{14242E08-EC47-4E00-9B15-A1E743A149C9}" srcOrd="0" destOrd="0" presId="urn:microsoft.com/office/officeart/2005/8/layout/hierarchy4"/>
    <dgm:cxn modelId="{E49E467D-6393-46AF-9FDF-F2E1785C9D13}" type="presParOf" srcId="{3CD4B9D7-0FFC-4528-8A3D-CDA4A22AFB87}" destId="{FF3B6BD4-44D4-416B-8DA2-8C561EC237BB}" srcOrd="1" destOrd="0" presId="urn:microsoft.com/office/officeart/2005/8/layout/hierarchy4"/>
    <dgm:cxn modelId="{6F0AFD81-F05E-4C3F-B9A0-0B3ECFAEF2CA}" type="presParOf" srcId="{3CD4B9D7-0FFC-4528-8A3D-CDA4A22AFB87}" destId="{A1639F5A-BCBE-43CB-A1AE-3E7B8DE46A55}" srcOrd="2" destOrd="0" presId="urn:microsoft.com/office/officeart/2005/8/layout/hierarchy4"/>
    <dgm:cxn modelId="{5EA4CA5D-FA2C-4A07-9F85-9812D5710984}" type="presParOf" srcId="{A1639F5A-BCBE-43CB-A1AE-3E7B8DE46A55}" destId="{760D5B60-7002-47C5-8DD8-6D38A6BBF41C}" srcOrd="0" destOrd="0" presId="urn:microsoft.com/office/officeart/2005/8/layout/hierarchy4"/>
    <dgm:cxn modelId="{DE72B033-D13C-4633-9FCD-3D3A9BC182F8}" type="presParOf" srcId="{760D5B60-7002-47C5-8DD8-6D38A6BBF41C}" destId="{942A7995-F87B-4C1F-9F88-D7FF8A645CF9}" srcOrd="0" destOrd="0" presId="urn:microsoft.com/office/officeart/2005/8/layout/hierarchy4"/>
    <dgm:cxn modelId="{19F1F3DC-B2F8-4882-8743-DD4164503245}" type="presParOf" srcId="{760D5B60-7002-47C5-8DD8-6D38A6BBF41C}" destId="{8CAACC47-E9E5-4AF4-A2A8-74CDE6DBB8A7}" srcOrd="1" destOrd="0" presId="urn:microsoft.com/office/officeart/2005/8/layout/hierarchy4"/>
    <dgm:cxn modelId="{A0A2FEB6-AFC9-472D-8E41-AF2E364C2D9D}" type="presParOf" srcId="{A1639F5A-BCBE-43CB-A1AE-3E7B8DE46A55}" destId="{EC9380A6-B5E3-4F86-ADB5-B99613F0B470}" srcOrd="1" destOrd="0" presId="urn:microsoft.com/office/officeart/2005/8/layout/hierarchy4"/>
    <dgm:cxn modelId="{1463A026-C010-4883-96DD-5309A0908644}" type="presParOf" srcId="{A1639F5A-BCBE-43CB-A1AE-3E7B8DE46A55}" destId="{7C180CB5-A5D6-4919-9590-3CDFB3A203D0}" srcOrd="2" destOrd="0" presId="urn:microsoft.com/office/officeart/2005/8/layout/hierarchy4"/>
    <dgm:cxn modelId="{7DA13879-EDA7-4C69-9A7F-32821032C07B}" type="presParOf" srcId="{7C180CB5-A5D6-4919-9590-3CDFB3A203D0}" destId="{B8171E84-AC35-4F43-9D55-E079A7E6F78B}" srcOrd="0" destOrd="0" presId="urn:microsoft.com/office/officeart/2005/8/layout/hierarchy4"/>
    <dgm:cxn modelId="{2953FFF1-6FD0-4F1C-9191-9E8448D44DC1}" type="presParOf" srcId="{7C180CB5-A5D6-4919-9590-3CDFB3A203D0}" destId="{BE4E12BC-3CCD-495D-9048-4F934EE1AB14}" srcOrd="1" destOrd="0" presId="urn:microsoft.com/office/officeart/2005/8/layout/hierarchy4"/>
    <dgm:cxn modelId="{30B87689-6FD5-4048-95E1-77A96C7D09DB}" type="presParOf" srcId="{A1639F5A-BCBE-43CB-A1AE-3E7B8DE46A55}" destId="{7BAD70EB-0D07-467C-AC0A-69E1E82990E8}" srcOrd="3" destOrd="0" presId="urn:microsoft.com/office/officeart/2005/8/layout/hierarchy4"/>
    <dgm:cxn modelId="{481466D7-B312-4DEA-AB28-09C59672BFFE}" type="presParOf" srcId="{A1639F5A-BCBE-43CB-A1AE-3E7B8DE46A55}" destId="{242F0841-F94C-4389-8D20-3C59B7E4B666}" srcOrd="4" destOrd="0" presId="urn:microsoft.com/office/officeart/2005/8/layout/hierarchy4"/>
    <dgm:cxn modelId="{76A8A598-49CE-4684-9C53-434796B510FE}" type="presParOf" srcId="{242F0841-F94C-4389-8D20-3C59B7E4B666}" destId="{5FC6E2BF-92F5-4AAE-8FA7-02086967A803}" srcOrd="0" destOrd="0" presId="urn:microsoft.com/office/officeart/2005/8/layout/hierarchy4"/>
    <dgm:cxn modelId="{69144087-755B-4C9C-B609-FD53DDFBC0B0}" type="presParOf" srcId="{242F0841-F94C-4389-8D20-3C59B7E4B666}" destId="{EF5C73FC-5937-4518-827D-7971107AC4BF}" srcOrd="1" destOrd="0" presId="urn:microsoft.com/office/officeart/2005/8/layout/hierarchy4"/>
    <dgm:cxn modelId="{31E341CE-45ED-42D7-ADE1-020405A71D14}" type="presParOf" srcId="{A1639F5A-BCBE-43CB-A1AE-3E7B8DE46A55}" destId="{D0B88EC4-4A7B-4D3C-8E6C-4BEB612FD7A1}" srcOrd="5" destOrd="0" presId="urn:microsoft.com/office/officeart/2005/8/layout/hierarchy4"/>
    <dgm:cxn modelId="{CAAAB01E-6F1B-4B37-BDC1-D70CF529358A}" type="presParOf" srcId="{A1639F5A-BCBE-43CB-A1AE-3E7B8DE46A55}" destId="{0D624794-66B1-411A-BB56-F75F0D463FB4}" srcOrd="6" destOrd="0" presId="urn:microsoft.com/office/officeart/2005/8/layout/hierarchy4"/>
    <dgm:cxn modelId="{03F03D75-77F3-4FAA-A57C-6DAA61F803A0}" type="presParOf" srcId="{0D624794-66B1-411A-BB56-F75F0D463FB4}" destId="{2C1041E7-8724-4B8C-BFBA-BBF7590C05E0}" srcOrd="0" destOrd="0" presId="urn:microsoft.com/office/officeart/2005/8/layout/hierarchy4"/>
    <dgm:cxn modelId="{5A5BEF5E-FF02-4905-907E-BEFA4B5F676F}" type="presParOf" srcId="{0D624794-66B1-411A-BB56-F75F0D463FB4}" destId="{6AA80C44-5548-4390-86A9-90DBBAAA55BD}" srcOrd="1" destOrd="0" presId="urn:microsoft.com/office/officeart/2005/8/layout/hierarchy4"/>
    <dgm:cxn modelId="{B6838E9D-6091-4EF7-9725-34FF23615433}" type="presParOf" srcId="{A1639F5A-BCBE-43CB-A1AE-3E7B8DE46A55}" destId="{30A004A3-0A38-44DF-AC76-E2CCD418CC1A}" srcOrd="7" destOrd="0" presId="urn:microsoft.com/office/officeart/2005/8/layout/hierarchy4"/>
    <dgm:cxn modelId="{3C415AFD-B083-4F1F-BD1A-3EEA706CB7E3}" type="presParOf" srcId="{A1639F5A-BCBE-43CB-A1AE-3E7B8DE46A55}" destId="{7F53366E-E41E-4F0E-A997-3B8F3DD499E3}" srcOrd="8" destOrd="0" presId="urn:microsoft.com/office/officeart/2005/8/layout/hierarchy4"/>
    <dgm:cxn modelId="{6CE00170-694E-4943-BA2E-6344F504245D}" type="presParOf" srcId="{7F53366E-E41E-4F0E-A997-3B8F3DD499E3}" destId="{A55D403D-1B4F-4CB9-B959-F97B5B44C09D}" srcOrd="0" destOrd="0" presId="urn:microsoft.com/office/officeart/2005/8/layout/hierarchy4"/>
    <dgm:cxn modelId="{60E9B26F-8CF0-4EA5-A2A6-3045C6AA1411}" type="presParOf" srcId="{7F53366E-E41E-4F0E-A997-3B8F3DD499E3}" destId="{365C77DD-4D13-4B76-8192-E7581F150904}" srcOrd="1" destOrd="0" presId="urn:microsoft.com/office/officeart/2005/8/layout/hierarchy4"/>
    <dgm:cxn modelId="{1E76B56F-297E-4CE9-930C-058DF830B842}" type="presParOf" srcId="{9380AAC2-6FE2-44C0-B2CD-0830B659153A}" destId="{DE6BB709-8E19-4CFC-866E-FBFA2F2EA4A0}" srcOrd="1" destOrd="0" presId="urn:microsoft.com/office/officeart/2005/8/layout/hierarchy4"/>
    <dgm:cxn modelId="{FC5387A8-97EA-4833-8137-5A0C84D501F1}" type="presParOf" srcId="{9380AAC2-6FE2-44C0-B2CD-0830B659153A}" destId="{B710660C-E2BD-422C-BF0C-B2370758DED2}" srcOrd="2" destOrd="0" presId="urn:microsoft.com/office/officeart/2005/8/layout/hierarchy4"/>
    <dgm:cxn modelId="{AE3C0819-B992-4F7F-AD67-EA5944B1014A}" type="presParOf" srcId="{B710660C-E2BD-422C-BF0C-B2370758DED2}" destId="{D1510C39-1502-4188-BE5E-69D879B6D5D6}" srcOrd="0" destOrd="0" presId="urn:microsoft.com/office/officeart/2005/8/layout/hierarchy4"/>
    <dgm:cxn modelId="{1674958C-6D4B-4878-B32D-AD1B0DD01249}" type="presParOf" srcId="{B710660C-E2BD-422C-BF0C-B2370758DED2}" destId="{66B66C4E-C405-4C74-8912-DDD8805C65E1}" srcOrd="1" destOrd="0" presId="urn:microsoft.com/office/officeart/2005/8/layout/hierarchy4"/>
    <dgm:cxn modelId="{79B10EF4-9CD9-4850-B78E-451060E32BFC}" type="presParOf" srcId="{B710660C-E2BD-422C-BF0C-B2370758DED2}" destId="{0AEE3450-F181-4E59-8538-87831FF9EA80}" srcOrd="2" destOrd="0" presId="urn:microsoft.com/office/officeart/2005/8/layout/hierarchy4"/>
    <dgm:cxn modelId="{CA7AB363-9348-4A0E-8771-6E5B3C0E40AD}" type="presParOf" srcId="{0AEE3450-F181-4E59-8538-87831FF9EA80}" destId="{29939A6F-3DCC-4FC0-91CE-8F1C3BBD0C63}" srcOrd="0" destOrd="0" presId="urn:microsoft.com/office/officeart/2005/8/layout/hierarchy4"/>
    <dgm:cxn modelId="{6D2EE46A-8D66-4400-9A24-8543ABAA5771}" type="presParOf" srcId="{29939A6F-3DCC-4FC0-91CE-8F1C3BBD0C63}" destId="{DE4AB8F9-6E82-40CA-B499-C5871608AEB4}" srcOrd="0" destOrd="0" presId="urn:microsoft.com/office/officeart/2005/8/layout/hierarchy4"/>
    <dgm:cxn modelId="{12E340AB-60A6-4A66-8A3D-1232B9642F4F}" type="presParOf" srcId="{29939A6F-3DCC-4FC0-91CE-8F1C3BBD0C63}" destId="{C3CF3051-AF63-4922-BCC2-8DEE5792D576}" srcOrd="1" destOrd="0" presId="urn:microsoft.com/office/officeart/2005/8/layout/hierarchy4"/>
    <dgm:cxn modelId="{ACF5CE99-E95F-4349-93E7-0EE787F3A5D3}" type="presParOf" srcId="{0AEE3450-F181-4E59-8538-87831FF9EA80}" destId="{92E4A652-F0EB-4D9E-9013-798796D7C9E8}" srcOrd="1" destOrd="0" presId="urn:microsoft.com/office/officeart/2005/8/layout/hierarchy4"/>
    <dgm:cxn modelId="{F4DFAF9C-C68B-4AF1-AF13-13E774D997BD}" type="presParOf" srcId="{0AEE3450-F181-4E59-8538-87831FF9EA80}" destId="{0459B417-E61D-46AD-9C33-ED1E8ACD55A5}" srcOrd="2" destOrd="0" presId="urn:microsoft.com/office/officeart/2005/8/layout/hierarchy4"/>
    <dgm:cxn modelId="{9BB4557A-08D2-4782-A2C8-2536334240A4}" type="presParOf" srcId="{0459B417-E61D-46AD-9C33-ED1E8ACD55A5}" destId="{682ADD05-C17B-4948-AD2F-459EE635890D}" srcOrd="0" destOrd="0" presId="urn:microsoft.com/office/officeart/2005/8/layout/hierarchy4"/>
    <dgm:cxn modelId="{A795A381-9F20-4FAA-B7A4-B70DD3C67524}" type="presParOf" srcId="{0459B417-E61D-46AD-9C33-ED1E8ACD55A5}" destId="{5795FDAC-092E-41CF-B5A2-F47A66ECAF65}" srcOrd="1" destOrd="0" presId="urn:microsoft.com/office/officeart/2005/8/layout/hierarchy4"/>
    <dgm:cxn modelId="{0A2D55AD-9B3A-4AD5-8984-96975A049367}" type="presParOf" srcId="{0AEE3450-F181-4E59-8538-87831FF9EA80}" destId="{A9F32661-F5B7-4910-9F64-37598909AAD7}" srcOrd="3" destOrd="0" presId="urn:microsoft.com/office/officeart/2005/8/layout/hierarchy4"/>
    <dgm:cxn modelId="{E3A86C93-25E4-4777-B2BF-321196896956}" type="presParOf" srcId="{0AEE3450-F181-4E59-8538-87831FF9EA80}" destId="{72FC9AC7-2FCA-4F69-B007-0A49449337CA}" srcOrd="4" destOrd="0" presId="urn:microsoft.com/office/officeart/2005/8/layout/hierarchy4"/>
    <dgm:cxn modelId="{AC64AEA1-AFD2-4830-AE7E-77BD8F114419}" type="presParOf" srcId="{72FC9AC7-2FCA-4F69-B007-0A49449337CA}" destId="{5F8E1733-0C3D-43B0-9AE7-A893B8C59B49}" srcOrd="0" destOrd="0" presId="urn:microsoft.com/office/officeart/2005/8/layout/hierarchy4"/>
    <dgm:cxn modelId="{FC302EB9-28FD-48DB-BDE9-8E10E57FAD96}" type="presParOf" srcId="{72FC9AC7-2FCA-4F69-B007-0A49449337CA}" destId="{956A53E7-E1B8-4C1E-B347-3E2BF0CCE0CB}" srcOrd="1" destOrd="0" presId="urn:microsoft.com/office/officeart/2005/8/layout/hierarchy4"/>
    <dgm:cxn modelId="{41B1C8C2-59D9-4E36-800D-F3816250AA3F}" type="presParOf" srcId="{0AEE3450-F181-4E59-8538-87831FF9EA80}" destId="{1E69B679-67DE-434D-AB87-C4BCD45E9B3A}" srcOrd="5" destOrd="0" presId="urn:microsoft.com/office/officeart/2005/8/layout/hierarchy4"/>
    <dgm:cxn modelId="{8E5F8CCE-0884-4C73-B579-C252ADF27C8B}" type="presParOf" srcId="{0AEE3450-F181-4E59-8538-87831FF9EA80}" destId="{DF9B75D8-CE34-42EB-BA06-68DABED31079}" srcOrd="6" destOrd="0" presId="urn:microsoft.com/office/officeart/2005/8/layout/hierarchy4"/>
    <dgm:cxn modelId="{EA016899-2154-410E-9948-7D0CF35EA5B8}" type="presParOf" srcId="{DF9B75D8-CE34-42EB-BA06-68DABED31079}" destId="{2F8FD0DF-38C2-4CB9-8544-7540034510FE}" srcOrd="0" destOrd="0" presId="urn:microsoft.com/office/officeart/2005/8/layout/hierarchy4"/>
    <dgm:cxn modelId="{E3B769D2-D5F3-4C0A-9DAB-97E0CCF3CC62}" type="presParOf" srcId="{DF9B75D8-CE34-42EB-BA06-68DABED31079}" destId="{4ED87769-349E-406D-95C1-E0B73CF50E37}" srcOrd="1" destOrd="0" presId="urn:microsoft.com/office/officeart/2005/8/layout/hierarchy4"/>
    <dgm:cxn modelId="{62E4F832-FDC0-4261-91FE-12463556F94C}" type="presParOf" srcId="{0AEE3450-F181-4E59-8538-87831FF9EA80}" destId="{343E92DD-F235-4260-847E-8D500DD47C69}" srcOrd="7" destOrd="0" presId="urn:microsoft.com/office/officeart/2005/8/layout/hierarchy4"/>
    <dgm:cxn modelId="{A669BDD8-B66D-4C04-9730-995319F694A4}" type="presParOf" srcId="{0AEE3450-F181-4E59-8538-87831FF9EA80}" destId="{B2D0E275-1526-4B77-B1E6-E7F6A7FB84FC}" srcOrd="8" destOrd="0" presId="urn:microsoft.com/office/officeart/2005/8/layout/hierarchy4"/>
    <dgm:cxn modelId="{5176A065-C818-4128-99A2-F2A4FD0FE142}" type="presParOf" srcId="{B2D0E275-1526-4B77-B1E6-E7F6A7FB84FC}" destId="{064E4A1D-C2AF-435E-AB42-626311223D08}" srcOrd="0" destOrd="0" presId="urn:microsoft.com/office/officeart/2005/8/layout/hierarchy4"/>
    <dgm:cxn modelId="{3302A272-AC5B-430E-8401-0DB7B98BD764}" type="presParOf" srcId="{B2D0E275-1526-4B77-B1E6-E7F6A7FB84FC}" destId="{37195294-6306-4C74-B0D0-3A392568ED65}" srcOrd="1" destOrd="0" presId="urn:microsoft.com/office/officeart/2005/8/layout/hierarchy4"/>
    <dgm:cxn modelId="{2C833680-F830-457F-A416-B1B167F7B808}" type="presParOf" srcId="{0AEE3450-F181-4E59-8538-87831FF9EA80}" destId="{582D328E-7431-4DF6-B5C9-AE7E01503D44}" srcOrd="9" destOrd="0" presId="urn:microsoft.com/office/officeart/2005/8/layout/hierarchy4"/>
    <dgm:cxn modelId="{96DBB556-68A4-451B-95A1-46C5672A843B}" type="presParOf" srcId="{0AEE3450-F181-4E59-8538-87831FF9EA80}" destId="{E5AFAFB8-D06F-4534-964F-33B554F745EC}" srcOrd="10" destOrd="0" presId="urn:microsoft.com/office/officeart/2005/8/layout/hierarchy4"/>
    <dgm:cxn modelId="{8E82632F-07EA-406E-802D-82B35D9A9600}" type="presParOf" srcId="{E5AFAFB8-D06F-4534-964F-33B554F745EC}" destId="{53D0B2EC-92AD-4F2E-9F44-3F48FE70750A}" srcOrd="0" destOrd="0" presId="urn:microsoft.com/office/officeart/2005/8/layout/hierarchy4"/>
    <dgm:cxn modelId="{63720C84-2AA9-403F-B4F8-7E4B398B05AF}" type="presParOf" srcId="{E5AFAFB8-D06F-4534-964F-33B554F745EC}" destId="{719CA350-8D0E-4B51-8702-723A8BB63C50}" srcOrd="1" destOrd="0" presId="urn:microsoft.com/office/officeart/2005/8/layout/hierarchy4"/>
    <dgm:cxn modelId="{23F1D21E-033A-4275-935D-616B4D140234}" type="presParOf" srcId="{0AEE3450-F181-4E59-8538-87831FF9EA80}" destId="{031B5547-C8BE-4AB3-BAC2-B860B92C1EBA}" srcOrd="11" destOrd="0" presId="urn:microsoft.com/office/officeart/2005/8/layout/hierarchy4"/>
    <dgm:cxn modelId="{40F2C08B-42C2-446A-B7AD-353FF5BDADA5}" type="presParOf" srcId="{0AEE3450-F181-4E59-8538-87831FF9EA80}" destId="{6B68B4BC-9828-4C49-84E6-41BC310BF4DC}" srcOrd="12" destOrd="0" presId="urn:microsoft.com/office/officeart/2005/8/layout/hierarchy4"/>
    <dgm:cxn modelId="{210D0535-A682-4F15-BD5F-4F89C7DF46AA}" type="presParOf" srcId="{6B68B4BC-9828-4C49-84E6-41BC310BF4DC}" destId="{8C6407A5-B11F-4310-899F-A8BA9BB63B2B}" srcOrd="0" destOrd="0" presId="urn:microsoft.com/office/officeart/2005/8/layout/hierarchy4"/>
    <dgm:cxn modelId="{7B1B70B9-DC27-4394-9CA9-16C01F0B5202}" type="presParOf" srcId="{6B68B4BC-9828-4C49-84E6-41BC310BF4DC}" destId="{38CB7BD8-6DB5-479F-A57C-68FA9E789CAF}" srcOrd="1" destOrd="0" presId="urn:microsoft.com/office/officeart/2005/8/layout/hierarchy4"/>
    <dgm:cxn modelId="{ECE887CF-75FD-4A48-85BD-62291B9B802F}" type="presParOf" srcId="{0AEE3450-F181-4E59-8538-87831FF9EA80}" destId="{93F42F39-8360-4403-850E-7C94466B63A2}" srcOrd="13" destOrd="0" presId="urn:microsoft.com/office/officeart/2005/8/layout/hierarchy4"/>
    <dgm:cxn modelId="{8C38490F-4055-444C-8103-BCDA5BD54FE9}" type="presParOf" srcId="{0AEE3450-F181-4E59-8538-87831FF9EA80}" destId="{C53ECD9A-80C2-4760-8BAE-96F98E57D024}" srcOrd="14" destOrd="0" presId="urn:microsoft.com/office/officeart/2005/8/layout/hierarchy4"/>
    <dgm:cxn modelId="{F412C27B-7A93-4360-B3A0-8737B777CFEC}" type="presParOf" srcId="{C53ECD9A-80C2-4760-8BAE-96F98E57D024}" destId="{D8777DBC-7639-4444-81F4-E1DA84030B75}" srcOrd="0" destOrd="0" presId="urn:microsoft.com/office/officeart/2005/8/layout/hierarchy4"/>
    <dgm:cxn modelId="{DBBA1EFD-E7B7-4FEC-983E-8394650862A8}" type="presParOf" srcId="{C53ECD9A-80C2-4760-8BAE-96F98E57D024}" destId="{5D5E5B4B-5B92-4B9C-B411-D013AE4F8D50}" srcOrd="1" destOrd="0" presId="urn:microsoft.com/office/officeart/2005/8/layout/hierarchy4"/>
    <dgm:cxn modelId="{28712CB0-775F-4CA0-A74F-ABF5F948667D}" type="presParOf" srcId="{0AEE3450-F181-4E59-8538-87831FF9EA80}" destId="{791D693B-2ADF-483D-A312-2B88F42EE24B}" srcOrd="15" destOrd="0" presId="urn:microsoft.com/office/officeart/2005/8/layout/hierarchy4"/>
    <dgm:cxn modelId="{25A275A3-38B1-4D6C-8264-B132A475D3F0}" type="presParOf" srcId="{0AEE3450-F181-4E59-8538-87831FF9EA80}" destId="{1B96B876-DB1F-4E3D-A9F3-8E0D23073A21}" srcOrd="16" destOrd="0" presId="urn:microsoft.com/office/officeart/2005/8/layout/hierarchy4"/>
    <dgm:cxn modelId="{7503238F-2696-45A7-881C-F608C4AB807A}" type="presParOf" srcId="{1B96B876-DB1F-4E3D-A9F3-8E0D23073A21}" destId="{2213E102-D70D-4A7A-9C85-756650B789B3}" srcOrd="0" destOrd="0" presId="urn:microsoft.com/office/officeart/2005/8/layout/hierarchy4"/>
    <dgm:cxn modelId="{7D6A041A-EDA3-4B63-BCEC-265A0B0DC8F9}" type="presParOf" srcId="{1B96B876-DB1F-4E3D-A9F3-8E0D23073A21}" destId="{DCE797C1-AAFB-45F8-9FF4-ED37EC0EDEE5}" srcOrd="1" destOrd="0" presId="urn:microsoft.com/office/officeart/2005/8/layout/hierarchy4"/>
    <dgm:cxn modelId="{1A3BD80E-17DD-45EF-B50A-26555745C07E}" type="presParOf" srcId="{0AEE3450-F181-4E59-8538-87831FF9EA80}" destId="{BF5F1F0B-28B5-47F1-8C17-A49C31174CD0}" srcOrd="17" destOrd="0" presId="urn:microsoft.com/office/officeart/2005/8/layout/hierarchy4"/>
    <dgm:cxn modelId="{2605449D-C316-4756-90BC-0F69684A69A4}" type="presParOf" srcId="{0AEE3450-F181-4E59-8538-87831FF9EA80}" destId="{0D339712-AB6F-4C4A-B545-ED75157ABB17}" srcOrd="18" destOrd="0" presId="urn:microsoft.com/office/officeart/2005/8/layout/hierarchy4"/>
    <dgm:cxn modelId="{E0873C63-B061-4894-AD43-3340ACC57F0C}" type="presParOf" srcId="{0D339712-AB6F-4C4A-B545-ED75157ABB17}" destId="{8B54E38A-E65E-40F0-A4CF-52AE9DC91E2C}" srcOrd="0" destOrd="0" presId="urn:microsoft.com/office/officeart/2005/8/layout/hierarchy4"/>
    <dgm:cxn modelId="{0CE1C1D6-3E62-45D4-BC7B-4F23CDEAC8B5}" type="presParOf" srcId="{0D339712-AB6F-4C4A-B545-ED75157ABB17}" destId="{AB276BB3-F386-4355-BE8E-2C91FB861C09}" srcOrd="1" destOrd="0" presId="urn:microsoft.com/office/officeart/2005/8/layout/hierarchy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00CF51-6F2D-49EB-A421-06CF510B404D}"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4878C801-AA36-4593-BAB0-406A8B6BD408}">
      <dgm:prSet phldrT="[Text]"/>
      <dgm:spPr/>
      <dgm:t>
        <a:bodyPr/>
        <a:lstStyle/>
        <a:p>
          <a:r>
            <a:rPr lang="en-US" dirty="0"/>
            <a:t>Test Suite Hierarchy</a:t>
          </a:r>
        </a:p>
      </dgm:t>
    </dgm:pt>
    <dgm:pt modelId="{F909B6B9-2839-4D69-9AA8-D68E002A7C5E}" type="parTrans" cxnId="{F8C73791-C22C-45D5-B64E-36B022CCCEF9}">
      <dgm:prSet/>
      <dgm:spPr/>
      <dgm:t>
        <a:bodyPr/>
        <a:lstStyle/>
        <a:p>
          <a:endParaRPr lang="en-US"/>
        </a:p>
      </dgm:t>
    </dgm:pt>
    <dgm:pt modelId="{85033C71-A6BB-43FA-A826-0F93E545834A}" type="sibTrans" cxnId="{F8C73791-C22C-45D5-B64E-36B022CCCEF9}">
      <dgm:prSet/>
      <dgm:spPr/>
      <dgm:t>
        <a:bodyPr/>
        <a:lstStyle/>
        <a:p>
          <a:endParaRPr lang="en-US"/>
        </a:p>
      </dgm:t>
    </dgm:pt>
    <dgm:pt modelId="{AF313C7E-66BC-4C9C-9955-0DDEFCE589EA}">
      <dgm:prSet phldrT="[Text]" custT="1"/>
      <dgm:spPr>
        <a:solidFill>
          <a:schemeClr val="accent1">
            <a:lumMod val="60000"/>
            <a:lumOff val="40000"/>
          </a:schemeClr>
        </a:solidFill>
      </dgm:spPr>
      <dgm:t>
        <a:bodyPr/>
        <a:lstStyle/>
        <a:p>
          <a:r>
            <a:rPr lang="en-US" sz="1600" dirty="0">
              <a:solidFill>
                <a:schemeClr val="tx1"/>
              </a:solidFill>
            </a:rPr>
            <a:t>Functional Tests (automated)</a:t>
          </a:r>
          <a:r>
            <a:rPr lang="en-US" sz="800" dirty="0">
              <a:solidFill>
                <a:schemeClr val="tx1"/>
              </a:solidFill>
            </a:rPr>
            <a:t>	</a:t>
          </a:r>
        </a:p>
      </dgm:t>
    </dgm:pt>
    <dgm:pt modelId="{6D4B02FF-6553-43F1-9EEE-459184D45F54}" type="parTrans" cxnId="{46A36B80-68DC-4E14-A5C2-9546B89A126F}">
      <dgm:prSet/>
      <dgm:spPr/>
      <dgm:t>
        <a:bodyPr/>
        <a:lstStyle/>
        <a:p>
          <a:endParaRPr lang="en-US"/>
        </a:p>
      </dgm:t>
    </dgm:pt>
    <dgm:pt modelId="{8752A38F-B707-4275-9450-B71AB90D0FFB}" type="sibTrans" cxnId="{46A36B80-68DC-4E14-A5C2-9546B89A126F}">
      <dgm:prSet/>
      <dgm:spPr/>
      <dgm:t>
        <a:bodyPr/>
        <a:lstStyle/>
        <a:p>
          <a:endParaRPr lang="en-US"/>
        </a:p>
      </dgm:t>
    </dgm:pt>
    <dgm:pt modelId="{8DAA6CE9-010F-4518-94E7-1C68525BCF13}">
      <dgm:prSet phldrT="[Text]"/>
      <dgm:spPr/>
      <dgm:t>
        <a:bodyPr/>
        <a:lstStyle/>
        <a:p>
          <a:r>
            <a:rPr lang="en-US" dirty="0"/>
            <a:t>User Story Level automation tests</a:t>
          </a:r>
        </a:p>
      </dgm:t>
    </dgm:pt>
    <dgm:pt modelId="{C18E8AF1-0A7A-4953-A507-309DC55AC8D4}" type="parTrans" cxnId="{B2ECB776-3648-4F87-98B0-A016BF360A8D}">
      <dgm:prSet/>
      <dgm:spPr/>
      <dgm:t>
        <a:bodyPr/>
        <a:lstStyle/>
        <a:p>
          <a:endParaRPr lang="en-US"/>
        </a:p>
      </dgm:t>
    </dgm:pt>
    <dgm:pt modelId="{4D149584-9C81-427E-B678-79EC60E1583C}" type="sibTrans" cxnId="{B2ECB776-3648-4F87-98B0-A016BF360A8D}">
      <dgm:prSet/>
      <dgm:spPr/>
      <dgm:t>
        <a:bodyPr/>
        <a:lstStyle/>
        <a:p>
          <a:endParaRPr lang="en-US"/>
        </a:p>
      </dgm:t>
    </dgm:pt>
    <dgm:pt modelId="{3BDE8C47-A078-466C-9A68-A06583C88AC0}">
      <dgm:prSet phldrT="[Text]" custT="1"/>
      <dgm:spPr>
        <a:solidFill>
          <a:schemeClr val="accent1">
            <a:lumMod val="60000"/>
            <a:lumOff val="40000"/>
          </a:schemeClr>
        </a:solidFill>
      </dgm:spPr>
      <dgm:t>
        <a:bodyPr/>
        <a:lstStyle/>
        <a:p>
          <a:r>
            <a:rPr lang="en-US" sz="800" dirty="0">
              <a:solidFill>
                <a:schemeClr val="tx1"/>
              </a:solidFill>
            </a:rPr>
            <a:t>Non Functional Tests</a:t>
          </a:r>
        </a:p>
      </dgm:t>
    </dgm:pt>
    <dgm:pt modelId="{84B6858D-FC31-4FC2-A4E1-FF689576A8C4}" type="parTrans" cxnId="{FFCC9ABA-1C21-402B-A0FF-1D81F4F03930}">
      <dgm:prSet/>
      <dgm:spPr/>
      <dgm:t>
        <a:bodyPr/>
        <a:lstStyle/>
        <a:p>
          <a:endParaRPr lang="en-US"/>
        </a:p>
      </dgm:t>
    </dgm:pt>
    <dgm:pt modelId="{F854BD46-F854-45CD-9792-1B41953C0160}" type="sibTrans" cxnId="{FFCC9ABA-1C21-402B-A0FF-1D81F4F03930}">
      <dgm:prSet/>
      <dgm:spPr/>
      <dgm:t>
        <a:bodyPr/>
        <a:lstStyle/>
        <a:p>
          <a:endParaRPr lang="en-US"/>
        </a:p>
      </dgm:t>
    </dgm:pt>
    <dgm:pt modelId="{63EF30DA-4271-4D8B-B2EA-E91D1B09442B}">
      <dgm:prSet phldrT="[Text]"/>
      <dgm:spPr/>
      <dgm:t>
        <a:bodyPr/>
        <a:lstStyle/>
        <a:p>
          <a:r>
            <a:rPr lang="en-US" dirty="0"/>
            <a:t>Performance Tests</a:t>
          </a:r>
        </a:p>
      </dgm:t>
    </dgm:pt>
    <dgm:pt modelId="{6E825FD0-08AB-4270-BB37-DCB8593412F0}" type="parTrans" cxnId="{EF905B62-50F0-4669-BAE5-DFE475EF2658}">
      <dgm:prSet/>
      <dgm:spPr/>
      <dgm:t>
        <a:bodyPr/>
        <a:lstStyle/>
        <a:p>
          <a:endParaRPr lang="en-US"/>
        </a:p>
      </dgm:t>
    </dgm:pt>
    <dgm:pt modelId="{4A8601B0-7346-4F4C-8D65-5073120F2CBB}" type="sibTrans" cxnId="{EF905B62-50F0-4669-BAE5-DFE475EF2658}">
      <dgm:prSet/>
      <dgm:spPr/>
      <dgm:t>
        <a:bodyPr/>
        <a:lstStyle/>
        <a:p>
          <a:endParaRPr lang="en-US"/>
        </a:p>
      </dgm:t>
    </dgm:pt>
    <dgm:pt modelId="{CD0E321A-66E9-4D0E-9E22-2CB21F3B9324}">
      <dgm:prSet phldrT="[Text]"/>
      <dgm:spPr/>
      <dgm:t>
        <a:bodyPr/>
        <a:lstStyle/>
        <a:p>
          <a:r>
            <a:rPr lang="en-US" dirty="0"/>
            <a:t>Epic Level automation tests</a:t>
          </a:r>
        </a:p>
      </dgm:t>
    </dgm:pt>
    <dgm:pt modelId="{427B8C2D-9C9B-47CA-8926-5035A4F78689}" type="parTrans" cxnId="{A18B1EC0-4D4F-49D6-87FF-C75F47D51399}">
      <dgm:prSet/>
      <dgm:spPr/>
      <dgm:t>
        <a:bodyPr/>
        <a:lstStyle/>
        <a:p>
          <a:endParaRPr lang="en-US"/>
        </a:p>
      </dgm:t>
    </dgm:pt>
    <dgm:pt modelId="{91C48C55-1B9D-4567-A4FC-DF557A52CF37}" type="sibTrans" cxnId="{A18B1EC0-4D4F-49D6-87FF-C75F47D51399}">
      <dgm:prSet/>
      <dgm:spPr/>
      <dgm:t>
        <a:bodyPr/>
        <a:lstStyle/>
        <a:p>
          <a:endParaRPr lang="en-US"/>
        </a:p>
      </dgm:t>
    </dgm:pt>
    <dgm:pt modelId="{335B84B8-AAC1-40E3-9B8A-A6934D6DE18B}">
      <dgm:prSet phldrT="[Text]"/>
      <dgm:spPr/>
      <dgm:t>
        <a:bodyPr/>
        <a:lstStyle/>
        <a:p>
          <a:r>
            <a:rPr lang="en-US" dirty="0"/>
            <a:t>Regression automation suites</a:t>
          </a:r>
        </a:p>
      </dgm:t>
    </dgm:pt>
    <dgm:pt modelId="{747B9005-C854-4919-B615-C56E9EB68454}" type="parTrans" cxnId="{EA18243B-7CF5-4312-B506-2C66919B2FFF}">
      <dgm:prSet/>
      <dgm:spPr/>
      <dgm:t>
        <a:bodyPr/>
        <a:lstStyle/>
        <a:p>
          <a:endParaRPr lang="en-US"/>
        </a:p>
      </dgm:t>
    </dgm:pt>
    <dgm:pt modelId="{3A728F4E-18EC-4C10-94F7-5273FBCA50CE}" type="sibTrans" cxnId="{EA18243B-7CF5-4312-B506-2C66919B2FFF}">
      <dgm:prSet/>
      <dgm:spPr/>
      <dgm:t>
        <a:bodyPr/>
        <a:lstStyle/>
        <a:p>
          <a:endParaRPr lang="en-US"/>
        </a:p>
      </dgm:t>
    </dgm:pt>
    <dgm:pt modelId="{E2F62BD5-8927-4AC7-9385-970A24F280E7}">
      <dgm:prSet phldrT="[Text]"/>
      <dgm:spPr/>
      <dgm:t>
        <a:bodyPr/>
        <a:lstStyle/>
        <a:p>
          <a:r>
            <a:rPr lang="en-US" dirty="0"/>
            <a:t>Smoke Tests</a:t>
          </a:r>
        </a:p>
      </dgm:t>
    </dgm:pt>
    <dgm:pt modelId="{AF47E7F1-B9D3-46A4-91DC-741437F7B415}" type="parTrans" cxnId="{0257507E-C926-4F2D-A7B5-E3D17F86E212}">
      <dgm:prSet/>
      <dgm:spPr/>
      <dgm:t>
        <a:bodyPr/>
        <a:lstStyle/>
        <a:p>
          <a:endParaRPr lang="en-US"/>
        </a:p>
      </dgm:t>
    </dgm:pt>
    <dgm:pt modelId="{5EFCD158-8A25-4C7A-B729-C298E5A48450}" type="sibTrans" cxnId="{0257507E-C926-4F2D-A7B5-E3D17F86E212}">
      <dgm:prSet/>
      <dgm:spPr/>
      <dgm:t>
        <a:bodyPr/>
        <a:lstStyle/>
        <a:p>
          <a:endParaRPr lang="en-US"/>
        </a:p>
      </dgm:t>
    </dgm:pt>
    <dgm:pt modelId="{19FE94B5-C382-4217-94E1-6F4E32570397}">
      <dgm:prSet phldrT="[Text]"/>
      <dgm:spPr/>
      <dgm:t>
        <a:bodyPr/>
        <a:lstStyle/>
        <a:p>
          <a:r>
            <a:rPr lang="en-US" dirty="0"/>
            <a:t>Regression Suite</a:t>
          </a:r>
        </a:p>
      </dgm:t>
    </dgm:pt>
    <dgm:pt modelId="{9520EB54-D8E0-4F2B-AC1C-D05CB6F583EE}" type="parTrans" cxnId="{6DA89AB2-DF50-4DDE-8A62-54B7465A93FD}">
      <dgm:prSet/>
      <dgm:spPr/>
      <dgm:t>
        <a:bodyPr/>
        <a:lstStyle/>
        <a:p>
          <a:endParaRPr lang="en-US"/>
        </a:p>
      </dgm:t>
    </dgm:pt>
    <dgm:pt modelId="{7B60840B-30CC-404A-BE36-982275FC9782}" type="sibTrans" cxnId="{6DA89AB2-DF50-4DDE-8A62-54B7465A93FD}">
      <dgm:prSet/>
      <dgm:spPr/>
      <dgm:t>
        <a:bodyPr/>
        <a:lstStyle/>
        <a:p>
          <a:endParaRPr lang="en-US"/>
        </a:p>
      </dgm:t>
    </dgm:pt>
    <dgm:pt modelId="{30CB588B-E1C1-403B-88D2-4FE3E469F942}">
      <dgm:prSet phldrT="[Text]"/>
      <dgm:spPr/>
      <dgm:t>
        <a:bodyPr/>
        <a:lstStyle/>
        <a:p>
          <a:r>
            <a:rPr lang="en-US"/>
            <a:t>Mini Regression Tests</a:t>
          </a:r>
          <a:endParaRPr lang="en-US" dirty="0"/>
        </a:p>
      </dgm:t>
    </dgm:pt>
    <dgm:pt modelId="{0F230DA9-7280-4352-99EE-95E69F274D41}" type="parTrans" cxnId="{A4784A97-E20D-4DF8-9D25-7649FFB84694}">
      <dgm:prSet/>
      <dgm:spPr/>
      <dgm:t>
        <a:bodyPr/>
        <a:lstStyle/>
        <a:p>
          <a:endParaRPr lang="en-US"/>
        </a:p>
      </dgm:t>
    </dgm:pt>
    <dgm:pt modelId="{6DEDB106-D1A3-4C3A-A1AA-D458825B26FB}" type="sibTrans" cxnId="{A4784A97-E20D-4DF8-9D25-7649FFB84694}">
      <dgm:prSet/>
      <dgm:spPr/>
      <dgm:t>
        <a:bodyPr/>
        <a:lstStyle/>
        <a:p>
          <a:endParaRPr lang="en-US"/>
        </a:p>
      </dgm:t>
    </dgm:pt>
    <dgm:pt modelId="{DEE7E345-152F-4B06-9A16-C550357BB620}">
      <dgm:prSet phldrT="[Text]"/>
      <dgm:spPr/>
      <dgm:t>
        <a:bodyPr/>
        <a:lstStyle/>
        <a:p>
          <a:r>
            <a:rPr lang="en-US"/>
            <a:t>End to End automation tests </a:t>
          </a:r>
          <a:endParaRPr lang="en-US" dirty="0"/>
        </a:p>
      </dgm:t>
    </dgm:pt>
    <dgm:pt modelId="{51D97D96-C3B8-443E-A0EB-9DE753FCC997}" type="parTrans" cxnId="{70E72C62-6B9D-4E26-814B-A012FCAF51DE}">
      <dgm:prSet/>
      <dgm:spPr/>
      <dgm:t>
        <a:bodyPr/>
        <a:lstStyle/>
        <a:p>
          <a:endParaRPr lang="en-US"/>
        </a:p>
      </dgm:t>
    </dgm:pt>
    <dgm:pt modelId="{949405A1-D685-4B31-BF12-97E44AFA2232}" type="sibTrans" cxnId="{70E72C62-6B9D-4E26-814B-A012FCAF51DE}">
      <dgm:prSet/>
      <dgm:spPr/>
      <dgm:t>
        <a:bodyPr/>
        <a:lstStyle/>
        <a:p>
          <a:endParaRPr lang="en-US"/>
        </a:p>
      </dgm:t>
    </dgm:pt>
    <dgm:pt modelId="{898322F9-2C4F-44DB-AE6B-04ED8A0E7DF0}">
      <dgm:prSet phldrT="[Text]"/>
      <dgm:spPr/>
      <dgm:t>
        <a:bodyPr/>
        <a:lstStyle/>
        <a:p>
          <a:r>
            <a:rPr lang="en-US" dirty="0"/>
            <a:t>Automated User Acceptance Tests</a:t>
          </a:r>
        </a:p>
      </dgm:t>
    </dgm:pt>
    <dgm:pt modelId="{FE81ADF1-5204-4E2B-AAFF-1E96BF2B817B}" type="parTrans" cxnId="{7E703603-E76E-4B42-8C1F-AD7C5204BE1B}">
      <dgm:prSet/>
      <dgm:spPr/>
      <dgm:t>
        <a:bodyPr/>
        <a:lstStyle/>
        <a:p>
          <a:endParaRPr lang="en-US"/>
        </a:p>
      </dgm:t>
    </dgm:pt>
    <dgm:pt modelId="{789CD1A1-E9B7-4F88-97BA-FDA914C1EE9F}" type="sibTrans" cxnId="{7E703603-E76E-4B42-8C1F-AD7C5204BE1B}">
      <dgm:prSet/>
      <dgm:spPr/>
      <dgm:t>
        <a:bodyPr/>
        <a:lstStyle/>
        <a:p>
          <a:endParaRPr lang="en-US"/>
        </a:p>
      </dgm:t>
    </dgm:pt>
    <dgm:pt modelId="{C49A187B-8083-476C-AC5F-242995E90B62}" type="pres">
      <dgm:prSet presAssocID="{0F00CF51-6F2D-49EB-A421-06CF510B404D}" presName="Name0" presStyleCnt="0">
        <dgm:presLayoutVars>
          <dgm:chPref val="1"/>
          <dgm:dir/>
          <dgm:animOne val="branch"/>
          <dgm:animLvl val="lvl"/>
          <dgm:resizeHandles/>
        </dgm:presLayoutVars>
      </dgm:prSet>
      <dgm:spPr/>
    </dgm:pt>
    <dgm:pt modelId="{3F655BAB-8D88-4CE9-8337-1ABDAF97654B}" type="pres">
      <dgm:prSet presAssocID="{4878C801-AA36-4593-BAB0-406A8B6BD408}" presName="vertOne" presStyleCnt="0"/>
      <dgm:spPr/>
    </dgm:pt>
    <dgm:pt modelId="{CB588DF4-2838-4225-ADEA-783D78CFAAA4}" type="pres">
      <dgm:prSet presAssocID="{4878C801-AA36-4593-BAB0-406A8B6BD408}" presName="txOne" presStyleLbl="node0" presStyleIdx="0" presStyleCnt="1">
        <dgm:presLayoutVars>
          <dgm:chPref val="3"/>
        </dgm:presLayoutVars>
      </dgm:prSet>
      <dgm:spPr/>
    </dgm:pt>
    <dgm:pt modelId="{D3F857F4-2A1D-4639-88C2-D059368B661A}" type="pres">
      <dgm:prSet presAssocID="{4878C801-AA36-4593-BAB0-406A8B6BD408}" presName="parTransOne" presStyleCnt="0"/>
      <dgm:spPr/>
    </dgm:pt>
    <dgm:pt modelId="{28F4B9FB-0B4C-48EC-BCCA-07D2FEFA38BD}" type="pres">
      <dgm:prSet presAssocID="{4878C801-AA36-4593-BAB0-406A8B6BD408}" presName="horzOne" presStyleCnt="0"/>
      <dgm:spPr/>
    </dgm:pt>
    <dgm:pt modelId="{BFB2E786-BDBA-4054-8941-2D9FEB0959F7}" type="pres">
      <dgm:prSet presAssocID="{AF313C7E-66BC-4C9C-9955-0DDEFCE589EA}" presName="vertTwo" presStyleCnt="0"/>
      <dgm:spPr/>
    </dgm:pt>
    <dgm:pt modelId="{C098F9D6-DF42-4929-A863-B2D090C1CC38}" type="pres">
      <dgm:prSet presAssocID="{AF313C7E-66BC-4C9C-9955-0DDEFCE589EA}" presName="txTwo" presStyleLbl="node2" presStyleIdx="0" presStyleCnt="2">
        <dgm:presLayoutVars>
          <dgm:chPref val="3"/>
        </dgm:presLayoutVars>
      </dgm:prSet>
      <dgm:spPr/>
    </dgm:pt>
    <dgm:pt modelId="{4C4009D8-DFA9-4361-8D0F-6848662D5916}" type="pres">
      <dgm:prSet presAssocID="{AF313C7E-66BC-4C9C-9955-0DDEFCE589EA}" presName="parTransTwo" presStyleCnt="0"/>
      <dgm:spPr/>
    </dgm:pt>
    <dgm:pt modelId="{36A9A5FF-2B7F-42C0-BAE9-69CC4FB7F8EE}" type="pres">
      <dgm:prSet presAssocID="{AF313C7E-66BC-4C9C-9955-0DDEFCE589EA}" presName="horzTwo" presStyleCnt="0"/>
      <dgm:spPr/>
    </dgm:pt>
    <dgm:pt modelId="{D4A1D984-5009-4BF3-8D60-AA016F375FA6}" type="pres">
      <dgm:prSet presAssocID="{8DAA6CE9-010F-4518-94E7-1C68525BCF13}" presName="vertThree" presStyleCnt="0"/>
      <dgm:spPr/>
    </dgm:pt>
    <dgm:pt modelId="{592D44B3-8A82-452B-9228-6274F0077E4F}" type="pres">
      <dgm:prSet presAssocID="{8DAA6CE9-010F-4518-94E7-1C68525BCF13}" presName="txThree" presStyleLbl="node3" presStyleIdx="0" presStyleCnt="6">
        <dgm:presLayoutVars>
          <dgm:chPref val="3"/>
        </dgm:presLayoutVars>
      </dgm:prSet>
      <dgm:spPr/>
    </dgm:pt>
    <dgm:pt modelId="{957A618F-6019-4079-AE28-8D32F0DAB8D6}" type="pres">
      <dgm:prSet presAssocID="{8DAA6CE9-010F-4518-94E7-1C68525BCF13}" presName="horzThree" presStyleCnt="0"/>
      <dgm:spPr/>
    </dgm:pt>
    <dgm:pt modelId="{37F38A48-5D90-45B0-80DC-1AE40CCDA9A4}" type="pres">
      <dgm:prSet presAssocID="{4D149584-9C81-427E-B678-79EC60E1583C}" presName="sibSpaceThree" presStyleCnt="0"/>
      <dgm:spPr/>
    </dgm:pt>
    <dgm:pt modelId="{8DDFA643-777E-481B-9461-DD98697F1C3D}" type="pres">
      <dgm:prSet presAssocID="{CD0E321A-66E9-4D0E-9E22-2CB21F3B9324}" presName="vertThree" presStyleCnt="0"/>
      <dgm:spPr/>
    </dgm:pt>
    <dgm:pt modelId="{4B94CE76-06BA-4AEA-9157-F744578061B5}" type="pres">
      <dgm:prSet presAssocID="{CD0E321A-66E9-4D0E-9E22-2CB21F3B9324}" presName="txThree" presStyleLbl="node3" presStyleIdx="1" presStyleCnt="6">
        <dgm:presLayoutVars>
          <dgm:chPref val="3"/>
        </dgm:presLayoutVars>
      </dgm:prSet>
      <dgm:spPr/>
    </dgm:pt>
    <dgm:pt modelId="{940A1D80-5661-43E7-8453-0399B817065C}" type="pres">
      <dgm:prSet presAssocID="{CD0E321A-66E9-4D0E-9E22-2CB21F3B9324}" presName="horzThree" presStyleCnt="0"/>
      <dgm:spPr/>
    </dgm:pt>
    <dgm:pt modelId="{469D9FEA-A0FB-4DF3-89FC-E9E6FBE92031}" type="pres">
      <dgm:prSet presAssocID="{91C48C55-1B9D-4567-A4FC-DF557A52CF37}" presName="sibSpaceThree" presStyleCnt="0"/>
      <dgm:spPr/>
    </dgm:pt>
    <dgm:pt modelId="{5CD9B996-F3A0-4D25-9AA4-9DE9E59D0F0D}" type="pres">
      <dgm:prSet presAssocID="{DEE7E345-152F-4B06-9A16-C550357BB620}" presName="vertThree" presStyleCnt="0"/>
      <dgm:spPr/>
    </dgm:pt>
    <dgm:pt modelId="{7B0DFA0B-70A6-4123-944B-E3C2D4437FAF}" type="pres">
      <dgm:prSet presAssocID="{DEE7E345-152F-4B06-9A16-C550357BB620}" presName="txThree" presStyleLbl="node3" presStyleIdx="2" presStyleCnt="6">
        <dgm:presLayoutVars>
          <dgm:chPref val="3"/>
        </dgm:presLayoutVars>
      </dgm:prSet>
      <dgm:spPr/>
    </dgm:pt>
    <dgm:pt modelId="{5A6ADEA4-D884-44F4-B5DD-13068498216E}" type="pres">
      <dgm:prSet presAssocID="{DEE7E345-152F-4B06-9A16-C550357BB620}" presName="horzThree" presStyleCnt="0"/>
      <dgm:spPr/>
    </dgm:pt>
    <dgm:pt modelId="{946E5F90-74B5-4A5B-87DD-3CF72CF8799B}" type="pres">
      <dgm:prSet presAssocID="{949405A1-D685-4B31-BF12-97E44AFA2232}" presName="sibSpaceThree" presStyleCnt="0"/>
      <dgm:spPr/>
    </dgm:pt>
    <dgm:pt modelId="{55750ED8-5AC7-44BE-8D85-33D38706CB1F}" type="pres">
      <dgm:prSet presAssocID="{898322F9-2C4F-44DB-AE6B-04ED8A0E7DF0}" presName="vertThree" presStyleCnt="0"/>
      <dgm:spPr/>
    </dgm:pt>
    <dgm:pt modelId="{3B8E8623-DE91-49D1-B54D-F8D832B84D2B}" type="pres">
      <dgm:prSet presAssocID="{898322F9-2C4F-44DB-AE6B-04ED8A0E7DF0}" presName="txThree" presStyleLbl="node3" presStyleIdx="3" presStyleCnt="6">
        <dgm:presLayoutVars>
          <dgm:chPref val="3"/>
        </dgm:presLayoutVars>
      </dgm:prSet>
      <dgm:spPr/>
    </dgm:pt>
    <dgm:pt modelId="{3C8BDA37-5624-4C52-8429-F70A6BCCA219}" type="pres">
      <dgm:prSet presAssocID="{898322F9-2C4F-44DB-AE6B-04ED8A0E7DF0}" presName="horzThree" presStyleCnt="0"/>
      <dgm:spPr/>
    </dgm:pt>
    <dgm:pt modelId="{C2B2DA4D-EFC0-4C26-8979-3E6F44B5E2BB}" type="pres">
      <dgm:prSet presAssocID="{789CD1A1-E9B7-4F88-97BA-FDA914C1EE9F}" presName="sibSpaceThree" presStyleCnt="0"/>
      <dgm:spPr/>
    </dgm:pt>
    <dgm:pt modelId="{BC10D7C8-9DC0-4EA7-B849-E06B065CC6CC}" type="pres">
      <dgm:prSet presAssocID="{335B84B8-AAC1-40E3-9B8A-A6934D6DE18B}" presName="vertThree" presStyleCnt="0"/>
      <dgm:spPr/>
    </dgm:pt>
    <dgm:pt modelId="{EB0E47B3-54EC-4BDD-A974-82F669CFC39D}" type="pres">
      <dgm:prSet presAssocID="{335B84B8-AAC1-40E3-9B8A-A6934D6DE18B}" presName="txThree" presStyleLbl="node3" presStyleIdx="4" presStyleCnt="6">
        <dgm:presLayoutVars>
          <dgm:chPref val="3"/>
        </dgm:presLayoutVars>
      </dgm:prSet>
      <dgm:spPr/>
    </dgm:pt>
    <dgm:pt modelId="{73A85DAE-3574-4FA0-8AE5-F0E662324644}" type="pres">
      <dgm:prSet presAssocID="{335B84B8-AAC1-40E3-9B8A-A6934D6DE18B}" presName="parTransThree" presStyleCnt="0"/>
      <dgm:spPr/>
    </dgm:pt>
    <dgm:pt modelId="{D0A00810-D289-4BD3-B5E0-30AA5114C0B2}" type="pres">
      <dgm:prSet presAssocID="{335B84B8-AAC1-40E3-9B8A-A6934D6DE18B}" presName="horzThree" presStyleCnt="0"/>
      <dgm:spPr/>
    </dgm:pt>
    <dgm:pt modelId="{5B650509-419C-4247-A8F0-2506323B9CDC}" type="pres">
      <dgm:prSet presAssocID="{E2F62BD5-8927-4AC7-9385-970A24F280E7}" presName="vertFour" presStyleCnt="0">
        <dgm:presLayoutVars>
          <dgm:chPref val="3"/>
        </dgm:presLayoutVars>
      </dgm:prSet>
      <dgm:spPr/>
    </dgm:pt>
    <dgm:pt modelId="{49564E24-5C9A-4A65-92A2-F6C9CE95784D}" type="pres">
      <dgm:prSet presAssocID="{E2F62BD5-8927-4AC7-9385-970A24F280E7}" presName="txFour" presStyleLbl="node4" presStyleIdx="0" presStyleCnt="3">
        <dgm:presLayoutVars>
          <dgm:chPref val="3"/>
        </dgm:presLayoutVars>
      </dgm:prSet>
      <dgm:spPr/>
    </dgm:pt>
    <dgm:pt modelId="{9BD4A888-E033-456B-B631-0D801811F3C9}" type="pres">
      <dgm:prSet presAssocID="{E2F62BD5-8927-4AC7-9385-970A24F280E7}" presName="horzFour" presStyleCnt="0"/>
      <dgm:spPr/>
    </dgm:pt>
    <dgm:pt modelId="{EB0659DA-C21F-4CE9-99AB-DFD129ADFE50}" type="pres">
      <dgm:prSet presAssocID="{5EFCD158-8A25-4C7A-B729-C298E5A48450}" presName="sibSpaceFour" presStyleCnt="0"/>
      <dgm:spPr/>
    </dgm:pt>
    <dgm:pt modelId="{C827DC1C-5CF4-465D-8936-5A81018D701C}" type="pres">
      <dgm:prSet presAssocID="{19FE94B5-C382-4217-94E1-6F4E32570397}" presName="vertFour" presStyleCnt="0">
        <dgm:presLayoutVars>
          <dgm:chPref val="3"/>
        </dgm:presLayoutVars>
      </dgm:prSet>
      <dgm:spPr/>
    </dgm:pt>
    <dgm:pt modelId="{393C876B-E629-4FA6-8B5E-E309CE723BE7}" type="pres">
      <dgm:prSet presAssocID="{19FE94B5-C382-4217-94E1-6F4E32570397}" presName="txFour" presStyleLbl="node4" presStyleIdx="1" presStyleCnt="3">
        <dgm:presLayoutVars>
          <dgm:chPref val="3"/>
        </dgm:presLayoutVars>
      </dgm:prSet>
      <dgm:spPr/>
    </dgm:pt>
    <dgm:pt modelId="{A9A8629E-0717-40DA-94D7-F85AFEEC18FE}" type="pres">
      <dgm:prSet presAssocID="{19FE94B5-C382-4217-94E1-6F4E32570397}" presName="parTransFour" presStyleCnt="0"/>
      <dgm:spPr/>
    </dgm:pt>
    <dgm:pt modelId="{8DF72CB4-4B9A-425A-B009-BD60469F62D1}" type="pres">
      <dgm:prSet presAssocID="{19FE94B5-C382-4217-94E1-6F4E32570397}" presName="horzFour" presStyleCnt="0"/>
      <dgm:spPr/>
    </dgm:pt>
    <dgm:pt modelId="{CC32387F-17C2-4483-8AEA-AF6F2FF3D6A8}" type="pres">
      <dgm:prSet presAssocID="{30CB588B-E1C1-403B-88D2-4FE3E469F942}" presName="vertFour" presStyleCnt="0">
        <dgm:presLayoutVars>
          <dgm:chPref val="3"/>
        </dgm:presLayoutVars>
      </dgm:prSet>
      <dgm:spPr/>
    </dgm:pt>
    <dgm:pt modelId="{71D46696-03F9-4E89-862A-6FA0EB8CDF45}" type="pres">
      <dgm:prSet presAssocID="{30CB588B-E1C1-403B-88D2-4FE3E469F942}" presName="txFour" presStyleLbl="node4" presStyleIdx="2" presStyleCnt="3">
        <dgm:presLayoutVars>
          <dgm:chPref val="3"/>
        </dgm:presLayoutVars>
      </dgm:prSet>
      <dgm:spPr/>
    </dgm:pt>
    <dgm:pt modelId="{39FEC1DD-21D7-4A06-8B8D-29A1AC9AD983}" type="pres">
      <dgm:prSet presAssocID="{30CB588B-E1C1-403B-88D2-4FE3E469F942}" presName="horzFour" presStyleCnt="0"/>
      <dgm:spPr/>
    </dgm:pt>
    <dgm:pt modelId="{75F16B64-BC57-44EA-A3AC-42BCAEC616A8}" type="pres">
      <dgm:prSet presAssocID="{8752A38F-B707-4275-9450-B71AB90D0FFB}" presName="sibSpaceTwo" presStyleCnt="0"/>
      <dgm:spPr/>
    </dgm:pt>
    <dgm:pt modelId="{A1F15882-61E1-420C-8E2F-B75A277D98C0}" type="pres">
      <dgm:prSet presAssocID="{3BDE8C47-A078-466C-9A68-A06583C88AC0}" presName="vertTwo" presStyleCnt="0"/>
      <dgm:spPr/>
    </dgm:pt>
    <dgm:pt modelId="{C2018D4E-8EFE-4CC3-B8F0-214DC596FEC8}" type="pres">
      <dgm:prSet presAssocID="{3BDE8C47-A078-466C-9A68-A06583C88AC0}" presName="txTwo" presStyleLbl="node2" presStyleIdx="1" presStyleCnt="2">
        <dgm:presLayoutVars>
          <dgm:chPref val="3"/>
        </dgm:presLayoutVars>
      </dgm:prSet>
      <dgm:spPr/>
    </dgm:pt>
    <dgm:pt modelId="{7797E3E0-FF86-4A8A-9946-41BDFA9DD2A0}" type="pres">
      <dgm:prSet presAssocID="{3BDE8C47-A078-466C-9A68-A06583C88AC0}" presName="parTransTwo" presStyleCnt="0"/>
      <dgm:spPr/>
    </dgm:pt>
    <dgm:pt modelId="{115C0ECD-2E01-409E-823C-686523818204}" type="pres">
      <dgm:prSet presAssocID="{3BDE8C47-A078-466C-9A68-A06583C88AC0}" presName="horzTwo" presStyleCnt="0"/>
      <dgm:spPr/>
    </dgm:pt>
    <dgm:pt modelId="{7975D395-A405-4DBB-97F0-1DAE1259A17B}" type="pres">
      <dgm:prSet presAssocID="{63EF30DA-4271-4D8B-B2EA-E91D1B09442B}" presName="vertThree" presStyleCnt="0"/>
      <dgm:spPr/>
    </dgm:pt>
    <dgm:pt modelId="{8A5CCED7-2501-4857-B879-0C64960F04F1}" type="pres">
      <dgm:prSet presAssocID="{63EF30DA-4271-4D8B-B2EA-E91D1B09442B}" presName="txThree" presStyleLbl="node3" presStyleIdx="5" presStyleCnt="6">
        <dgm:presLayoutVars>
          <dgm:chPref val="3"/>
        </dgm:presLayoutVars>
      </dgm:prSet>
      <dgm:spPr/>
    </dgm:pt>
    <dgm:pt modelId="{C9E3447F-902C-4A67-9A92-0575455A1D88}" type="pres">
      <dgm:prSet presAssocID="{63EF30DA-4271-4D8B-B2EA-E91D1B09442B}" presName="horzThree" presStyleCnt="0"/>
      <dgm:spPr/>
    </dgm:pt>
  </dgm:ptLst>
  <dgm:cxnLst>
    <dgm:cxn modelId="{7E703603-E76E-4B42-8C1F-AD7C5204BE1B}" srcId="{AF313C7E-66BC-4C9C-9955-0DDEFCE589EA}" destId="{898322F9-2C4F-44DB-AE6B-04ED8A0E7DF0}" srcOrd="3" destOrd="0" parTransId="{FE81ADF1-5204-4E2B-AAFF-1E96BF2B817B}" sibTransId="{789CD1A1-E9B7-4F88-97BA-FDA914C1EE9F}"/>
    <dgm:cxn modelId="{65F8CC0F-E159-40EB-8E2A-2A7091304525}" type="presOf" srcId="{DEE7E345-152F-4B06-9A16-C550357BB620}" destId="{7B0DFA0B-70A6-4123-944B-E3C2D4437FAF}" srcOrd="0" destOrd="0" presId="urn:microsoft.com/office/officeart/2005/8/layout/hierarchy4"/>
    <dgm:cxn modelId="{29576F32-922D-4C8C-91DE-F5495EC76D3A}" type="presOf" srcId="{335B84B8-AAC1-40E3-9B8A-A6934D6DE18B}" destId="{EB0E47B3-54EC-4BDD-A974-82F669CFC39D}" srcOrd="0" destOrd="0" presId="urn:microsoft.com/office/officeart/2005/8/layout/hierarchy4"/>
    <dgm:cxn modelId="{EA18243B-7CF5-4312-B506-2C66919B2FFF}" srcId="{AF313C7E-66BC-4C9C-9955-0DDEFCE589EA}" destId="{335B84B8-AAC1-40E3-9B8A-A6934D6DE18B}" srcOrd="4" destOrd="0" parTransId="{747B9005-C854-4919-B615-C56E9EB68454}" sibTransId="{3A728F4E-18EC-4C10-94F7-5273FBCA50CE}"/>
    <dgm:cxn modelId="{7A4B853F-CF04-4882-A82A-1D392A5DEC09}" type="presOf" srcId="{0F00CF51-6F2D-49EB-A421-06CF510B404D}" destId="{C49A187B-8083-476C-AC5F-242995E90B62}" srcOrd="0" destOrd="0" presId="urn:microsoft.com/office/officeart/2005/8/layout/hierarchy4"/>
    <dgm:cxn modelId="{706C8061-3838-456E-83B0-B525E8E60F62}" type="presOf" srcId="{30CB588B-E1C1-403B-88D2-4FE3E469F942}" destId="{71D46696-03F9-4E89-862A-6FA0EB8CDF45}" srcOrd="0" destOrd="0" presId="urn:microsoft.com/office/officeart/2005/8/layout/hierarchy4"/>
    <dgm:cxn modelId="{70E72C62-6B9D-4E26-814B-A012FCAF51DE}" srcId="{AF313C7E-66BC-4C9C-9955-0DDEFCE589EA}" destId="{DEE7E345-152F-4B06-9A16-C550357BB620}" srcOrd="2" destOrd="0" parTransId="{51D97D96-C3B8-443E-A0EB-9DE753FCC997}" sibTransId="{949405A1-D685-4B31-BF12-97E44AFA2232}"/>
    <dgm:cxn modelId="{EF905B62-50F0-4669-BAE5-DFE475EF2658}" srcId="{3BDE8C47-A078-466C-9A68-A06583C88AC0}" destId="{63EF30DA-4271-4D8B-B2EA-E91D1B09442B}" srcOrd="0" destOrd="0" parTransId="{6E825FD0-08AB-4270-BB37-DCB8593412F0}" sibTransId="{4A8601B0-7346-4F4C-8D65-5073120F2CBB}"/>
    <dgm:cxn modelId="{48526145-4143-41AF-B08D-26CBAF9DBF71}" type="presOf" srcId="{63EF30DA-4271-4D8B-B2EA-E91D1B09442B}" destId="{8A5CCED7-2501-4857-B879-0C64960F04F1}" srcOrd="0" destOrd="0" presId="urn:microsoft.com/office/officeart/2005/8/layout/hierarchy4"/>
    <dgm:cxn modelId="{B2ECB776-3648-4F87-98B0-A016BF360A8D}" srcId="{AF313C7E-66BC-4C9C-9955-0DDEFCE589EA}" destId="{8DAA6CE9-010F-4518-94E7-1C68525BCF13}" srcOrd="0" destOrd="0" parTransId="{C18E8AF1-0A7A-4953-A507-309DC55AC8D4}" sibTransId="{4D149584-9C81-427E-B678-79EC60E1583C}"/>
    <dgm:cxn modelId="{94ECAE79-93FF-4EEB-B9F0-935117331FE8}" type="presOf" srcId="{19FE94B5-C382-4217-94E1-6F4E32570397}" destId="{393C876B-E629-4FA6-8B5E-E309CE723BE7}" srcOrd="0" destOrd="0" presId="urn:microsoft.com/office/officeart/2005/8/layout/hierarchy4"/>
    <dgm:cxn modelId="{0257507E-C926-4F2D-A7B5-E3D17F86E212}" srcId="{335B84B8-AAC1-40E3-9B8A-A6934D6DE18B}" destId="{E2F62BD5-8927-4AC7-9385-970A24F280E7}" srcOrd="0" destOrd="0" parTransId="{AF47E7F1-B9D3-46A4-91DC-741437F7B415}" sibTransId="{5EFCD158-8A25-4C7A-B729-C298E5A48450}"/>
    <dgm:cxn modelId="{46A36B80-68DC-4E14-A5C2-9546B89A126F}" srcId="{4878C801-AA36-4593-BAB0-406A8B6BD408}" destId="{AF313C7E-66BC-4C9C-9955-0DDEFCE589EA}" srcOrd="0" destOrd="0" parTransId="{6D4B02FF-6553-43F1-9EEE-459184D45F54}" sibTransId="{8752A38F-B707-4275-9450-B71AB90D0FFB}"/>
    <dgm:cxn modelId="{F8C73791-C22C-45D5-B64E-36B022CCCEF9}" srcId="{0F00CF51-6F2D-49EB-A421-06CF510B404D}" destId="{4878C801-AA36-4593-BAB0-406A8B6BD408}" srcOrd="0" destOrd="0" parTransId="{F909B6B9-2839-4D69-9AA8-D68E002A7C5E}" sibTransId="{85033C71-A6BB-43FA-A826-0F93E545834A}"/>
    <dgm:cxn modelId="{1CFD2F93-98F1-48A6-A5A3-28972343B5EF}" type="presOf" srcId="{898322F9-2C4F-44DB-AE6B-04ED8A0E7DF0}" destId="{3B8E8623-DE91-49D1-B54D-F8D832B84D2B}" srcOrd="0" destOrd="0" presId="urn:microsoft.com/office/officeart/2005/8/layout/hierarchy4"/>
    <dgm:cxn modelId="{A4784A97-E20D-4DF8-9D25-7649FFB84694}" srcId="{19FE94B5-C382-4217-94E1-6F4E32570397}" destId="{30CB588B-E1C1-403B-88D2-4FE3E469F942}" srcOrd="0" destOrd="0" parTransId="{0F230DA9-7280-4352-99EE-95E69F274D41}" sibTransId="{6DEDB106-D1A3-4C3A-A1AA-D458825B26FB}"/>
    <dgm:cxn modelId="{B231ADA0-3DA6-41E5-99F9-A239BE3A3CCD}" type="presOf" srcId="{CD0E321A-66E9-4D0E-9E22-2CB21F3B9324}" destId="{4B94CE76-06BA-4AEA-9157-F744578061B5}" srcOrd="0" destOrd="0" presId="urn:microsoft.com/office/officeart/2005/8/layout/hierarchy4"/>
    <dgm:cxn modelId="{DC399EAD-A42D-4D19-9D8E-E34FE28C74A5}" type="presOf" srcId="{8DAA6CE9-010F-4518-94E7-1C68525BCF13}" destId="{592D44B3-8A82-452B-9228-6274F0077E4F}" srcOrd="0" destOrd="0" presId="urn:microsoft.com/office/officeart/2005/8/layout/hierarchy4"/>
    <dgm:cxn modelId="{3988C0B1-7D15-4EF6-99AF-ADA3714AC49E}" type="presOf" srcId="{3BDE8C47-A078-466C-9A68-A06583C88AC0}" destId="{C2018D4E-8EFE-4CC3-B8F0-214DC596FEC8}" srcOrd="0" destOrd="0" presId="urn:microsoft.com/office/officeart/2005/8/layout/hierarchy4"/>
    <dgm:cxn modelId="{6DA89AB2-DF50-4DDE-8A62-54B7465A93FD}" srcId="{335B84B8-AAC1-40E3-9B8A-A6934D6DE18B}" destId="{19FE94B5-C382-4217-94E1-6F4E32570397}" srcOrd="1" destOrd="0" parTransId="{9520EB54-D8E0-4F2B-AC1C-D05CB6F583EE}" sibTransId="{7B60840B-30CC-404A-BE36-982275FC9782}"/>
    <dgm:cxn modelId="{DF71C0B2-CE8B-453A-857C-61A8B91F4D64}" type="presOf" srcId="{E2F62BD5-8927-4AC7-9385-970A24F280E7}" destId="{49564E24-5C9A-4A65-92A2-F6C9CE95784D}" srcOrd="0" destOrd="0" presId="urn:microsoft.com/office/officeart/2005/8/layout/hierarchy4"/>
    <dgm:cxn modelId="{FFCC9ABA-1C21-402B-A0FF-1D81F4F03930}" srcId="{4878C801-AA36-4593-BAB0-406A8B6BD408}" destId="{3BDE8C47-A078-466C-9A68-A06583C88AC0}" srcOrd="1" destOrd="0" parTransId="{84B6858D-FC31-4FC2-A4E1-FF689576A8C4}" sibTransId="{F854BD46-F854-45CD-9792-1B41953C0160}"/>
    <dgm:cxn modelId="{A18B1EC0-4D4F-49D6-87FF-C75F47D51399}" srcId="{AF313C7E-66BC-4C9C-9955-0DDEFCE589EA}" destId="{CD0E321A-66E9-4D0E-9E22-2CB21F3B9324}" srcOrd="1" destOrd="0" parTransId="{427B8C2D-9C9B-47CA-8926-5035A4F78689}" sibTransId="{91C48C55-1B9D-4567-A4FC-DF557A52CF37}"/>
    <dgm:cxn modelId="{92A10DEA-0B47-4448-9617-580D90E6BF81}" type="presOf" srcId="{AF313C7E-66BC-4C9C-9955-0DDEFCE589EA}" destId="{C098F9D6-DF42-4929-A863-B2D090C1CC38}" srcOrd="0" destOrd="0" presId="urn:microsoft.com/office/officeart/2005/8/layout/hierarchy4"/>
    <dgm:cxn modelId="{74BCCEFF-5F8C-46FB-8F50-205C4DCE35F7}" type="presOf" srcId="{4878C801-AA36-4593-BAB0-406A8B6BD408}" destId="{CB588DF4-2838-4225-ADEA-783D78CFAAA4}" srcOrd="0" destOrd="0" presId="urn:microsoft.com/office/officeart/2005/8/layout/hierarchy4"/>
    <dgm:cxn modelId="{08108026-B21B-417D-A9E0-1707BCCD8225}" type="presParOf" srcId="{C49A187B-8083-476C-AC5F-242995E90B62}" destId="{3F655BAB-8D88-4CE9-8337-1ABDAF97654B}" srcOrd="0" destOrd="0" presId="urn:microsoft.com/office/officeart/2005/8/layout/hierarchy4"/>
    <dgm:cxn modelId="{6CD40386-56C4-4D4B-9FA0-1F6AD8A49912}" type="presParOf" srcId="{3F655BAB-8D88-4CE9-8337-1ABDAF97654B}" destId="{CB588DF4-2838-4225-ADEA-783D78CFAAA4}" srcOrd="0" destOrd="0" presId="urn:microsoft.com/office/officeart/2005/8/layout/hierarchy4"/>
    <dgm:cxn modelId="{DADE8640-4359-48D0-9D2F-54A2EACE2C56}" type="presParOf" srcId="{3F655BAB-8D88-4CE9-8337-1ABDAF97654B}" destId="{D3F857F4-2A1D-4639-88C2-D059368B661A}" srcOrd="1" destOrd="0" presId="urn:microsoft.com/office/officeart/2005/8/layout/hierarchy4"/>
    <dgm:cxn modelId="{42E0FC11-44C1-4B12-920C-36D8CC67F8B0}" type="presParOf" srcId="{3F655BAB-8D88-4CE9-8337-1ABDAF97654B}" destId="{28F4B9FB-0B4C-48EC-BCCA-07D2FEFA38BD}" srcOrd="2" destOrd="0" presId="urn:microsoft.com/office/officeart/2005/8/layout/hierarchy4"/>
    <dgm:cxn modelId="{4FAE9366-9064-4FD5-9E7F-BC7221D5792A}" type="presParOf" srcId="{28F4B9FB-0B4C-48EC-BCCA-07D2FEFA38BD}" destId="{BFB2E786-BDBA-4054-8941-2D9FEB0959F7}" srcOrd="0" destOrd="0" presId="urn:microsoft.com/office/officeart/2005/8/layout/hierarchy4"/>
    <dgm:cxn modelId="{F93C1B13-9E19-4DDE-B678-06E5917FE572}" type="presParOf" srcId="{BFB2E786-BDBA-4054-8941-2D9FEB0959F7}" destId="{C098F9D6-DF42-4929-A863-B2D090C1CC38}" srcOrd="0" destOrd="0" presId="urn:microsoft.com/office/officeart/2005/8/layout/hierarchy4"/>
    <dgm:cxn modelId="{3661D716-CD85-4912-B34C-48D7F3317067}" type="presParOf" srcId="{BFB2E786-BDBA-4054-8941-2D9FEB0959F7}" destId="{4C4009D8-DFA9-4361-8D0F-6848662D5916}" srcOrd="1" destOrd="0" presId="urn:microsoft.com/office/officeart/2005/8/layout/hierarchy4"/>
    <dgm:cxn modelId="{C5EACE37-7623-48A9-AB3D-C9B721368F62}" type="presParOf" srcId="{BFB2E786-BDBA-4054-8941-2D9FEB0959F7}" destId="{36A9A5FF-2B7F-42C0-BAE9-69CC4FB7F8EE}" srcOrd="2" destOrd="0" presId="urn:microsoft.com/office/officeart/2005/8/layout/hierarchy4"/>
    <dgm:cxn modelId="{C894F47C-AFEE-4903-A455-FAC52C8666ED}" type="presParOf" srcId="{36A9A5FF-2B7F-42C0-BAE9-69CC4FB7F8EE}" destId="{D4A1D984-5009-4BF3-8D60-AA016F375FA6}" srcOrd="0" destOrd="0" presId="urn:microsoft.com/office/officeart/2005/8/layout/hierarchy4"/>
    <dgm:cxn modelId="{6870D139-CE4E-4F36-B726-DE0024CDE71A}" type="presParOf" srcId="{D4A1D984-5009-4BF3-8D60-AA016F375FA6}" destId="{592D44B3-8A82-452B-9228-6274F0077E4F}" srcOrd="0" destOrd="0" presId="urn:microsoft.com/office/officeart/2005/8/layout/hierarchy4"/>
    <dgm:cxn modelId="{F02AB325-66BC-4888-9EE8-F3BCF4DC4FB5}" type="presParOf" srcId="{D4A1D984-5009-4BF3-8D60-AA016F375FA6}" destId="{957A618F-6019-4079-AE28-8D32F0DAB8D6}" srcOrd="1" destOrd="0" presId="urn:microsoft.com/office/officeart/2005/8/layout/hierarchy4"/>
    <dgm:cxn modelId="{3900481C-9241-468E-97C2-FD872BA01863}" type="presParOf" srcId="{36A9A5FF-2B7F-42C0-BAE9-69CC4FB7F8EE}" destId="{37F38A48-5D90-45B0-80DC-1AE40CCDA9A4}" srcOrd="1" destOrd="0" presId="urn:microsoft.com/office/officeart/2005/8/layout/hierarchy4"/>
    <dgm:cxn modelId="{7F72404F-31AD-4FCE-B589-4173983E21AC}" type="presParOf" srcId="{36A9A5FF-2B7F-42C0-BAE9-69CC4FB7F8EE}" destId="{8DDFA643-777E-481B-9461-DD98697F1C3D}" srcOrd="2" destOrd="0" presId="urn:microsoft.com/office/officeart/2005/8/layout/hierarchy4"/>
    <dgm:cxn modelId="{8025E7E7-0062-4C21-ACF6-FCCEC1C9F190}" type="presParOf" srcId="{8DDFA643-777E-481B-9461-DD98697F1C3D}" destId="{4B94CE76-06BA-4AEA-9157-F744578061B5}" srcOrd="0" destOrd="0" presId="urn:microsoft.com/office/officeart/2005/8/layout/hierarchy4"/>
    <dgm:cxn modelId="{54482169-DC7F-4AA6-BA29-D80D33356876}" type="presParOf" srcId="{8DDFA643-777E-481B-9461-DD98697F1C3D}" destId="{940A1D80-5661-43E7-8453-0399B817065C}" srcOrd="1" destOrd="0" presId="urn:microsoft.com/office/officeart/2005/8/layout/hierarchy4"/>
    <dgm:cxn modelId="{D5DD9286-7E2C-429F-B82B-134D679BF328}" type="presParOf" srcId="{36A9A5FF-2B7F-42C0-BAE9-69CC4FB7F8EE}" destId="{469D9FEA-A0FB-4DF3-89FC-E9E6FBE92031}" srcOrd="3" destOrd="0" presId="urn:microsoft.com/office/officeart/2005/8/layout/hierarchy4"/>
    <dgm:cxn modelId="{ED3B9E4D-30E8-4061-BF29-E2BFF11B9D0E}" type="presParOf" srcId="{36A9A5FF-2B7F-42C0-BAE9-69CC4FB7F8EE}" destId="{5CD9B996-F3A0-4D25-9AA4-9DE9E59D0F0D}" srcOrd="4" destOrd="0" presId="urn:microsoft.com/office/officeart/2005/8/layout/hierarchy4"/>
    <dgm:cxn modelId="{10BF0EBA-E853-4E7E-A11E-F61391F612FC}" type="presParOf" srcId="{5CD9B996-F3A0-4D25-9AA4-9DE9E59D0F0D}" destId="{7B0DFA0B-70A6-4123-944B-E3C2D4437FAF}" srcOrd="0" destOrd="0" presId="urn:microsoft.com/office/officeart/2005/8/layout/hierarchy4"/>
    <dgm:cxn modelId="{8273F701-2296-48F1-A794-91EE0F331E48}" type="presParOf" srcId="{5CD9B996-F3A0-4D25-9AA4-9DE9E59D0F0D}" destId="{5A6ADEA4-D884-44F4-B5DD-13068498216E}" srcOrd="1" destOrd="0" presId="urn:microsoft.com/office/officeart/2005/8/layout/hierarchy4"/>
    <dgm:cxn modelId="{9F7FF915-710D-41AE-9C7A-045421E5D87C}" type="presParOf" srcId="{36A9A5FF-2B7F-42C0-BAE9-69CC4FB7F8EE}" destId="{946E5F90-74B5-4A5B-87DD-3CF72CF8799B}" srcOrd="5" destOrd="0" presId="urn:microsoft.com/office/officeart/2005/8/layout/hierarchy4"/>
    <dgm:cxn modelId="{AA6E3DF2-0BC8-4754-913A-828BD3A216BD}" type="presParOf" srcId="{36A9A5FF-2B7F-42C0-BAE9-69CC4FB7F8EE}" destId="{55750ED8-5AC7-44BE-8D85-33D38706CB1F}" srcOrd="6" destOrd="0" presId="urn:microsoft.com/office/officeart/2005/8/layout/hierarchy4"/>
    <dgm:cxn modelId="{EABEADF0-8E8F-437D-903A-CD36618EEE55}" type="presParOf" srcId="{55750ED8-5AC7-44BE-8D85-33D38706CB1F}" destId="{3B8E8623-DE91-49D1-B54D-F8D832B84D2B}" srcOrd="0" destOrd="0" presId="urn:microsoft.com/office/officeart/2005/8/layout/hierarchy4"/>
    <dgm:cxn modelId="{202116E3-9A09-43CB-91CC-5C141C4A62E0}" type="presParOf" srcId="{55750ED8-5AC7-44BE-8D85-33D38706CB1F}" destId="{3C8BDA37-5624-4C52-8429-F70A6BCCA219}" srcOrd="1" destOrd="0" presId="urn:microsoft.com/office/officeart/2005/8/layout/hierarchy4"/>
    <dgm:cxn modelId="{7CADFF41-FF22-4BAA-9DAC-F62F9495E034}" type="presParOf" srcId="{36A9A5FF-2B7F-42C0-BAE9-69CC4FB7F8EE}" destId="{C2B2DA4D-EFC0-4C26-8979-3E6F44B5E2BB}" srcOrd="7" destOrd="0" presId="urn:microsoft.com/office/officeart/2005/8/layout/hierarchy4"/>
    <dgm:cxn modelId="{76EA1783-786F-4302-B5F3-E2F791E8E183}" type="presParOf" srcId="{36A9A5FF-2B7F-42C0-BAE9-69CC4FB7F8EE}" destId="{BC10D7C8-9DC0-4EA7-B849-E06B065CC6CC}" srcOrd="8" destOrd="0" presId="urn:microsoft.com/office/officeart/2005/8/layout/hierarchy4"/>
    <dgm:cxn modelId="{FE02C05B-6021-40EB-8C1F-1677C74C834C}" type="presParOf" srcId="{BC10D7C8-9DC0-4EA7-B849-E06B065CC6CC}" destId="{EB0E47B3-54EC-4BDD-A974-82F669CFC39D}" srcOrd="0" destOrd="0" presId="urn:microsoft.com/office/officeart/2005/8/layout/hierarchy4"/>
    <dgm:cxn modelId="{2941813F-DE93-49EC-8281-6728BED6E28A}" type="presParOf" srcId="{BC10D7C8-9DC0-4EA7-B849-E06B065CC6CC}" destId="{73A85DAE-3574-4FA0-8AE5-F0E662324644}" srcOrd="1" destOrd="0" presId="urn:microsoft.com/office/officeart/2005/8/layout/hierarchy4"/>
    <dgm:cxn modelId="{EED518C0-BA74-49BD-A76E-9C2099BFD291}" type="presParOf" srcId="{BC10D7C8-9DC0-4EA7-B849-E06B065CC6CC}" destId="{D0A00810-D289-4BD3-B5E0-30AA5114C0B2}" srcOrd="2" destOrd="0" presId="urn:microsoft.com/office/officeart/2005/8/layout/hierarchy4"/>
    <dgm:cxn modelId="{DD0CFFDB-2176-4262-BC6E-DC4BEA8D9B6B}" type="presParOf" srcId="{D0A00810-D289-4BD3-B5E0-30AA5114C0B2}" destId="{5B650509-419C-4247-A8F0-2506323B9CDC}" srcOrd="0" destOrd="0" presId="urn:microsoft.com/office/officeart/2005/8/layout/hierarchy4"/>
    <dgm:cxn modelId="{F44751C2-4172-4E62-B9E9-32C414972A1F}" type="presParOf" srcId="{5B650509-419C-4247-A8F0-2506323B9CDC}" destId="{49564E24-5C9A-4A65-92A2-F6C9CE95784D}" srcOrd="0" destOrd="0" presId="urn:microsoft.com/office/officeart/2005/8/layout/hierarchy4"/>
    <dgm:cxn modelId="{40EC4CCD-FC6F-4A42-803D-508E93913A67}" type="presParOf" srcId="{5B650509-419C-4247-A8F0-2506323B9CDC}" destId="{9BD4A888-E033-456B-B631-0D801811F3C9}" srcOrd="1" destOrd="0" presId="urn:microsoft.com/office/officeart/2005/8/layout/hierarchy4"/>
    <dgm:cxn modelId="{7DE9E722-E8C2-4F9B-ACA9-1095987BF3D9}" type="presParOf" srcId="{D0A00810-D289-4BD3-B5E0-30AA5114C0B2}" destId="{EB0659DA-C21F-4CE9-99AB-DFD129ADFE50}" srcOrd="1" destOrd="0" presId="urn:microsoft.com/office/officeart/2005/8/layout/hierarchy4"/>
    <dgm:cxn modelId="{7C2FD99E-8984-432D-AB57-9C2DDC39DA5C}" type="presParOf" srcId="{D0A00810-D289-4BD3-B5E0-30AA5114C0B2}" destId="{C827DC1C-5CF4-465D-8936-5A81018D701C}" srcOrd="2" destOrd="0" presId="urn:microsoft.com/office/officeart/2005/8/layout/hierarchy4"/>
    <dgm:cxn modelId="{52336419-6254-4B3A-AAB4-F6D321076BE8}" type="presParOf" srcId="{C827DC1C-5CF4-465D-8936-5A81018D701C}" destId="{393C876B-E629-4FA6-8B5E-E309CE723BE7}" srcOrd="0" destOrd="0" presId="urn:microsoft.com/office/officeart/2005/8/layout/hierarchy4"/>
    <dgm:cxn modelId="{CA72307B-30A7-49BC-A0C7-E5FB68A78BB5}" type="presParOf" srcId="{C827DC1C-5CF4-465D-8936-5A81018D701C}" destId="{A9A8629E-0717-40DA-94D7-F85AFEEC18FE}" srcOrd="1" destOrd="0" presId="urn:microsoft.com/office/officeart/2005/8/layout/hierarchy4"/>
    <dgm:cxn modelId="{EB436288-5509-49A6-89E0-84CDD858EF63}" type="presParOf" srcId="{C827DC1C-5CF4-465D-8936-5A81018D701C}" destId="{8DF72CB4-4B9A-425A-B009-BD60469F62D1}" srcOrd="2" destOrd="0" presId="urn:microsoft.com/office/officeart/2005/8/layout/hierarchy4"/>
    <dgm:cxn modelId="{56CF6E2E-18B6-46DD-8F5C-5C1D95F2C533}" type="presParOf" srcId="{8DF72CB4-4B9A-425A-B009-BD60469F62D1}" destId="{CC32387F-17C2-4483-8AEA-AF6F2FF3D6A8}" srcOrd="0" destOrd="0" presId="urn:microsoft.com/office/officeart/2005/8/layout/hierarchy4"/>
    <dgm:cxn modelId="{DE391E7A-B7D2-47C5-82C0-2BC8BFA02982}" type="presParOf" srcId="{CC32387F-17C2-4483-8AEA-AF6F2FF3D6A8}" destId="{71D46696-03F9-4E89-862A-6FA0EB8CDF45}" srcOrd="0" destOrd="0" presId="urn:microsoft.com/office/officeart/2005/8/layout/hierarchy4"/>
    <dgm:cxn modelId="{75D92B5A-6EE5-49A9-9CEB-9D7433AC7FAE}" type="presParOf" srcId="{CC32387F-17C2-4483-8AEA-AF6F2FF3D6A8}" destId="{39FEC1DD-21D7-4A06-8B8D-29A1AC9AD983}" srcOrd="1" destOrd="0" presId="urn:microsoft.com/office/officeart/2005/8/layout/hierarchy4"/>
    <dgm:cxn modelId="{8ADF9A48-9294-4130-89E9-E6347EF17862}" type="presParOf" srcId="{28F4B9FB-0B4C-48EC-BCCA-07D2FEFA38BD}" destId="{75F16B64-BC57-44EA-A3AC-42BCAEC616A8}" srcOrd="1" destOrd="0" presId="urn:microsoft.com/office/officeart/2005/8/layout/hierarchy4"/>
    <dgm:cxn modelId="{D370B397-795C-4EF5-A349-77FDF5AC0723}" type="presParOf" srcId="{28F4B9FB-0B4C-48EC-BCCA-07D2FEFA38BD}" destId="{A1F15882-61E1-420C-8E2F-B75A277D98C0}" srcOrd="2" destOrd="0" presId="urn:microsoft.com/office/officeart/2005/8/layout/hierarchy4"/>
    <dgm:cxn modelId="{85B14A41-C9B2-43B8-84C6-98CB3EB40AEB}" type="presParOf" srcId="{A1F15882-61E1-420C-8E2F-B75A277D98C0}" destId="{C2018D4E-8EFE-4CC3-B8F0-214DC596FEC8}" srcOrd="0" destOrd="0" presId="urn:microsoft.com/office/officeart/2005/8/layout/hierarchy4"/>
    <dgm:cxn modelId="{225E0F8C-2811-4ADF-87FF-70C134F960DE}" type="presParOf" srcId="{A1F15882-61E1-420C-8E2F-B75A277D98C0}" destId="{7797E3E0-FF86-4A8A-9946-41BDFA9DD2A0}" srcOrd="1" destOrd="0" presId="urn:microsoft.com/office/officeart/2005/8/layout/hierarchy4"/>
    <dgm:cxn modelId="{DC98CD2C-0300-4F39-8272-AE380B46DFF2}" type="presParOf" srcId="{A1F15882-61E1-420C-8E2F-B75A277D98C0}" destId="{115C0ECD-2E01-409E-823C-686523818204}" srcOrd="2" destOrd="0" presId="urn:microsoft.com/office/officeart/2005/8/layout/hierarchy4"/>
    <dgm:cxn modelId="{A97EC7D6-A662-46F3-B1E4-10D010DF700D}" type="presParOf" srcId="{115C0ECD-2E01-409E-823C-686523818204}" destId="{7975D395-A405-4DBB-97F0-1DAE1259A17B}" srcOrd="0" destOrd="0" presId="urn:microsoft.com/office/officeart/2005/8/layout/hierarchy4"/>
    <dgm:cxn modelId="{C8165009-3999-4591-9DF5-41A267999650}" type="presParOf" srcId="{7975D395-A405-4DBB-97F0-1DAE1259A17B}" destId="{8A5CCED7-2501-4857-B879-0C64960F04F1}" srcOrd="0" destOrd="0" presId="urn:microsoft.com/office/officeart/2005/8/layout/hierarchy4"/>
    <dgm:cxn modelId="{8CCF7978-7638-41D0-9BA9-15D31517EA12}" type="presParOf" srcId="{7975D395-A405-4DBB-97F0-1DAE1259A17B}" destId="{C9E3447F-902C-4A67-9A92-0575455A1D88}" srcOrd="1" destOrd="0" presId="urn:microsoft.com/office/officeart/2005/8/layout/hierarchy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00CF51-6F2D-49EB-A421-06CF510B404D}" type="doc">
      <dgm:prSet loTypeId="urn:microsoft.com/office/officeart/2005/8/layout/hierarchy4" loCatId="hierarchy" qsTypeId="urn:microsoft.com/office/officeart/2005/8/quickstyle/simple1" qsCatId="simple" csTypeId="urn:microsoft.com/office/officeart/2005/8/colors/accent1_2" csCatId="accent1" phldr="1"/>
      <dgm:spPr/>
      <dgm:t>
        <a:bodyPr/>
        <a:lstStyle/>
        <a:p>
          <a:endParaRPr lang="en-US"/>
        </a:p>
      </dgm:t>
    </dgm:pt>
    <dgm:pt modelId="{4878C801-AA36-4593-BAB0-406A8B6BD408}">
      <dgm:prSet phldrT="[Text]" custT="1"/>
      <dgm:spPr>
        <a:solidFill>
          <a:schemeClr val="tx2">
            <a:lumMod val="60000"/>
            <a:lumOff val="40000"/>
          </a:schemeClr>
        </a:solidFill>
      </dgm:spPr>
      <dgm:t>
        <a:bodyPr/>
        <a:lstStyle/>
        <a:p>
          <a:r>
            <a:rPr lang="en-US" sz="1800" dirty="0"/>
            <a:t>Performance Testing</a:t>
          </a:r>
        </a:p>
      </dgm:t>
    </dgm:pt>
    <dgm:pt modelId="{F909B6B9-2839-4D69-9AA8-D68E002A7C5E}" type="parTrans" cxnId="{F8C73791-C22C-45D5-B64E-36B022CCCEF9}">
      <dgm:prSet/>
      <dgm:spPr/>
      <dgm:t>
        <a:bodyPr/>
        <a:lstStyle/>
        <a:p>
          <a:endParaRPr lang="en-US"/>
        </a:p>
      </dgm:t>
    </dgm:pt>
    <dgm:pt modelId="{85033C71-A6BB-43FA-A826-0F93E545834A}" type="sibTrans" cxnId="{F8C73791-C22C-45D5-B64E-36B022CCCEF9}">
      <dgm:prSet/>
      <dgm:spPr/>
      <dgm:t>
        <a:bodyPr/>
        <a:lstStyle/>
        <a:p>
          <a:endParaRPr lang="en-US"/>
        </a:p>
      </dgm:t>
    </dgm:pt>
    <dgm:pt modelId="{1784F1A7-645B-4D90-BB8E-7F5C4D93C70E}">
      <dgm:prSet phldrT="[Text]" custT="1"/>
      <dgm:spPr/>
      <dgm:t>
        <a:bodyPr/>
        <a:lstStyle/>
        <a:p>
          <a:r>
            <a:rPr lang="en-US" sz="1100" dirty="0"/>
            <a:t>Single User Transaction</a:t>
          </a:r>
        </a:p>
      </dgm:t>
    </dgm:pt>
    <dgm:pt modelId="{2A21508F-F784-4D73-B1C4-592F2124F7D2}" type="parTrans" cxnId="{516A2176-5CB2-4722-955A-13E5AE86735A}">
      <dgm:prSet/>
      <dgm:spPr/>
      <dgm:t>
        <a:bodyPr/>
        <a:lstStyle/>
        <a:p>
          <a:endParaRPr lang="en-US"/>
        </a:p>
      </dgm:t>
    </dgm:pt>
    <dgm:pt modelId="{7520453B-B29C-42B3-997D-39E08170EF78}" type="sibTrans" cxnId="{516A2176-5CB2-4722-955A-13E5AE86735A}">
      <dgm:prSet/>
      <dgm:spPr/>
      <dgm:t>
        <a:bodyPr/>
        <a:lstStyle/>
        <a:p>
          <a:endParaRPr lang="en-US"/>
        </a:p>
      </dgm:t>
    </dgm:pt>
    <dgm:pt modelId="{67EB580C-226D-491F-AD25-F34868B63BB5}">
      <dgm:prSet phldrT="[Text]" custT="1"/>
      <dgm:spPr/>
      <dgm:t>
        <a:bodyPr/>
        <a:lstStyle/>
        <a:p>
          <a:r>
            <a:rPr lang="en-US" sz="1100" dirty="0"/>
            <a:t>Baseline Testing</a:t>
          </a:r>
        </a:p>
      </dgm:t>
    </dgm:pt>
    <dgm:pt modelId="{FB9159D1-915D-4DC5-9DAD-C2B3174BE003}" type="parTrans" cxnId="{B258EAF6-865F-4E04-B868-CD1EBF85E78F}">
      <dgm:prSet/>
      <dgm:spPr/>
      <dgm:t>
        <a:bodyPr/>
        <a:lstStyle/>
        <a:p>
          <a:endParaRPr lang="en-US"/>
        </a:p>
      </dgm:t>
    </dgm:pt>
    <dgm:pt modelId="{985CD690-11F1-4C5D-90B5-6AB7261C7B8A}" type="sibTrans" cxnId="{B258EAF6-865F-4E04-B868-CD1EBF85E78F}">
      <dgm:prSet/>
      <dgm:spPr/>
      <dgm:t>
        <a:bodyPr/>
        <a:lstStyle/>
        <a:p>
          <a:endParaRPr lang="en-US"/>
        </a:p>
      </dgm:t>
    </dgm:pt>
    <dgm:pt modelId="{3FD3D501-836E-4058-8543-B092B4DC15C0}">
      <dgm:prSet phldrT="[Text]" custT="1"/>
      <dgm:spPr/>
      <dgm:t>
        <a:bodyPr/>
        <a:lstStyle/>
        <a:p>
          <a:r>
            <a:rPr lang="en-US" sz="1100" dirty="0"/>
            <a:t>Concurrency Testing</a:t>
          </a:r>
        </a:p>
      </dgm:t>
    </dgm:pt>
    <dgm:pt modelId="{6F279072-7746-4F2E-A153-4B941A7061D3}" type="parTrans" cxnId="{0F5E542B-C83C-47BD-B7FF-9837A1789628}">
      <dgm:prSet/>
      <dgm:spPr/>
      <dgm:t>
        <a:bodyPr/>
        <a:lstStyle/>
        <a:p>
          <a:endParaRPr lang="en-US"/>
        </a:p>
      </dgm:t>
    </dgm:pt>
    <dgm:pt modelId="{923D7545-3332-4D63-8A9B-BA2D2A6730E7}" type="sibTrans" cxnId="{0F5E542B-C83C-47BD-B7FF-9837A1789628}">
      <dgm:prSet/>
      <dgm:spPr/>
      <dgm:t>
        <a:bodyPr/>
        <a:lstStyle/>
        <a:p>
          <a:endParaRPr lang="en-US"/>
        </a:p>
      </dgm:t>
    </dgm:pt>
    <dgm:pt modelId="{E8EA3A06-3066-417F-807E-14240EC5372F}">
      <dgm:prSet phldrT="[Text]" custT="1"/>
      <dgm:spPr/>
      <dgm:t>
        <a:bodyPr/>
        <a:lstStyle/>
        <a:p>
          <a:r>
            <a:rPr lang="en-US" sz="1100" dirty="0"/>
            <a:t>Load Testing</a:t>
          </a:r>
        </a:p>
      </dgm:t>
    </dgm:pt>
    <dgm:pt modelId="{538A9F0C-36B0-4587-93FD-D77111B9602A}" type="parTrans" cxnId="{EEABCEA2-2980-4A5D-8451-3EEE6C46130E}">
      <dgm:prSet/>
      <dgm:spPr/>
      <dgm:t>
        <a:bodyPr/>
        <a:lstStyle/>
        <a:p>
          <a:endParaRPr lang="en-US"/>
        </a:p>
      </dgm:t>
    </dgm:pt>
    <dgm:pt modelId="{9223FBDA-F0AA-4501-9442-AF93EC63F18B}" type="sibTrans" cxnId="{EEABCEA2-2980-4A5D-8451-3EEE6C46130E}">
      <dgm:prSet/>
      <dgm:spPr/>
      <dgm:t>
        <a:bodyPr/>
        <a:lstStyle/>
        <a:p>
          <a:endParaRPr lang="en-US"/>
        </a:p>
      </dgm:t>
    </dgm:pt>
    <dgm:pt modelId="{D5D96F9F-5737-4B25-98F5-F12E01D714E1}">
      <dgm:prSet phldrT="[Text]" custT="1"/>
      <dgm:spPr/>
      <dgm:t>
        <a:bodyPr/>
        <a:lstStyle/>
        <a:p>
          <a:r>
            <a:rPr lang="en-US" sz="1100" dirty="0"/>
            <a:t>Endurance Testing</a:t>
          </a:r>
        </a:p>
      </dgm:t>
    </dgm:pt>
    <dgm:pt modelId="{6E0C109D-D1BF-4356-879B-F17A79F639C4}" type="parTrans" cxnId="{3DA6B18E-4F68-4E4C-8E9E-E073822022B0}">
      <dgm:prSet/>
      <dgm:spPr/>
      <dgm:t>
        <a:bodyPr/>
        <a:lstStyle/>
        <a:p>
          <a:endParaRPr lang="en-US"/>
        </a:p>
      </dgm:t>
    </dgm:pt>
    <dgm:pt modelId="{C1BAF5D6-AEF1-4A22-8F68-421734964BF1}" type="sibTrans" cxnId="{3DA6B18E-4F68-4E4C-8E9E-E073822022B0}">
      <dgm:prSet/>
      <dgm:spPr/>
      <dgm:t>
        <a:bodyPr/>
        <a:lstStyle/>
        <a:p>
          <a:endParaRPr lang="en-US"/>
        </a:p>
      </dgm:t>
    </dgm:pt>
    <dgm:pt modelId="{C49A187B-8083-476C-AC5F-242995E90B62}" type="pres">
      <dgm:prSet presAssocID="{0F00CF51-6F2D-49EB-A421-06CF510B404D}" presName="Name0" presStyleCnt="0">
        <dgm:presLayoutVars>
          <dgm:chPref val="1"/>
          <dgm:dir/>
          <dgm:animOne val="branch"/>
          <dgm:animLvl val="lvl"/>
          <dgm:resizeHandles/>
        </dgm:presLayoutVars>
      </dgm:prSet>
      <dgm:spPr/>
    </dgm:pt>
    <dgm:pt modelId="{3F655BAB-8D88-4CE9-8337-1ABDAF97654B}" type="pres">
      <dgm:prSet presAssocID="{4878C801-AA36-4593-BAB0-406A8B6BD408}" presName="vertOne" presStyleCnt="0"/>
      <dgm:spPr/>
    </dgm:pt>
    <dgm:pt modelId="{CB588DF4-2838-4225-ADEA-783D78CFAAA4}" type="pres">
      <dgm:prSet presAssocID="{4878C801-AA36-4593-BAB0-406A8B6BD408}" presName="txOne" presStyleLbl="node0" presStyleIdx="0" presStyleCnt="1">
        <dgm:presLayoutVars>
          <dgm:chPref val="3"/>
        </dgm:presLayoutVars>
      </dgm:prSet>
      <dgm:spPr/>
    </dgm:pt>
    <dgm:pt modelId="{36947D9A-76F0-4944-A759-C7B52AC25C27}" type="pres">
      <dgm:prSet presAssocID="{4878C801-AA36-4593-BAB0-406A8B6BD408}" presName="parTransOne" presStyleCnt="0"/>
      <dgm:spPr/>
    </dgm:pt>
    <dgm:pt modelId="{28F4B9FB-0B4C-48EC-BCCA-07D2FEFA38BD}" type="pres">
      <dgm:prSet presAssocID="{4878C801-AA36-4593-BAB0-406A8B6BD408}" presName="horzOne" presStyleCnt="0"/>
      <dgm:spPr/>
    </dgm:pt>
    <dgm:pt modelId="{3D92BBE1-F4C5-46F8-A23A-9FC54669BFF2}" type="pres">
      <dgm:prSet presAssocID="{1784F1A7-645B-4D90-BB8E-7F5C4D93C70E}" presName="vertTwo" presStyleCnt="0"/>
      <dgm:spPr/>
    </dgm:pt>
    <dgm:pt modelId="{55AA63CA-1712-415D-B8E4-7516449ECB49}" type="pres">
      <dgm:prSet presAssocID="{1784F1A7-645B-4D90-BB8E-7F5C4D93C70E}" presName="txTwo" presStyleLbl="node2" presStyleIdx="0" presStyleCnt="5">
        <dgm:presLayoutVars>
          <dgm:chPref val="3"/>
        </dgm:presLayoutVars>
      </dgm:prSet>
      <dgm:spPr/>
    </dgm:pt>
    <dgm:pt modelId="{A4FFB90D-367D-4EA1-BB95-BE371676F3ED}" type="pres">
      <dgm:prSet presAssocID="{1784F1A7-645B-4D90-BB8E-7F5C4D93C70E}" presName="horzTwo" presStyleCnt="0"/>
      <dgm:spPr/>
    </dgm:pt>
    <dgm:pt modelId="{E85ED212-0CEB-4B3A-9D2E-3E0596DCB325}" type="pres">
      <dgm:prSet presAssocID="{7520453B-B29C-42B3-997D-39E08170EF78}" presName="sibSpaceTwo" presStyleCnt="0"/>
      <dgm:spPr/>
    </dgm:pt>
    <dgm:pt modelId="{D7DD9332-F243-4218-B017-3C7D43D114B5}" type="pres">
      <dgm:prSet presAssocID="{67EB580C-226D-491F-AD25-F34868B63BB5}" presName="vertTwo" presStyleCnt="0"/>
      <dgm:spPr/>
    </dgm:pt>
    <dgm:pt modelId="{CB4781A9-5938-48D5-851F-0F35880B2646}" type="pres">
      <dgm:prSet presAssocID="{67EB580C-226D-491F-AD25-F34868B63BB5}" presName="txTwo" presStyleLbl="node2" presStyleIdx="1" presStyleCnt="5">
        <dgm:presLayoutVars>
          <dgm:chPref val="3"/>
        </dgm:presLayoutVars>
      </dgm:prSet>
      <dgm:spPr/>
    </dgm:pt>
    <dgm:pt modelId="{8918070B-7C90-4E8E-89C2-EAAED48524A3}" type="pres">
      <dgm:prSet presAssocID="{67EB580C-226D-491F-AD25-F34868B63BB5}" presName="horzTwo" presStyleCnt="0"/>
      <dgm:spPr/>
    </dgm:pt>
    <dgm:pt modelId="{80FAB126-77DA-4F0B-8FC6-0A7286425A68}" type="pres">
      <dgm:prSet presAssocID="{985CD690-11F1-4C5D-90B5-6AB7261C7B8A}" presName="sibSpaceTwo" presStyleCnt="0"/>
      <dgm:spPr/>
    </dgm:pt>
    <dgm:pt modelId="{D2232F94-1A93-40A0-9AA2-23CD36C70AD9}" type="pres">
      <dgm:prSet presAssocID="{3FD3D501-836E-4058-8543-B092B4DC15C0}" presName="vertTwo" presStyleCnt="0"/>
      <dgm:spPr/>
    </dgm:pt>
    <dgm:pt modelId="{FC0B47E7-C3F5-40B6-9B5A-09CC3E785993}" type="pres">
      <dgm:prSet presAssocID="{3FD3D501-836E-4058-8543-B092B4DC15C0}" presName="txTwo" presStyleLbl="node2" presStyleIdx="2" presStyleCnt="5">
        <dgm:presLayoutVars>
          <dgm:chPref val="3"/>
        </dgm:presLayoutVars>
      </dgm:prSet>
      <dgm:spPr/>
    </dgm:pt>
    <dgm:pt modelId="{DA4AD516-3F18-4B55-9F15-7D295219EA71}" type="pres">
      <dgm:prSet presAssocID="{3FD3D501-836E-4058-8543-B092B4DC15C0}" presName="horzTwo" presStyleCnt="0"/>
      <dgm:spPr/>
    </dgm:pt>
    <dgm:pt modelId="{803E3E40-5144-4383-8199-5B5F8C31E0FC}" type="pres">
      <dgm:prSet presAssocID="{923D7545-3332-4D63-8A9B-BA2D2A6730E7}" presName="sibSpaceTwo" presStyleCnt="0"/>
      <dgm:spPr/>
    </dgm:pt>
    <dgm:pt modelId="{1D09C9BB-380D-4D29-9498-D5D822DD6F8C}" type="pres">
      <dgm:prSet presAssocID="{E8EA3A06-3066-417F-807E-14240EC5372F}" presName="vertTwo" presStyleCnt="0"/>
      <dgm:spPr/>
    </dgm:pt>
    <dgm:pt modelId="{B4006FEE-A7D1-4132-9D59-DDE5A98AA2CD}" type="pres">
      <dgm:prSet presAssocID="{E8EA3A06-3066-417F-807E-14240EC5372F}" presName="txTwo" presStyleLbl="node2" presStyleIdx="3" presStyleCnt="5">
        <dgm:presLayoutVars>
          <dgm:chPref val="3"/>
        </dgm:presLayoutVars>
      </dgm:prSet>
      <dgm:spPr/>
    </dgm:pt>
    <dgm:pt modelId="{54CCC862-7408-4C52-8204-61A4BAA5C882}" type="pres">
      <dgm:prSet presAssocID="{E8EA3A06-3066-417F-807E-14240EC5372F}" presName="horzTwo" presStyleCnt="0"/>
      <dgm:spPr/>
    </dgm:pt>
    <dgm:pt modelId="{6522325D-BCF6-4053-BE0A-8140A9502995}" type="pres">
      <dgm:prSet presAssocID="{9223FBDA-F0AA-4501-9442-AF93EC63F18B}" presName="sibSpaceTwo" presStyleCnt="0"/>
      <dgm:spPr/>
    </dgm:pt>
    <dgm:pt modelId="{0F258A8B-EDEE-404B-8A23-864C28D1E631}" type="pres">
      <dgm:prSet presAssocID="{D5D96F9F-5737-4B25-98F5-F12E01D714E1}" presName="vertTwo" presStyleCnt="0"/>
      <dgm:spPr/>
    </dgm:pt>
    <dgm:pt modelId="{457DD1C2-B40E-48EE-A601-69DAFFCEA3A1}" type="pres">
      <dgm:prSet presAssocID="{D5D96F9F-5737-4B25-98F5-F12E01D714E1}" presName="txTwo" presStyleLbl="node2" presStyleIdx="4" presStyleCnt="5">
        <dgm:presLayoutVars>
          <dgm:chPref val="3"/>
        </dgm:presLayoutVars>
      </dgm:prSet>
      <dgm:spPr/>
    </dgm:pt>
    <dgm:pt modelId="{5C690BFD-9DEC-4584-A136-AE818DE14F1E}" type="pres">
      <dgm:prSet presAssocID="{D5D96F9F-5737-4B25-98F5-F12E01D714E1}" presName="horzTwo" presStyleCnt="0"/>
      <dgm:spPr/>
    </dgm:pt>
  </dgm:ptLst>
  <dgm:cxnLst>
    <dgm:cxn modelId="{0F5E542B-C83C-47BD-B7FF-9837A1789628}" srcId="{4878C801-AA36-4593-BAB0-406A8B6BD408}" destId="{3FD3D501-836E-4058-8543-B092B4DC15C0}" srcOrd="2" destOrd="0" parTransId="{6F279072-7746-4F2E-A153-4B941A7061D3}" sibTransId="{923D7545-3332-4D63-8A9B-BA2D2A6730E7}"/>
    <dgm:cxn modelId="{7A4B853F-CF04-4882-A82A-1D392A5DEC09}" type="presOf" srcId="{0F00CF51-6F2D-49EB-A421-06CF510B404D}" destId="{C49A187B-8083-476C-AC5F-242995E90B62}" srcOrd="0" destOrd="0" presId="urn:microsoft.com/office/officeart/2005/8/layout/hierarchy4"/>
    <dgm:cxn modelId="{13CD3D61-6634-4D47-8A1C-7DA99889781F}" type="presOf" srcId="{1784F1A7-645B-4D90-BB8E-7F5C4D93C70E}" destId="{55AA63CA-1712-415D-B8E4-7516449ECB49}" srcOrd="0" destOrd="0" presId="urn:microsoft.com/office/officeart/2005/8/layout/hierarchy4"/>
    <dgm:cxn modelId="{1F666F44-A53B-4F03-AC70-F442CBA6FF35}" type="presOf" srcId="{3FD3D501-836E-4058-8543-B092B4DC15C0}" destId="{FC0B47E7-C3F5-40B6-9B5A-09CC3E785993}" srcOrd="0" destOrd="0" presId="urn:microsoft.com/office/officeart/2005/8/layout/hierarchy4"/>
    <dgm:cxn modelId="{516A2176-5CB2-4722-955A-13E5AE86735A}" srcId="{4878C801-AA36-4593-BAB0-406A8B6BD408}" destId="{1784F1A7-645B-4D90-BB8E-7F5C4D93C70E}" srcOrd="0" destOrd="0" parTransId="{2A21508F-F784-4D73-B1C4-592F2124F7D2}" sibTransId="{7520453B-B29C-42B3-997D-39E08170EF78}"/>
    <dgm:cxn modelId="{83C7517F-F1C3-48A3-B1A3-77E119CF271C}" type="presOf" srcId="{67EB580C-226D-491F-AD25-F34868B63BB5}" destId="{CB4781A9-5938-48D5-851F-0F35880B2646}" srcOrd="0" destOrd="0" presId="urn:microsoft.com/office/officeart/2005/8/layout/hierarchy4"/>
    <dgm:cxn modelId="{21857E8E-29AA-4072-974C-050F5CE4624E}" type="presOf" srcId="{E8EA3A06-3066-417F-807E-14240EC5372F}" destId="{B4006FEE-A7D1-4132-9D59-DDE5A98AA2CD}" srcOrd="0" destOrd="0" presId="urn:microsoft.com/office/officeart/2005/8/layout/hierarchy4"/>
    <dgm:cxn modelId="{3DA6B18E-4F68-4E4C-8E9E-E073822022B0}" srcId="{4878C801-AA36-4593-BAB0-406A8B6BD408}" destId="{D5D96F9F-5737-4B25-98F5-F12E01D714E1}" srcOrd="4" destOrd="0" parTransId="{6E0C109D-D1BF-4356-879B-F17A79F639C4}" sibTransId="{C1BAF5D6-AEF1-4A22-8F68-421734964BF1}"/>
    <dgm:cxn modelId="{F8C73791-C22C-45D5-B64E-36B022CCCEF9}" srcId="{0F00CF51-6F2D-49EB-A421-06CF510B404D}" destId="{4878C801-AA36-4593-BAB0-406A8B6BD408}" srcOrd="0" destOrd="0" parTransId="{F909B6B9-2839-4D69-9AA8-D68E002A7C5E}" sibTransId="{85033C71-A6BB-43FA-A826-0F93E545834A}"/>
    <dgm:cxn modelId="{EEABCEA2-2980-4A5D-8451-3EEE6C46130E}" srcId="{4878C801-AA36-4593-BAB0-406A8B6BD408}" destId="{E8EA3A06-3066-417F-807E-14240EC5372F}" srcOrd="3" destOrd="0" parTransId="{538A9F0C-36B0-4587-93FD-D77111B9602A}" sibTransId="{9223FBDA-F0AA-4501-9442-AF93EC63F18B}"/>
    <dgm:cxn modelId="{B258EAF6-865F-4E04-B868-CD1EBF85E78F}" srcId="{4878C801-AA36-4593-BAB0-406A8B6BD408}" destId="{67EB580C-226D-491F-AD25-F34868B63BB5}" srcOrd="1" destOrd="0" parTransId="{FB9159D1-915D-4DC5-9DAD-C2B3174BE003}" sibTransId="{985CD690-11F1-4C5D-90B5-6AB7261C7B8A}"/>
    <dgm:cxn modelId="{DCD3C7FE-B28A-4360-888E-1FB3E1BFDBC3}" type="presOf" srcId="{D5D96F9F-5737-4B25-98F5-F12E01D714E1}" destId="{457DD1C2-B40E-48EE-A601-69DAFFCEA3A1}" srcOrd="0" destOrd="0" presId="urn:microsoft.com/office/officeart/2005/8/layout/hierarchy4"/>
    <dgm:cxn modelId="{74BCCEFF-5F8C-46FB-8F50-205C4DCE35F7}" type="presOf" srcId="{4878C801-AA36-4593-BAB0-406A8B6BD408}" destId="{CB588DF4-2838-4225-ADEA-783D78CFAAA4}" srcOrd="0" destOrd="0" presId="urn:microsoft.com/office/officeart/2005/8/layout/hierarchy4"/>
    <dgm:cxn modelId="{08108026-B21B-417D-A9E0-1707BCCD8225}" type="presParOf" srcId="{C49A187B-8083-476C-AC5F-242995E90B62}" destId="{3F655BAB-8D88-4CE9-8337-1ABDAF97654B}" srcOrd="0" destOrd="0" presId="urn:microsoft.com/office/officeart/2005/8/layout/hierarchy4"/>
    <dgm:cxn modelId="{6CD40386-56C4-4D4B-9FA0-1F6AD8A49912}" type="presParOf" srcId="{3F655BAB-8D88-4CE9-8337-1ABDAF97654B}" destId="{CB588DF4-2838-4225-ADEA-783D78CFAAA4}" srcOrd="0" destOrd="0" presId="urn:microsoft.com/office/officeart/2005/8/layout/hierarchy4"/>
    <dgm:cxn modelId="{229CD086-BE2E-4B6F-AFE9-0BBBB525E023}" type="presParOf" srcId="{3F655BAB-8D88-4CE9-8337-1ABDAF97654B}" destId="{36947D9A-76F0-4944-A759-C7B52AC25C27}" srcOrd="1" destOrd="0" presId="urn:microsoft.com/office/officeart/2005/8/layout/hierarchy4"/>
    <dgm:cxn modelId="{42E0FC11-44C1-4B12-920C-36D8CC67F8B0}" type="presParOf" srcId="{3F655BAB-8D88-4CE9-8337-1ABDAF97654B}" destId="{28F4B9FB-0B4C-48EC-BCCA-07D2FEFA38BD}" srcOrd="2" destOrd="0" presId="urn:microsoft.com/office/officeart/2005/8/layout/hierarchy4"/>
    <dgm:cxn modelId="{DB40A097-3721-4EE6-9087-AA5D56AEB12B}" type="presParOf" srcId="{28F4B9FB-0B4C-48EC-BCCA-07D2FEFA38BD}" destId="{3D92BBE1-F4C5-46F8-A23A-9FC54669BFF2}" srcOrd="0" destOrd="0" presId="urn:microsoft.com/office/officeart/2005/8/layout/hierarchy4"/>
    <dgm:cxn modelId="{EC2461D0-37F1-4A79-9767-16AD61F1F7AB}" type="presParOf" srcId="{3D92BBE1-F4C5-46F8-A23A-9FC54669BFF2}" destId="{55AA63CA-1712-415D-B8E4-7516449ECB49}" srcOrd="0" destOrd="0" presId="urn:microsoft.com/office/officeart/2005/8/layout/hierarchy4"/>
    <dgm:cxn modelId="{2A816483-BD07-4996-90AA-EE278E66DAD0}" type="presParOf" srcId="{3D92BBE1-F4C5-46F8-A23A-9FC54669BFF2}" destId="{A4FFB90D-367D-4EA1-BB95-BE371676F3ED}" srcOrd="1" destOrd="0" presId="urn:microsoft.com/office/officeart/2005/8/layout/hierarchy4"/>
    <dgm:cxn modelId="{A88B4E18-C801-491D-9DD1-F7ADA5AD6923}" type="presParOf" srcId="{28F4B9FB-0B4C-48EC-BCCA-07D2FEFA38BD}" destId="{E85ED212-0CEB-4B3A-9D2E-3E0596DCB325}" srcOrd="1" destOrd="0" presId="urn:microsoft.com/office/officeart/2005/8/layout/hierarchy4"/>
    <dgm:cxn modelId="{4AA1DE83-74B9-4959-B628-7EA9421D8A3E}" type="presParOf" srcId="{28F4B9FB-0B4C-48EC-BCCA-07D2FEFA38BD}" destId="{D7DD9332-F243-4218-B017-3C7D43D114B5}" srcOrd="2" destOrd="0" presId="urn:microsoft.com/office/officeart/2005/8/layout/hierarchy4"/>
    <dgm:cxn modelId="{BB1049A1-5501-4AA2-9766-B9471DF01FF8}" type="presParOf" srcId="{D7DD9332-F243-4218-B017-3C7D43D114B5}" destId="{CB4781A9-5938-48D5-851F-0F35880B2646}" srcOrd="0" destOrd="0" presId="urn:microsoft.com/office/officeart/2005/8/layout/hierarchy4"/>
    <dgm:cxn modelId="{0C038A1D-45BA-4736-89A2-B99CD1CE67FF}" type="presParOf" srcId="{D7DD9332-F243-4218-B017-3C7D43D114B5}" destId="{8918070B-7C90-4E8E-89C2-EAAED48524A3}" srcOrd="1" destOrd="0" presId="urn:microsoft.com/office/officeart/2005/8/layout/hierarchy4"/>
    <dgm:cxn modelId="{629BCA4C-9B96-43CB-8083-880F4919EBDD}" type="presParOf" srcId="{28F4B9FB-0B4C-48EC-BCCA-07D2FEFA38BD}" destId="{80FAB126-77DA-4F0B-8FC6-0A7286425A68}" srcOrd="3" destOrd="0" presId="urn:microsoft.com/office/officeart/2005/8/layout/hierarchy4"/>
    <dgm:cxn modelId="{ED161112-27AA-4F2F-BC76-DEF5DD819DAA}" type="presParOf" srcId="{28F4B9FB-0B4C-48EC-BCCA-07D2FEFA38BD}" destId="{D2232F94-1A93-40A0-9AA2-23CD36C70AD9}" srcOrd="4" destOrd="0" presId="urn:microsoft.com/office/officeart/2005/8/layout/hierarchy4"/>
    <dgm:cxn modelId="{56B10C65-DB64-4CFD-BD9D-26D5F8ACCAB4}" type="presParOf" srcId="{D2232F94-1A93-40A0-9AA2-23CD36C70AD9}" destId="{FC0B47E7-C3F5-40B6-9B5A-09CC3E785993}" srcOrd="0" destOrd="0" presId="urn:microsoft.com/office/officeart/2005/8/layout/hierarchy4"/>
    <dgm:cxn modelId="{85CC5018-B37D-4EDB-B092-25A011FF3273}" type="presParOf" srcId="{D2232F94-1A93-40A0-9AA2-23CD36C70AD9}" destId="{DA4AD516-3F18-4B55-9F15-7D295219EA71}" srcOrd="1" destOrd="0" presId="urn:microsoft.com/office/officeart/2005/8/layout/hierarchy4"/>
    <dgm:cxn modelId="{5C4BD4CA-AA87-491A-9102-2075F7EB0CBF}" type="presParOf" srcId="{28F4B9FB-0B4C-48EC-BCCA-07D2FEFA38BD}" destId="{803E3E40-5144-4383-8199-5B5F8C31E0FC}" srcOrd="5" destOrd="0" presId="urn:microsoft.com/office/officeart/2005/8/layout/hierarchy4"/>
    <dgm:cxn modelId="{3F61992B-8F7E-4F07-8616-13F34841FCC5}" type="presParOf" srcId="{28F4B9FB-0B4C-48EC-BCCA-07D2FEFA38BD}" destId="{1D09C9BB-380D-4D29-9498-D5D822DD6F8C}" srcOrd="6" destOrd="0" presId="urn:microsoft.com/office/officeart/2005/8/layout/hierarchy4"/>
    <dgm:cxn modelId="{2642DAC1-71D2-4044-B090-4B07EBC087E8}" type="presParOf" srcId="{1D09C9BB-380D-4D29-9498-D5D822DD6F8C}" destId="{B4006FEE-A7D1-4132-9D59-DDE5A98AA2CD}" srcOrd="0" destOrd="0" presId="urn:microsoft.com/office/officeart/2005/8/layout/hierarchy4"/>
    <dgm:cxn modelId="{E33B068E-24C1-48B3-8733-4AE58AAF97BA}" type="presParOf" srcId="{1D09C9BB-380D-4D29-9498-D5D822DD6F8C}" destId="{54CCC862-7408-4C52-8204-61A4BAA5C882}" srcOrd="1" destOrd="0" presId="urn:microsoft.com/office/officeart/2005/8/layout/hierarchy4"/>
    <dgm:cxn modelId="{532F61CA-624D-4611-A7AE-B85CC64FC15D}" type="presParOf" srcId="{28F4B9FB-0B4C-48EC-BCCA-07D2FEFA38BD}" destId="{6522325D-BCF6-4053-BE0A-8140A9502995}" srcOrd="7" destOrd="0" presId="urn:microsoft.com/office/officeart/2005/8/layout/hierarchy4"/>
    <dgm:cxn modelId="{D73486A1-6FED-4A01-8843-4AA0D38062C4}" type="presParOf" srcId="{28F4B9FB-0B4C-48EC-BCCA-07D2FEFA38BD}" destId="{0F258A8B-EDEE-404B-8A23-864C28D1E631}" srcOrd="8" destOrd="0" presId="urn:microsoft.com/office/officeart/2005/8/layout/hierarchy4"/>
    <dgm:cxn modelId="{11FAA8E7-C0F8-417C-A3AD-7FE0F226144B}" type="presParOf" srcId="{0F258A8B-EDEE-404B-8A23-864C28D1E631}" destId="{457DD1C2-B40E-48EE-A601-69DAFFCEA3A1}" srcOrd="0" destOrd="0" presId="urn:microsoft.com/office/officeart/2005/8/layout/hierarchy4"/>
    <dgm:cxn modelId="{690957F9-6868-4A2B-B7F8-134AAE108A28}" type="presParOf" srcId="{0F258A8B-EDEE-404B-8A23-864C28D1E631}" destId="{5C690BFD-9DEC-4584-A136-AE818DE14F1E}" srcOrd="1" destOrd="0" presId="urn:microsoft.com/office/officeart/2005/8/layout/hierarchy4"/>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7A186D-02E5-467B-AFB4-767F978FF006}">
      <dsp:nvSpPr>
        <dsp:cNvPr id="0" name=""/>
        <dsp:cNvSpPr/>
      </dsp:nvSpPr>
      <dsp:spPr>
        <a:xfrm>
          <a:off x="629" y="685"/>
          <a:ext cx="5485140"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Segoe UI" panose="020B0502040204020203" pitchFamily="34" charset="0"/>
              <a:cs typeface="Segoe UI" panose="020B0502040204020203" pitchFamily="34" charset="0"/>
            </a:rPr>
            <a:t>Analyst/QA Framework</a:t>
          </a:r>
        </a:p>
      </dsp:txBody>
      <dsp:txXfrm>
        <a:off x="29721" y="29777"/>
        <a:ext cx="5426956" cy="935086"/>
      </dsp:txXfrm>
    </dsp:sp>
    <dsp:sp modelId="{14242E08-EC47-4E00-9B15-A1E743A149C9}">
      <dsp:nvSpPr>
        <dsp:cNvPr id="0" name=""/>
        <dsp:cNvSpPr/>
      </dsp:nvSpPr>
      <dsp:spPr>
        <a:xfrm>
          <a:off x="629" y="1090117"/>
          <a:ext cx="1813640" cy="993270"/>
        </a:xfrm>
        <a:prstGeom prst="roundRect">
          <a:avLst>
            <a:gd name="adj" fmla="val 10000"/>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Segoe UI" panose="020B0502040204020203" pitchFamily="34" charset="0"/>
              <a:cs typeface="Segoe UI" panose="020B0502040204020203" pitchFamily="34" charset="0"/>
            </a:rPr>
            <a:t>Project</a:t>
          </a:r>
        </a:p>
      </dsp:txBody>
      <dsp:txXfrm>
        <a:off x="29721" y="1119209"/>
        <a:ext cx="1755456" cy="935086"/>
      </dsp:txXfrm>
    </dsp:sp>
    <dsp:sp modelId="{942A7995-F87B-4C1F-9F88-D7FF8A645CF9}">
      <dsp:nvSpPr>
        <dsp:cNvPr id="0" name=""/>
        <dsp:cNvSpPr/>
      </dsp:nvSpPr>
      <dsp:spPr>
        <a:xfrm>
          <a:off x="629"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QA Strategy</a:t>
          </a:r>
        </a:p>
      </dsp:txBody>
      <dsp:txXfrm>
        <a:off x="10908" y="2189829"/>
        <a:ext cx="330378" cy="972712"/>
      </dsp:txXfrm>
    </dsp:sp>
    <dsp:sp modelId="{B8171E84-AC35-4F43-9D55-E079A7E6F78B}">
      <dsp:nvSpPr>
        <dsp:cNvPr id="0" name=""/>
        <dsp:cNvSpPr/>
      </dsp:nvSpPr>
      <dsp:spPr>
        <a:xfrm>
          <a:off x="366305"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Test Plan</a:t>
          </a:r>
        </a:p>
      </dsp:txBody>
      <dsp:txXfrm>
        <a:off x="376584" y="2189829"/>
        <a:ext cx="330378" cy="972712"/>
      </dsp:txXfrm>
    </dsp:sp>
    <dsp:sp modelId="{5FC6E2BF-92F5-4AAE-8FA7-02086967A803}">
      <dsp:nvSpPr>
        <dsp:cNvPr id="0" name=""/>
        <dsp:cNvSpPr/>
      </dsp:nvSpPr>
      <dsp:spPr>
        <a:xfrm>
          <a:off x="731981"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Test Summary / Closure Report</a:t>
          </a:r>
        </a:p>
      </dsp:txBody>
      <dsp:txXfrm>
        <a:off x="742260" y="2189829"/>
        <a:ext cx="330378" cy="972712"/>
      </dsp:txXfrm>
    </dsp:sp>
    <dsp:sp modelId="{2C1041E7-8724-4B8C-BFBA-BBF7590C05E0}">
      <dsp:nvSpPr>
        <dsp:cNvPr id="0" name=""/>
        <dsp:cNvSpPr/>
      </dsp:nvSpPr>
      <dsp:spPr>
        <a:xfrm>
          <a:off x="1097657"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Regression review board</a:t>
          </a:r>
        </a:p>
      </dsp:txBody>
      <dsp:txXfrm>
        <a:off x="1107936" y="2189829"/>
        <a:ext cx="330378" cy="972712"/>
      </dsp:txXfrm>
    </dsp:sp>
    <dsp:sp modelId="{A55D403D-1B4F-4CB9-B959-F97B5B44C09D}">
      <dsp:nvSpPr>
        <dsp:cNvPr id="0" name=""/>
        <dsp:cNvSpPr/>
      </dsp:nvSpPr>
      <dsp:spPr>
        <a:xfrm>
          <a:off x="1463333"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e2e</a:t>
          </a:r>
        </a:p>
      </dsp:txBody>
      <dsp:txXfrm>
        <a:off x="1473612" y="2189829"/>
        <a:ext cx="330378" cy="972712"/>
      </dsp:txXfrm>
    </dsp:sp>
    <dsp:sp modelId="{D1510C39-1502-4188-BE5E-69D879B6D5D6}">
      <dsp:nvSpPr>
        <dsp:cNvPr id="0" name=""/>
        <dsp:cNvSpPr/>
      </dsp:nvSpPr>
      <dsp:spPr>
        <a:xfrm>
          <a:off x="1844378" y="1110051"/>
          <a:ext cx="3642021" cy="993270"/>
        </a:xfrm>
        <a:prstGeom prst="roundRect">
          <a:avLst>
            <a:gd name="adj" fmla="val 10000"/>
          </a:avLst>
        </a:prstGeom>
        <a:solidFill>
          <a:schemeClr val="accent5">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Segoe UI" panose="020B0502040204020203" pitchFamily="34" charset="0"/>
              <a:cs typeface="Segoe UI" panose="020B0502040204020203" pitchFamily="34" charset="0"/>
            </a:rPr>
            <a:t>Release/Sprint</a:t>
          </a:r>
        </a:p>
      </dsp:txBody>
      <dsp:txXfrm>
        <a:off x="1873470" y="1139143"/>
        <a:ext cx="3583837" cy="935086"/>
      </dsp:txXfrm>
    </dsp:sp>
    <dsp:sp modelId="{DE4AB8F9-6E82-40CA-B499-C5871608AEB4}">
      <dsp:nvSpPr>
        <dsp:cNvPr id="0" name=""/>
        <dsp:cNvSpPr/>
      </dsp:nvSpPr>
      <dsp:spPr>
        <a:xfrm>
          <a:off x="1843749"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Define Acceptance Criteria</a:t>
          </a:r>
        </a:p>
      </dsp:txBody>
      <dsp:txXfrm>
        <a:off x="1854028" y="2189829"/>
        <a:ext cx="330378" cy="972712"/>
      </dsp:txXfrm>
    </dsp:sp>
    <dsp:sp modelId="{682ADD05-C17B-4948-AD2F-459EE635890D}">
      <dsp:nvSpPr>
        <dsp:cNvPr id="0" name=""/>
        <dsp:cNvSpPr/>
      </dsp:nvSpPr>
      <dsp:spPr>
        <a:xfrm>
          <a:off x="2209425"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Backlog grooming</a:t>
          </a:r>
        </a:p>
      </dsp:txBody>
      <dsp:txXfrm>
        <a:off x="2219704" y="2189829"/>
        <a:ext cx="330378" cy="972712"/>
      </dsp:txXfrm>
    </dsp:sp>
    <dsp:sp modelId="{5F8E1733-0C3D-43B0-9AE7-A893B8C59B49}">
      <dsp:nvSpPr>
        <dsp:cNvPr id="0" name=""/>
        <dsp:cNvSpPr/>
      </dsp:nvSpPr>
      <dsp:spPr>
        <a:xfrm>
          <a:off x="2575101"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Requirements clarification</a:t>
          </a:r>
        </a:p>
      </dsp:txBody>
      <dsp:txXfrm>
        <a:off x="2585380" y="2189829"/>
        <a:ext cx="330378" cy="972712"/>
      </dsp:txXfrm>
    </dsp:sp>
    <dsp:sp modelId="{2F8FD0DF-38C2-4CB9-8544-7540034510FE}">
      <dsp:nvSpPr>
        <dsp:cNvPr id="0" name=""/>
        <dsp:cNvSpPr/>
      </dsp:nvSpPr>
      <dsp:spPr>
        <a:xfrm>
          <a:off x="2940777"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Test Coverage</a:t>
          </a:r>
        </a:p>
      </dsp:txBody>
      <dsp:txXfrm>
        <a:off x="2951056" y="2189829"/>
        <a:ext cx="330378" cy="972712"/>
      </dsp:txXfrm>
    </dsp:sp>
    <dsp:sp modelId="{064E4A1D-C2AF-435E-AB42-626311223D08}">
      <dsp:nvSpPr>
        <dsp:cNvPr id="0" name=""/>
        <dsp:cNvSpPr/>
      </dsp:nvSpPr>
      <dsp:spPr>
        <a:xfrm>
          <a:off x="3306453"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Epic Level Test Cases </a:t>
          </a:r>
        </a:p>
      </dsp:txBody>
      <dsp:txXfrm>
        <a:off x="3316732" y="2189829"/>
        <a:ext cx="330378" cy="972712"/>
      </dsp:txXfrm>
    </dsp:sp>
    <dsp:sp modelId="{53D0B2EC-92AD-4F2E-9F44-3F48FE70750A}">
      <dsp:nvSpPr>
        <dsp:cNvPr id="0" name=""/>
        <dsp:cNvSpPr/>
      </dsp:nvSpPr>
      <dsp:spPr>
        <a:xfrm>
          <a:off x="3672129"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User Stories Level Test Cases </a:t>
          </a:r>
        </a:p>
      </dsp:txBody>
      <dsp:txXfrm>
        <a:off x="3682408" y="2189829"/>
        <a:ext cx="330378" cy="972712"/>
      </dsp:txXfrm>
    </dsp:sp>
    <dsp:sp modelId="{8C6407A5-B11F-4310-899F-A8BA9BB63B2B}">
      <dsp:nvSpPr>
        <dsp:cNvPr id="0" name=""/>
        <dsp:cNvSpPr/>
      </dsp:nvSpPr>
      <dsp:spPr>
        <a:xfrm>
          <a:off x="4037805"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Test Data</a:t>
          </a:r>
        </a:p>
      </dsp:txBody>
      <dsp:txXfrm>
        <a:off x="4048084" y="2189829"/>
        <a:ext cx="330378" cy="972712"/>
      </dsp:txXfrm>
    </dsp:sp>
    <dsp:sp modelId="{D8777DBC-7639-4444-81F4-E1DA84030B75}">
      <dsp:nvSpPr>
        <dsp:cNvPr id="0" name=""/>
        <dsp:cNvSpPr/>
      </dsp:nvSpPr>
      <dsp:spPr>
        <a:xfrm>
          <a:off x="4403481"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Defect Report</a:t>
          </a:r>
        </a:p>
      </dsp:txBody>
      <dsp:txXfrm>
        <a:off x="4413760" y="2189829"/>
        <a:ext cx="330378" cy="972712"/>
      </dsp:txXfrm>
    </dsp:sp>
    <dsp:sp modelId="{2213E102-D70D-4A7A-9C85-756650B789B3}">
      <dsp:nvSpPr>
        <dsp:cNvPr id="0" name=""/>
        <dsp:cNvSpPr/>
      </dsp:nvSpPr>
      <dsp:spPr>
        <a:xfrm>
          <a:off x="4769157"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Sprint Demos</a:t>
          </a:r>
        </a:p>
      </dsp:txBody>
      <dsp:txXfrm>
        <a:off x="4779436" y="2189829"/>
        <a:ext cx="330378" cy="972712"/>
      </dsp:txXfrm>
    </dsp:sp>
    <dsp:sp modelId="{8B54E38A-E65E-40F0-A4CF-52AE9DC91E2C}">
      <dsp:nvSpPr>
        <dsp:cNvPr id="0" name=""/>
        <dsp:cNvSpPr/>
      </dsp:nvSpPr>
      <dsp:spPr>
        <a:xfrm>
          <a:off x="5134833" y="2179550"/>
          <a:ext cx="350936" cy="9932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Segoe UI" panose="020B0502040204020203" pitchFamily="34" charset="0"/>
              <a:cs typeface="Segoe UI" panose="020B0502040204020203" pitchFamily="34" charset="0"/>
            </a:rPr>
            <a:t>Root Cause Analysis</a:t>
          </a:r>
        </a:p>
      </dsp:txBody>
      <dsp:txXfrm>
        <a:off x="5145112" y="2189829"/>
        <a:ext cx="330378" cy="97271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588DF4-2838-4225-ADEA-783D78CFAAA4}">
      <dsp:nvSpPr>
        <dsp:cNvPr id="0" name=""/>
        <dsp:cNvSpPr/>
      </dsp:nvSpPr>
      <dsp:spPr>
        <a:xfrm>
          <a:off x="910" y="279"/>
          <a:ext cx="5729689"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dirty="0"/>
            <a:t>Test Suite Hierarchy</a:t>
          </a:r>
        </a:p>
      </dsp:txBody>
      <dsp:txXfrm>
        <a:off x="13443" y="12812"/>
        <a:ext cx="5704623" cy="402840"/>
      </dsp:txXfrm>
    </dsp:sp>
    <dsp:sp modelId="{C098F9D6-DF42-4929-A863-B2D090C1CC38}">
      <dsp:nvSpPr>
        <dsp:cNvPr id="0" name=""/>
        <dsp:cNvSpPr/>
      </dsp:nvSpPr>
      <dsp:spPr>
        <a:xfrm>
          <a:off x="910" y="486094"/>
          <a:ext cx="4875711" cy="427906"/>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dirty="0">
              <a:solidFill>
                <a:schemeClr val="tx1"/>
              </a:solidFill>
            </a:rPr>
            <a:t>Functional Tests (automated)</a:t>
          </a:r>
          <a:r>
            <a:rPr lang="en-US" sz="800" kern="1200" dirty="0">
              <a:solidFill>
                <a:schemeClr val="tx1"/>
              </a:solidFill>
            </a:rPr>
            <a:t>	</a:t>
          </a:r>
        </a:p>
      </dsp:txBody>
      <dsp:txXfrm>
        <a:off x="13443" y="498627"/>
        <a:ext cx="4850645" cy="402840"/>
      </dsp:txXfrm>
    </dsp:sp>
    <dsp:sp modelId="{592D44B3-8A82-452B-9228-6274F0077E4F}">
      <dsp:nvSpPr>
        <dsp:cNvPr id="0" name=""/>
        <dsp:cNvSpPr/>
      </dsp:nvSpPr>
      <dsp:spPr>
        <a:xfrm>
          <a:off x="910" y="971909"/>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User Story Level automation tests</a:t>
          </a:r>
        </a:p>
      </dsp:txBody>
      <dsp:txXfrm>
        <a:off x="13443" y="984442"/>
        <a:ext cx="762736" cy="402840"/>
      </dsp:txXfrm>
    </dsp:sp>
    <dsp:sp modelId="{4B94CE76-06BA-4AEA-9157-F744578061B5}">
      <dsp:nvSpPr>
        <dsp:cNvPr id="0" name=""/>
        <dsp:cNvSpPr/>
      </dsp:nvSpPr>
      <dsp:spPr>
        <a:xfrm>
          <a:off x="821800" y="971909"/>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Epic Level automation tests</a:t>
          </a:r>
        </a:p>
      </dsp:txBody>
      <dsp:txXfrm>
        <a:off x="834333" y="984442"/>
        <a:ext cx="762736" cy="402840"/>
      </dsp:txXfrm>
    </dsp:sp>
    <dsp:sp modelId="{7B0DFA0B-70A6-4123-944B-E3C2D4437FAF}">
      <dsp:nvSpPr>
        <dsp:cNvPr id="0" name=""/>
        <dsp:cNvSpPr/>
      </dsp:nvSpPr>
      <dsp:spPr>
        <a:xfrm>
          <a:off x="1642691" y="971909"/>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End to End automation tests </a:t>
          </a:r>
          <a:endParaRPr lang="en-US" sz="700" kern="1200" dirty="0"/>
        </a:p>
      </dsp:txBody>
      <dsp:txXfrm>
        <a:off x="1655224" y="984442"/>
        <a:ext cx="762736" cy="402840"/>
      </dsp:txXfrm>
    </dsp:sp>
    <dsp:sp modelId="{3B8E8623-DE91-49D1-B54D-F8D832B84D2B}">
      <dsp:nvSpPr>
        <dsp:cNvPr id="0" name=""/>
        <dsp:cNvSpPr/>
      </dsp:nvSpPr>
      <dsp:spPr>
        <a:xfrm>
          <a:off x="2463581" y="971909"/>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Automated User Acceptance Tests</a:t>
          </a:r>
        </a:p>
      </dsp:txBody>
      <dsp:txXfrm>
        <a:off x="2476114" y="984442"/>
        <a:ext cx="762736" cy="402840"/>
      </dsp:txXfrm>
    </dsp:sp>
    <dsp:sp modelId="{EB0E47B3-54EC-4BDD-A974-82F669CFC39D}">
      <dsp:nvSpPr>
        <dsp:cNvPr id="0" name=""/>
        <dsp:cNvSpPr/>
      </dsp:nvSpPr>
      <dsp:spPr>
        <a:xfrm>
          <a:off x="3284472" y="971909"/>
          <a:ext cx="1592149"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Regression automation suites</a:t>
          </a:r>
        </a:p>
      </dsp:txBody>
      <dsp:txXfrm>
        <a:off x="3297005" y="984442"/>
        <a:ext cx="1567083" cy="402840"/>
      </dsp:txXfrm>
    </dsp:sp>
    <dsp:sp modelId="{49564E24-5C9A-4A65-92A2-F6C9CE95784D}">
      <dsp:nvSpPr>
        <dsp:cNvPr id="0" name=""/>
        <dsp:cNvSpPr/>
      </dsp:nvSpPr>
      <dsp:spPr>
        <a:xfrm>
          <a:off x="3284472" y="1457724"/>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Smoke Tests</a:t>
          </a:r>
        </a:p>
      </dsp:txBody>
      <dsp:txXfrm>
        <a:off x="3297005" y="1470257"/>
        <a:ext cx="762736" cy="402840"/>
      </dsp:txXfrm>
    </dsp:sp>
    <dsp:sp modelId="{393C876B-E629-4FA6-8B5E-E309CE723BE7}">
      <dsp:nvSpPr>
        <dsp:cNvPr id="0" name=""/>
        <dsp:cNvSpPr/>
      </dsp:nvSpPr>
      <dsp:spPr>
        <a:xfrm>
          <a:off x="4088818" y="1457724"/>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Regression Suite</a:t>
          </a:r>
        </a:p>
      </dsp:txBody>
      <dsp:txXfrm>
        <a:off x="4101351" y="1470257"/>
        <a:ext cx="762736" cy="402840"/>
      </dsp:txXfrm>
    </dsp:sp>
    <dsp:sp modelId="{71D46696-03F9-4E89-862A-6FA0EB8CDF45}">
      <dsp:nvSpPr>
        <dsp:cNvPr id="0" name=""/>
        <dsp:cNvSpPr/>
      </dsp:nvSpPr>
      <dsp:spPr>
        <a:xfrm>
          <a:off x="4088818" y="1943538"/>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Mini Regression Tests</a:t>
          </a:r>
          <a:endParaRPr lang="en-US" sz="700" kern="1200" dirty="0"/>
        </a:p>
      </dsp:txBody>
      <dsp:txXfrm>
        <a:off x="4101351" y="1956071"/>
        <a:ext cx="762736" cy="402840"/>
      </dsp:txXfrm>
    </dsp:sp>
    <dsp:sp modelId="{C2018D4E-8EFE-4CC3-B8F0-214DC596FEC8}">
      <dsp:nvSpPr>
        <dsp:cNvPr id="0" name=""/>
        <dsp:cNvSpPr/>
      </dsp:nvSpPr>
      <dsp:spPr>
        <a:xfrm>
          <a:off x="4942796" y="486094"/>
          <a:ext cx="787802" cy="427906"/>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chemeClr val="tx1"/>
              </a:solidFill>
            </a:rPr>
            <a:t>Non Functional Tests</a:t>
          </a:r>
        </a:p>
      </dsp:txBody>
      <dsp:txXfrm>
        <a:off x="4955329" y="498627"/>
        <a:ext cx="762736" cy="402840"/>
      </dsp:txXfrm>
    </dsp:sp>
    <dsp:sp modelId="{8A5CCED7-2501-4857-B879-0C64960F04F1}">
      <dsp:nvSpPr>
        <dsp:cNvPr id="0" name=""/>
        <dsp:cNvSpPr/>
      </dsp:nvSpPr>
      <dsp:spPr>
        <a:xfrm>
          <a:off x="4942796" y="971909"/>
          <a:ext cx="787802" cy="427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t>Performance Tests</a:t>
          </a:r>
        </a:p>
      </dsp:txBody>
      <dsp:txXfrm>
        <a:off x="4955329" y="984442"/>
        <a:ext cx="762736" cy="4028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588DF4-2838-4225-ADEA-783D78CFAAA4}">
      <dsp:nvSpPr>
        <dsp:cNvPr id="0" name=""/>
        <dsp:cNvSpPr/>
      </dsp:nvSpPr>
      <dsp:spPr>
        <a:xfrm>
          <a:off x="2300" y="205"/>
          <a:ext cx="5726909" cy="389713"/>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dirty="0"/>
            <a:t>Performance Testing</a:t>
          </a:r>
        </a:p>
      </dsp:txBody>
      <dsp:txXfrm>
        <a:off x="13714" y="11619"/>
        <a:ext cx="5704081" cy="366885"/>
      </dsp:txXfrm>
    </dsp:sp>
    <dsp:sp modelId="{55AA63CA-1712-415D-B8E4-7516449ECB49}">
      <dsp:nvSpPr>
        <dsp:cNvPr id="0" name=""/>
        <dsp:cNvSpPr/>
      </dsp:nvSpPr>
      <dsp:spPr>
        <a:xfrm>
          <a:off x="2300" y="526422"/>
          <a:ext cx="1073258" cy="3897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Single User Transaction</a:t>
          </a:r>
        </a:p>
      </dsp:txBody>
      <dsp:txXfrm>
        <a:off x="13714" y="537836"/>
        <a:ext cx="1050430" cy="366885"/>
      </dsp:txXfrm>
    </dsp:sp>
    <dsp:sp modelId="{CB4781A9-5938-48D5-851F-0F35880B2646}">
      <dsp:nvSpPr>
        <dsp:cNvPr id="0" name=""/>
        <dsp:cNvSpPr/>
      </dsp:nvSpPr>
      <dsp:spPr>
        <a:xfrm>
          <a:off x="1165713" y="526422"/>
          <a:ext cx="1073258" cy="3897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Baseline Testing</a:t>
          </a:r>
        </a:p>
      </dsp:txBody>
      <dsp:txXfrm>
        <a:off x="1177127" y="537836"/>
        <a:ext cx="1050430" cy="366885"/>
      </dsp:txXfrm>
    </dsp:sp>
    <dsp:sp modelId="{FC0B47E7-C3F5-40B6-9B5A-09CC3E785993}">
      <dsp:nvSpPr>
        <dsp:cNvPr id="0" name=""/>
        <dsp:cNvSpPr/>
      </dsp:nvSpPr>
      <dsp:spPr>
        <a:xfrm>
          <a:off x="2329125" y="526422"/>
          <a:ext cx="1073258" cy="3897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Concurrency Testing</a:t>
          </a:r>
        </a:p>
      </dsp:txBody>
      <dsp:txXfrm>
        <a:off x="2340539" y="537836"/>
        <a:ext cx="1050430" cy="366885"/>
      </dsp:txXfrm>
    </dsp:sp>
    <dsp:sp modelId="{B4006FEE-A7D1-4132-9D59-DDE5A98AA2CD}">
      <dsp:nvSpPr>
        <dsp:cNvPr id="0" name=""/>
        <dsp:cNvSpPr/>
      </dsp:nvSpPr>
      <dsp:spPr>
        <a:xfrm>
          <a:off x="3492538" y="526422"/>
          <a:ext cx="1073258" cy="3897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Load Testing</a:t>
          </a:r>
        </a:p>
      </dsp:txBody>
      <dsp:txXfrm>
        <a:off x="3503952" y="537836"/>
        <a:ext cx="1050430" cy="366885"/>
      </dsp:txXfrm>
    </dsp:sp>
    <dsp:sp modelId="{457DD1C2-B40E-48EE-A601-69DAFFCEA3A1}">
      <dsp:nvSpPr>
        <dsp:cNvPr id="0" name=""/>
        <dsp:cNvSpPr/>
      </dsp:nvSpPr>
      <dsp:spPr>
        <a:xfrm>
          <a:off x="4655950" y="526422"/>
          <a:ext cx="1073258" cy="3897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Endurance Testing</a:t>
          </a:r>
        </a:p>
      </dsp:txBody>
      <dsp:txXfrm>
        <a:off x="4667364" y="537836"/>
        <a:ext cx="1050430" cy="36688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customFonts">
      <a:majorFont>
        <a:latin typeface="Segoe UI"/>
        <a:ea typeface=""/>
        <a:cs typeface=""/>
      </a:majorFont>
      <a:minorFont>
        <a:latin typeface="Segoe UI Semi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2D379-2289-47DB-87F7-6BB8E3801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70</Pages>
  <Words>12536</Words>
  <Characters>71460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Kumar</dc:creator>
  <cp:keywords/>
  <dc:description/>
  <cp:lastModifiedBy>Viswanath Maddali</cp:lastModifiedBy>
  <cp:revision>77</cp:revision>
  <dcterms:created xsi:type="dcterms:W3CDTF">2018-10-20T01:24:00Z</dcterms:created>
  <dcterms:modified xsi:type="dcterms:W3CDTF">2018-10-22T09:25:00Z</dcterms:modified>
</cp:coreProperties>
</file>